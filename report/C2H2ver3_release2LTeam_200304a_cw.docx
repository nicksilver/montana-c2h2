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9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000000" w:themeFill="text1"/>
        <w:tblCellMar>
          <w:top w:w="144" w:type="dxa"/>
          <w:left w:w="144" w:type="dxa"/>
          <w:bottom w:w="144" w:type="dxa"/>
          <w:right w:w="144" w:type="dxa"/>
        </w:tblCellMar>
        <w:tblLook w:val="04A0" w:firstRow="1" w:lastRow="0" w:firstColumn="1" w:lastColumn="0" w:noHBand="0" w:noVBand="1"/>
      </w:tblPr>
      <w:tblGrid>
        <w:gridCol w:w="9360"/>
      </w:tblGrid>
      <w:tr w:rsidR="002D2063" w14:paraId="02340E5D" w14:textId="77777777" w:rsidTr="11C6D738">
        <w:tc>
          <w:tcPr>
            <w:tcW w:w="9350" w:type="dxa"/>
            <w:shd w:val="clear" w:color="auto" w:fill="000000" w:themeFill="text1"/>
            <w:vAlign w:val="center"/>
          </w:tcPr>
          <w:p w14:paraId="2FCE0F6A" w14:textId="0976F461" w:rsidR="002D2063" w:rsidRDefault="002D2063" w:rsidP="00530889">
            <w:pPr>
              <w:pStyle w:val="nrpsNormal"/>
              <w:spacing w:after="0" w:line="240" w:lineRule="auto"/>
              <w:jc w:val="center"/>
              <w:rPr>
                <w:color w:val="FFFFFF" w:themeColor="background1"/>
              </w:rPr>
            </w:pPr>
            <w:bookmarkStart w:id="0" w:name="_GoBack"/>
            <w:bookmarkEnd w:id="0"/>
            <w:r>
              <w:rPr>
                <w:noProof/>
              </w:rPr>
              <w:drawing>
                <wp:inline distT="0" distB="0" distL="0" distR="0" wp14:anchorId="516BDC6E" wp14:editId="17753F2A">
                  <wp:extent cx="914400" cy="268295"/>
                  <wp:effectExtent l="0" t="0" r="0" b="0"/>
                  <wp:docPr id="998546550" name="Picture 31" descr="http://montanaioe.org/sites/default/files/msuhorizreverse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8">
                            <a:extLst>
                              <a:ext uri="{28A0092B-C50C-407E-A947-70E740481C1C}">
                                <a14:useLocalDpi xmlns:a14="http://schemas.microsoft.com/office/drawing/2010/main"/>
                              </a:ext>
                            </a:extLst>
                          </a:blip>
                          <a:stretch>
                            <a:fillRect/>
                          </a:stretch>
                        </pic:blipFill>
                        <pic:spPr>
                          <a:xfrm>
                            <a:off x="0" y="0"/>
                            <a:ext cx="914400" cy="268295"/>
                          </a:xfrm>
                          <a:prstGeom prst="rect">
                            <a:avLst/>
                          </a:prstGeom>
                        </pic:spPr>
                      </pic:pic>
                    </a:graphicData>
                  </a:graphic>
                </wp:inline>
              </w:drawing>
            </w:r>
            <w:r w:rsidR="11C6D738" w:rsidRPr="11C6D738">
              <w:rPr>
                <w:color w:val="FFFFFF" w:themeColor="background1"/>
              </w:rPr>
              <w:t xml:space="preserve">    </w:t>
            </w:r>
            <w:r>
              <w:rPr>
                <w:noProof/>
              </w:rPr>
              <w:drawing>
                <wp:inline distT="0" distB="0" distL="0" distR="0" wp14:anchorId="05C34229" wp14:editId="5EE5DD18">
                  <wp:extent cx="991390" cy="216008"/>
                  <wp:effectExtent l="0" t="0" r="0" b="0"/>
                  <wp:docPr id="1400037514" name="Picture 1123" descr="The Universityi of Mont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3"/>
                          <pic:cNvPicPr/>
                        </pic:nvPicPr>
                        <pic:blipFill>
                          <a:blip r:embed="rId9">
                            <a:extLst>
                              <a:ext uri="{28A0092B-C50C-407E-A947-70E740481C1C}">
                                <a14:useLocalDpi xmlns:a14="http://schemas.microsoft.com/office/drawing/2010/main"/>
                              </a:ext>
                            </a:extLst>
                          </a:blip>
                          <a:stretch>
                            <a:fillRect/>
                          </a:stretch>
                        </pic:blipFill>
                        <pic:spPr>
                          <a:xfrm>
                            <a:off x="0" y="0"/>
                            <a:ext cx="991390" cy="216008"/>
                          </a:xfrm>
                          <a:prstGeom prst="rect">
                            <a:avLst/>
                          </a:prstGeom>
                        </pic:spPr>
                      </pic:pic>
                    </a:graphicData>
                  </a:graphic>
                </wp:inline>
              </w:drawing>
            </w:r>
            <w:r w:rsidR="11C6D738" w:rsidRPr="11C6D738">
              <w:rPr>
                <w:color w:val="FFFFFF" w:themeColor="background1"/>
              </w:rPr>
              <w:t xml:space="preserve">    </w:t>
            </w:r>
            <w:r>
              <w:rPr>
                <w:noProof/>
              </w:rPr>
              <w:drawing>
                <wp:inline distT="0" distB="0" distL="0" distR="0" wp14:anchorId="2A934699" wp14:editId="5D67A00D">
                  <wp:extent cx="914400" cy="248775"/>
                  <wp:effectExtent l="0" t="0" r="0" b="0"/>
                  <wp:docPr id="1027211139" name="Picture 1127" descr="Montana Universit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pic:cNvPicPr/>
                        </pic:nvPicPr>
                        <pic:blipFill>
                          <a:blip r:embed="rId10">
                            <a:extLst>
                              <a:ext uri="{28A0092B-C50C-407E-A947-70E740481C1C}">
                                <a14:useLocalDpi xmlns:a14="http://schemas.microsoft.com/office/drawing/2010/main"/>
                              </a:ext>
                            </a:extLst>
                          </a:blip>
                          <a:stretch>
                            <a:fillRect/>
                          </a:stretch>
                        </pic:blipFill>
                        <pic:spPr>
                          <a:xfrm>
                            <a:off x="0" y="0"/>
                            <a:ext cx="914400" cy="248775"/>
                          </a:xfrm>
                          <a:prstGeom prst="rect">
                            <a:avLst/>
                          </a:prstGeom>
                        </pic:spPr>
                      </pic:pic>
                    </a:graphicData>
                  </a:graphic>
                </wp:inline>
              </w:drawing>
            </w:r>
          </w:p>
          <w:p w14:paraId="24C705BE" w14:textId="73E69E18" w:rsidR="002D2063" w:rsidRDefault="002D2063" w:rsidP="00530889">
            <w:pPr>
              <w:pStyle w:val="nrpsNormal"/>
              <w:spacing w:after="0" w:line="240" w:lineRule="auto"/>
              <w:jc w:val="center"/>
            </w:pPr>
            <w:r w:rsidRPr="002D2063">
              <w:rPr>
                <w:color w:val="FFFFFF" w:themeColor="background1"/>
                <w:sz w:val="10"/>
              </w:rPr>
              <w:t>.</w:t>
            </w:r>
            <w:r>
              <w:rPr>
                <w:color w:val="FFFFFF" w:themeColor="background1"/>
              </w:rPr>
              <w:br/>
            </w:r>
            <w:r w:rsidRPr="00633847">
              <w:rPr>
                <w:color w:val="FFFFFF" w:themeColor="background1"/>
                <w:sz w:val="4"/>
              </w:rPr>
              <w:t xml:space="preserve"> </w:t>
            </w:r>
            <w:r w:rsidRPr="00633847">
              <w:rPr>
                <w:color w:val="FFFFFF" w:themeColor="background1"/>
                <w:sz w:val="4"/>
              </w:rPr>
              <w:br/>
            </w:r>
            <w:r w:rsidRPr="00633847">
              <w:rPr>
                <w:color w:val="FFFFFF" w:themeColor="background1"/>
                <w:sz w:val="22"/>
                <w:szCs w:val="24"/>
              </w:rPr>
              <w:t>IOE, CAIHRE, MT HealthCare Foundation, MT Health Professionals for a Health</w:t>
            </w:r>
            <w:r>
              <w:rPr>
                <w:color w:val="FFFFFF" w:themeColor="background1"/>
                <w:sz w:val="22"/>
                <w:szCs w:val="24"/>
              </w:rPr>
              <w:t>y</w:t>
            </w:r>
            <w:r w:rsidRPr="00633847">
              <w:rPr>
                <w:color w:val="FFFFFF" w:themeColor="background1"/>
                <w:sz w:val="22"/>
                <w:szCs w:val="24"/>
              </w:rPr>
              <w:t xml:space="preserve"> </w:t>
            </w:r>
            <w:r>
              <w:rPr>
                <w:color w:val="FFFFFF" w:themeColor="background1"/>
                <w:sz w:val="22"/>
                <w:szCs w:val="24"/>
              </w:rPr>
              <w:t>Climate</w:t>
            </w:r>
          </w:p>
        </w:tc>
      </w:tr>
    </w:tbl>
    <w:p w14:paraId="4365363E" w14:textId="77777777" w:rsidR="002D2063" w:rsidRDefault="002D2063" w:rsidP="00633847">
      <w:pPr>
        <w:pStyle w:val="nrpsNormal"/>
      </w:pPr>
    </w:p>
    <w:p w14:paraId="35D4BE29" w14:textId="1F291F2C" w:rsidR="00B9427E" w:rsidRDefault="00B9427E" w:rsidP="00B9427E">
      <w:pPr>
        <w:pStyle w:val="nrpsTitle"/>
      </w:pPr>
      <w:r>
        <w:t xml:space="preserve">Climate Change </w:t>
      </w:r>
      <w:r w:rsidR="00F84E8A">
        <w:t>and</w:t>
      </w:r>
      <w:r>
        <w:t xml:space="preserve"> Human Health in Montana</w:t>
      </w:r>
      <w:r w:rsidRPr="00B9427E">
        <w:t xml:space="preserve"> </w:t>
      </w:r>
    </w:p>
    <w:p w14:paraId="51C37A97" w14:textId="3D900A47" w:rsidR="00C361E2" w:rsidRPr="00B9427E" w:rsidRDefault="00B9427E" w:rsidP="00B9427E">
      <w:pPr>
        <w:pStyle w:val="nrpsSubtitle"/>
        <w:rPr>
          <w:b/>
          <w:highlight w:val="yellow"/>
        </w:rPr>
      </w:pPr>
      <w:r w:rsidRPr="00B9427E">
        <w:rPr>
          <w:b/>
        </w:rPr>
        <w:t>A Special Report of the Montana Climate Assessment</w:t>
      </w:r>
    </w:p>
    <w:p w14:paraId="4F89A8A2" w14:textId="1D77D5EC" w:rsidR="00D014F5" w:rsidRPr="00574F63" w:rsidRDefault="00B9427E" w:rsidP="00860134">
      <w:pPr>
        <w:pStyle w:val="nrpsSeriesnamenumber"/>
      </w:pPr>
      <w:commentRangeStart w:id="1"/>
      <w:commentRangeStart w:id="2"/>
      <w:r w:rsidRPr="00574F63">
        <w:t>A</w:t>
      </w:r>
      <w:r w:rsidR="00700938" w:rsidRPr="00574F63">
        <w:t>lexandra Adams, Rob Byron, Bruce Maxwell, Lori Byron, Mari Eggers, Sue Higgins, Cathy Whitlock</w:t>
      </w:r>
      <w:commentRangeEnd w:id="1"/>
      <w:r w:rsidR="004C6DEF" w:rsidRPr="00574F63">
        <w:rPr>
          <w:rStyle w:val="CommentReference"/>
          <w:rFonts w:eastAsiaTheme="minorHAnsi" w:cstheme="minorBidi"/>
        </w:rPr>
        <w:commentReference w:id="1"/>
      </w:r>
      <w:commentRangeEnd w:id="2"/>
      <w:r w:rsidR="00AC479F">
        <w:rPr>
          <w:rStyle w:val="CommentReference"/>
          <w:rFonts w:asciiTheme="minorHAnsi" w:hAnsiTheme="minorHAnsi"/>
        </w:rPr>
        <w:commentReference w:id="2"/>
      </w:r>
    </w:p>
    <w:p w14:paraId="6F172B9C" w14:textId="77777777" w:rsidR="00205CD1" w:rsidRDefault="00205CD1" w:rsidP="00D014F5">
      <w:pPr>
        <w:pStyle w:val="nrpsSeriesnamenumber"/>
        <w:rPr>
          <w:color w:val="auto"/>
          <w:highlight w:val="yellow"/>
        </w:rPr>
      </w:pPr>
    </w:p>
    <w:p w14:paraId="13AB3330" w14:textId="77777777" w:rsidR="004C6DEF" w:rsidRPr="00C3279A" w:rsidRDefault="004C6DEF" w:rsidP="00D014F5">
      <w:pPr>
        <w:pStyle w:val="nrpsSeriesnamenumber"/>
        <w:rPr>
          <w:color w:val="auto"/>
          <w:highlight w:val="yellow"/>
        </w:rPr>
      </w:pPr>
    </w:p>
    <w:p w14:paraId="1B04BD56" w14:textId="5DE0B973" w:rsidR="004C6DEF" w:rsidRDefault="004C6DEF" w:rsidP="001E4AE5">
      <w:pPr>
        <w:pStyle w:val="nrpsNormal"/>
        <w:jc w:val="center"/>
        <w:rPr>
          <w:color w:val="auto"/>
          <w:szCs w:val="40"/>
        </w:rPr>
      </w:pPr>
    </w:p>
    <w:p w14:paraId="7BB6D6C3" w14:textId="3059F804" w:rsidR="00A76B4E" w:rsidRPr="00806FC3" w:rsidRDefault="00A76B4E" w:rsidP="001E4AE5">
      <w:pPr>
        <w:pStyle w:val="nrpsNormal"/>
        <w:jc w:val="center"/>
        <w:rPr>
          <w:color w:val="auto"/>
          <w:szCs w:val="40"/>
        </w:rPr>
      </w:pPr>
      <w:r w:rsidRPr="00806FC3">
        <w:rPr>
          <w:noProof/>
          <w:color w:val="auto"/>
        </w:rPr>
        <w:drawing>
          <wp:inline distT="0" distB="0" distL="0" distR="0" wp14:anchorId="068C90FE" wp14:editId="202C946E">
            <wp:extent cx="5486400" cy="4114799"/>
            <wp:effectExtent l="19050" t="19050" r="19050" b="196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4114799"/>
                    </a:xfrm>
                    <a:prstGeom prst="rect">
                      <a:avLst/>
                    </a:prstGeom>
                    <a:ln>
                      <a:solidFill>
                        <a:schemeClr val="tx1"/>
                      </a:solidFill>
                    </a:ln>
                  </pic:spPr>
                </pic:pic>
              </a:graphicData>
            </a:graphic>
          </wp:inline>
        </w:drawing>
      </w:r>
    </w:p>
    <w:p w14:paraId="45D74EA8" w14:textId="717E1483" w:rsidR="00156A0A" w:rsidRDefault="00156A0A" w:rsidP="00450E97">
      <w:pPr>
        <w:pStyle w:val="nrpsNormal"/>
        <w:jc w:val="center"/>
        <w:rPr>
          <w:noProof/>
          <w:color w:val="auto"/>
        </w:rPr>
      </w:pPr>
    </w:p>
    <w:p w14:paraId="1F261C44" w14:textId="16F12E93" w:rsidR="004C6DEF" w:rsidRDefault="004C6DEF" w:rsidP="00450E97">
      <w:pPr>
        <w:pStyle w:val="nrpsNormal"/>
        <w:jc w:val="center"/>
        <w:rPr>
          <w:noProof/>
          <w:color w:val="auto"/>
        </w:rPr>
      </w:pPr>
    </w:p>
    <w:p w14:paraId="69470A10" w14:textId="6559FA4D" w:rsidR="00A76B4E" w:rsidRPr="00806FC3" w:rsidRDefault="00A76B4E" w:rsidP="00450E97">
      <w:pPr>
        <w:pStyle w:val="nrpsNormal"/>
        <w:jc w:val="center"/>
        <w:rPr>
          <w:color w:val="auto"/>
        </w:rPr>
      </w:pPr>
      <w:r w:rsidRPr="00806FC3">
        <w:rPr>
          <w:noProof/>
          <w:color w:val="auto"/>
        </w:rPr>
        <w:lastRenderedPageBreak/>
        <w:drawing>
          <wp:inline distT="0" distB="0" distL="0" distR="0" wp14:anchorId="47E44ACB" wp14:editId="660732D5">
            <wp:extent cx="5486400" cy="4114800"/>
            <wp:effectExtent l="19050" t="19050" r="19050"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4114800"/>
                    </a:xfrm>
                    <a:prstGeom prst="rect">
                      <a:avLst/>
                    </a:prstGeom>
                    <a:ln>
                      <a:solidFill>
                        <a:schemeClr val="tx1"/>
                      </a:solidFill>
                    </a:ln>
                  </pic:spPr>
                </pic:pic>
              </a:graphicData>
            </a:graphic>
          </wp:inline>
        </w:drawing>
      </w:r>
    </w:p>
    <w:p w14:paraId="6FF166D5" w14:textId="77777777" w:rsidR="00F03FE3" w:rsidRPr="00C3279A" w:rsidRDefault="006E7606" w:rsidP="00156A0A">
      <w:pPr>
        <w:pStyle w:val="nrpsNormal"/>
        <w:jc w:val="center"/>
        <w:rPr>
          <w:color w:val="auto"/>
          <w:highlight w:val="yellow"/>
        </w:rPr>
        <w:sectPr w:rsidR="00F03FE3" w:rsidRPr="00C3279A" w:rsidSect="00F00A94">
          <w:pgSz w:w="12240" w:h="15840" w:code="1"/>
          <w:pgMar w:top="1440" w:right="1440" w:bottom="1440" w:left="1440" w:header="720" w:footer="720" w:gutter="0"/>
          <w:pgNumType w:fmt="lowerRoman" w:start="2"/>
          <w:cols w:space="720"/>
          <w:docGrid w:linePitch="360"/>
        </w:sectPr>
      </w:pPr>
      <w:r w:rsidRPr="00C3279A">
        <w:rPr>
          <w:noProof/>
          <w:color w:val="auto"/>
          <w:highlight w:val="yellow"/>
        </w:rPr>
        <mc:AlternateContent>
          <mc:Choice Requires="wps">
            <w:drawing>
              <wp:anchor distT="0" distB="0" distL="114300" distR="114300" simplePos="0" relativeHeight="251664896" behindDoc="0" locked="0" layoutInCell="1" allowOverlap="1" wp14:anchorId="521680FC" wp14:editId="445F2C12">
                <wp:simplePos x="0" y="0"/>
                <wp:positionH relativeFrom="margin">
                  <wp:align>left</wp:align>
                </wp:positionH>
                <wp:positionV relativeFrom="margin">
                  <wp:align>bottom</wp:align>
                </wp:positionV>
                <wp:extent cx="5943600" cy="2212848"/>
                <wp:effectExtent l="0" t="0" r="0" b="0"/>
                <wp:wrapNone/>
                <wp:docPr id="19"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2128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EA7E07" w14:textId="77777777" w:rsidR="00910F33" w:rsidRDefault="00910F33" w:rsidP="004F312E">
                            <w:pPr>
                              <w:pStyle w:val="nrpsInsidecovers"/>
                              <w:rPr>
                                <w:b/>
                              </w:rPr>
                            </w:pPr>
                          </w:p>
                          <w:p w14:paraId="5AF1B4B3" w14:textId="77777777" w:rsidR="00910F33" w:rsidRPr="004C6DEF" w:rsidRDefault="00910F33" w:rsidP="00571D2F">
                            <w:pPr>
                              <w:pStyle w:val="nrpsInsidecovers"/>
                              <w:rPr>
                                <w:b/>
                              </w:rPr>
                            </w:pPr>
                            <w:r w:rsidRPr="004C6DEF">
                              <w:rPr>
                                <w:b/>
                              </w:rPr>
                              <w:t>ON THIS PAGE</w:t>
                            </w:r>
                          </w:p>
                          <w:p w14:paraId="05AE0EEC" w14:textId="1D41F288" w:rsidR="00910F33" w:rsidRPr="004C6DEF" w:rsidRDefault="00910F33" w:rsidP="00167DA9">
                            <w:pPr>
                              <w:pStyle w:val="nrpsInsidecovers"/>
                            </w:pPr>
                            <w:r w:rsidRPr="004C6DEF">
                              <w:t>Bridger Mountains near Bozeman</w:t>
                            </w:r>
                            <w:r>
                              <w:t>.</w:t>
                            </w:r>
                          </w:p>
                          <w:p w14:paraId="017F29B0" w14:textId="0F7BD909" w:rsidR="00910F33" w:rsidRPr="004C6DEF" w:rsidRDefault="00910F33">
                            <w:pPr>
                              <w:pStyle w:val="nrpsInsidecovers"/>
                            </w:pPr>
                            <w:r w:rsidRPr="004C6DEF">
                              <w:t>Photograph courtesy of Scott Bischke</w:t>
                            </w:r>
                            <w:r>
                              <w:t>.</w:t>
                            </w:r>
                          </w:p>
                          <w:p w14:paraId="066EF006" w14:textId="77777777" w:rsidR="00910F33" w:rsidRPr="004C6DEF" w:rsidRDefault="00910F33" w:rsidP="00571D2F">
                            <w:pPr>
                              <w:pStyle w:val="nrpsInsidecovers"/>
                            </w:pPr>
                          </w:p>
                          <w:p w14:paraId="68FADAAA" w14:textId="77777777" w:rsidR="00910F33" w:rsidRPr="004C6DEF" w:rsidRDefault="00910F33" w:rsidP="00571D2F">
                            <w:pPr>
                              <w:pStyle w:val="nrpsInsidecovers"/>
                              <w:rPr>
                                <w:b/>
                              </w:rPr>
                            </w:pPr>
                            <w:r w:rsidRPr="004C6DEF">
                              <w:rPr>
                                <w:b/>
                              </w:rPr>
                              <w:t>ON THE COVER</w:t>
                            </w:r>
                          </w:p>
                          <w:p w14:paraId="7AA391D7" w14:textId="4D577CAA" w:rsidR="00910F33" w:rsidRPr="004C6DEF" w:rsidRDefault="00910F33" w:rsidP="00571D2F">
                            <w:pPr>
                              <w:pStyle w:val="nrpsInsidecovers"/>
                            </w:pPr>
                            <w:r>
                              <w:t xml:space="preserve">Hailstorm, </w:t>
                            </w:r>
                            <w:r w:rsidRPr="004C6DEF">
                              <w:t>Pioneer Mountains in southwest Montana.</w:t>
                            </w:r>
                          </w:p>
                          <w:p w14:paraId="701EDD23" w14:textId="2B26EDC1" w:rsidR="00910F33" w:rsidRPr="00571D2F" w:rsidRDefault="00910F33" w:rsidP="00571D2F">
                            <w:pPr>
                              <w:pStyle w:val="nrpsInsidecovers"/>
                            </w:pPr>
                            <w:r w:rsidRPr="004C6DEF">
                              <w:t>Photograph courtesy of Scott Bischke</w:t>
                            </w:r>
                            <w:r>
                              <w:t>.</w:t>
                            </w:r>
                          </w:p>
                        </w:txbxContent>
                      </wps:txbx>
                      <wps:bodyPr rot="0" vert="horz" wrap="square" lIns="0" tIns="4572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521680FC" id="_x0000_t202" coordsize="21600,21600" o:spt="202" path="m,l,21600r21600,l21600,xe">
                <v:stroke joinstyle="miter"/>
                <v:path gradientshapeok="t" o:connecttype="rect"/>
              </v:shapetype>
              <v:shape id="Text Box 44" o:spid="_x0000_s1026" type="#_x0000_t202" style="position:absolute;left:0;text-align:left;margin-left:0;margin-top:0;width:468pt;height:174.25pt;z-index:251664896;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" stroked="f">
                <v:textbox inset="0,,,0">
                  <w:txbxContent>
                    <w:p w14:paraId="4CEA7E07" w14:textId="77777777" w:rsidR="00910F33" w:rsidRDefault="00910F33" w:rsidP="004F312E">
                      <w:pPr>
                        <w:pStyle w:val="nrpsInsidecovers"/>
                        <w:rPr>
                          <w:b/>
                        </w:rPr>
                      </w:pPr>
                    </w:p>
                    <w:p w14:paraId="5AF1B4B3" w14:textId="77777777" w:rsidR="00910F33" w:rsidRPr="004C6DEF" w:rsidRDefault="00910F33" w:rsidP="00571D2F">
                      <w:pPr>
                        <w:pStyle w:val="nrpsInsidecovers"/>
                        <w:rPr>
                          <w:b/>
                        </w:rPr>
                      </w:pPr>
                      <w:r w:rsidRPr="004C6DEF">
                        <w:rPr>
                          <w:b/>
                        </w:rPr>
                        <w:t>ON THIS PAGE</w:t>
                      </w:r>
                    </w:p>
                    <w:p w14:paraId="05AE0EEC" w14:textId="1D41F288" w:rsidR="00910F33" w:rsidRPr="004C6DEF" w:rsidRDefault="00910F33" w:rsidP="00167DA9">
                      <w:pPr>
                        <w:pStyle w:val="nrpsInsidecovers"/>
                      </w:pPr>
                      <w:r w:rsidRPr="004C6DEF">
                        <w:t>Bridger Mountains near Bozeman</w:t>
                      </w:r>
                      <w:r>
                        <w:t>.</w:t>
                      </w:r>
                    </w:p>
                    <w:p w14:paraId="017F29B0" w14:textId="0F7BD909" w:rsidR="00910F33" w:rsidRPr="004C6DEF" w:rsidRDefault="00910F33">
                      <w:pPr>
                        <w:pStyle w:val="nrpsInsidecovers"/>
                      </w:pPr>
                      <w:r w:rsidRPr="004C6DEF">
                        <w:t>Photograph courtesy of Scott Bischke</w:t>
                      </w:r>
                      <w:r>
                        <w:t>.</w:t>
                      </w:r>
                    </w:p>
                    <w:p w14:paraId="066EF006" w14:textId="77777777" w:rsidR="00910F33" w:rsidRPr="004C6DEF" w:rsidRDefault="00910F33" w:rsidP="00571D2F">
                      <w:pPr>
                        <w:pStyle w:val="nrpsInsidecovers"/>
                      </w:pPr>
                    </w:p>
                    <w:p w14:paraId="68FADAAA" w14:textId="77777777" w:rsidR="00910F33" w:rsidRPr="004C6DEF" w:rsidRDefault="00910F33" w:rsidP="00571D2F">
                      <w:pPr>
                        <w:pStyle w:val="nrpsInsidecovers"/>
                        <w:rPr>
                          <w:b/>
                        </w:rPr>
                      </w:pPr>
                      <w:r w:rsidRPr="004C6DEF">
                        <w:rPr>
                          <w:b/>
                        </w:rPr>
                        <w:t>ON THE COVER</w:t>
                      </w:r>
                    </w:p>
                    <w:p w14:paraId="7AA391D7" w14:textId="4D577CAA" w:rsidR="00910F33" w:rsidRPr="004C6DEF" w:rsidRDefault="00910F33" w:rsidP="00571D2F">
                      <w:pPr>
                        <w:pStyle w:val="nrpsInsidecovers"/>
                      </w:pPr>
                      <w:r>
                        <w:t xml:space="preserve">Hailstorm, </w:t>
                      </w:r>
                      <w:r w:rsidRPr="004C6DEF">
                        <w:t>Pioneer Mountains in southwest Montana.</w:t>
                      </w:r>
                    </w:p>
                    <w:p w14:paraId="701EDD23" w14:textId="2B26EDC1" w:rsidR="00910F33" w:rsidRPr="00571D2F" w:rsidRDefault="00910F33" w:rsidP="00571D2F">
                      <w:pPr>
                        <w:pStyle w:val="nrpsInsidecovers"/>
                      </w:pPr>
                      <w:r w:rsidRPr="004C6DEF">
                        <w:t>Photograph courtesy of Scott Bischke</w:t>
                      </w:r>
                      <w:r>
                        <w:t>.</w:t>
                      </w:r>
                    </w:p>
                  </w:txbxContent>
                </v:textbox>
                <w10:wrap anchorx="margin" anchory="margin"/>
              </v:shape>
            </w:pict>
          </mc:Fallback>
        </mc:AlternateContent>
      </w:r>
    </w:p>
    <w:p w14:paraId="1B02F77C" w14:textId="77777777" w:rsidR="00F03FE3" w:rsidRPr="00C3279A" w:rsidRDefault="00F03FE3" w:rsidP="00D963E4">
      <w:pPr>
        <w:pStyle w:val="nrpsHorizontalrule"/>
        <w:rPr>
          <w:color w:val="auto"/>
          <w:highlight w:val="yellow"/>
        </w:rPr>
      </w:pPr>
    </w:p>
    <w:p w14:paraId="5BDD1E7F" w14:textId="2F651825" w:rsidR="00EC6723" w:rsidRPr="00B9427E" w:rsidRDefault="00544B05" w:rsidP="00B9427E">
      <w:pPr>
        <w:pStyle w:val="nrpsTitle"/>
        <w:rPr>
          <w:highlight w:val="yellow"/>
        </w:rPr>
      </w:pPr>
      <w:bookmarkStart w:id="3" w:name="TitlePage"/>
      <w:bookmarkEnd w:id="3"/>
      <w:r>
        <w:t xml:space="preserve">Assessing </w:t>
      </w:r>
      <w:r w:rsidR="00B9427E" w:rsidRPr="00B9427E">
        <w:t>Climate Change &amp; Human Health in Montana</w:t>
      </w:r>
    </w:p>
    <w:p w14:paraId="65415626" w14:textId="17EE142C" w:rsidR="00C361E2" w:rsidRPr="00B9427E" w:rsidRDefault="00B9427E" w:rsidP="00B9427E">
      <w:pPr>
        <w:pStyle w:val="nrpsSubtitle"/>
        <w:rPr>
          <w:b/>
          <w:color w:val="auto"/>
          <w:highlight w:val="yellow"/>
        </w:rPr>
      </w:pPr>
      <w:r w:rsidRPr="00B9427E">
        <w:rPr>
          <w:b/>
        </w:rPr>
        <w:t>A Special Report of the Montana Climate Assessment</w:t>
      </w:r>
    </w:p>
    <w:p w14:paraId="579AA827" w14:textId="49AE1DAD" w:rsidR="00700938" w:rsidRPr="002E61A2" w:rsidRDefault="00700938" w:rsidP="00700938">
      <w:pPr>
        <w:pStyle w:val="nrpsSeriesnamenumber"/>
      </w:pPr>
      <w:commentRangeStart w:id="4"/>
      <w:r w:rsidRPr="002E61A2">
        <w:t>Alexandra Adams</w:t>
      </w:r>
      <w:r w:rsidRPr="002E61A2">
        <w:rPr>
          <w:vertAlign w:val="superscript"/>
        </w:rPr>
        <w:t>1</w:t>
      </w:r>
      <w:r w:rsidRPr="002E61A2">
        <w:t>, Rob Byron</w:t>
      </w:r>
      <w:r w:rsidRPr="002E61A2">
        <w:rPr>
          <w:vertAlign w:val="superscript"/>
        </w:rPr>
        <w:t>2</w:t>
      </w:r>
      <w:r w:rsidRPr="002E61A2">
        <w:t>, Bruce Maxwell</w:t>
      </w:r>
      <w:r w:rsidRPr="002E61A2">
        <w:rPr>
          <w:vertAlign w:val="superscript"/>
        </w:rPr>
        <w:t>3</w:t>
      </w:r>
      <w:r w:rsidRPr="002E61A2">
        <w:t>, Lori Byron</w:t>
      </w:r>
      <w:r w:rsidRPr="002E61A2">
        <w:rPr>
          <w:vertAlign w:val="superscript"/>
        </w:rPr>
        <w:t>4</w:t>
      </w:r>
      <w:r w:rsidRPr="002E61A2">
        <w:t>, Mari Eggers</w:t>
      </w:r>
      <w:r w:rsidRPr="002E61A2">
        <w:rPr>
          <w:vertAlign w:val="superscript"/>
        </w:rPr>
        <w:t>5</w:t>
      </w:r>
      <w:r w:rsidRPr="002E61A2">
        <w:t>, Sue Higgins</w:t>
      </w:r>
      <w:r w:rsidRPr="002E61A2">
        <w:rPr>
          <w:vertAlign w:val="superscript"/>
        </w:rPr>
        <w:t>6</w:t>
      </w:r>
      <w:r w:rsidRPr="002E61A2">
        <w:t>, Cathy Whitlock</w:t>
      </w:r>
      <w:r w:rsidRPr="002E61A2">
        <w:rPr>
          <w:vertAlign w:val="superscript"/>
        </w:rPr>
        <w:t>7</w:t>
      </w:r>
      <w:commentRangeEnd w:id="4"/>
      <w:r w:rsidRPr="002E61A2">
        <w:rPr>
          <w:rStyle w:val="CommentReference"/>
          <w:rFonts w:eastAsiaTheme="minorHAnsi" w:cstheme="minorBidi"/>
          <w:vertAlign w:val="superscript"/>
        </w:rPr>
        <w:commentReference w:id="4"/>
      </w:r>
    </w:p>
    <w:p w14:paraId="20298525" w14:textId="77777777" w:rsidR="00436EA4" w:rsidRPr="00C3279A" w:rsidRDefault="00436EA4" w:rsidP="00F90061">
      <w:pPr>
        <w:pStyle w:val="nrpsNormalsingleline"/>
        <w:rPr>
          <w:color w:val="auto"/>
          <w:highlight w:val="yellow"/>
        </w:rPr>
      </w:pPr>
    </w:p>
    <w:p w14:paraId="4E1616BA" w14:textId="6C57343F" w:rsidR="00AC0B79" w:rsidRPr="00A07F26" w:rsidRDefault="00FB175C" w:rsidP="002326C1">
      <w:pPr>
        <w:pStyle w:val="nrpsNormalsingleline"/>
        <w:rPr>
          <w:sz w:val="22"/>
        </w:rPr>
      </w:pPr>
      <w:r w:rsidRPr="00A07F26">
        <w:rPr>
          <w:sz w:val="22"/>
          <w:vertAlign w:val="superscript"/>
        </w:rPr>
        <w:t>1</w:t>
      </w:r>
      <w:r w:rsidR="00E32246" w:rsidRPr="00A07F26">
        <w:rPr>
          <w:sz w:val="22"/>
          <w:vertAlign w:val="superscript"/>
        </w:rPr>
        <w:t xml:space="preserve"> </w:t>
      </w:r>
      <w:r w:rsidR="004B5B01" w:rsidRPr="00A07F26">
        <w:rPr>
          <w:sz w:val="22"/>
          <w:vertAlign w:val="superscript"/>
        </w:rPr>
        <w:t xml:space="preserve"> </w:t>
      </w:r>
      <w:r w:rsidR="00E32246" w:rsidRPr="00A07F26">
        <w:rPr>
          <w:sz w:val="22"/>
          <w:vertAlign w:val="superscript"/>
        </w:rPr>
        <w:t xml:space="preserve"> </w:t>
      </w:r>
      <w:r w:rsidR="00B65950" w:rsidRPr="00A07F26">
        <w:rPr>
          <w:sz w:val="22"/>
        </w:rPr>
        <w:t>Profess</w:t>
      </w:r>
      <w:r w:rsidR="00B9427E" w:rsidRPr="00A07F26">
        <w:rPr>
          <w:sz w:val="22"/>
        </w:rPr>
        <w:t>ional title or position</w:t>
      </w:r>
    </w:p>
    <w:p w14:paraId="59E54E1D" w14:textId="20C70605" w:rsidR="00B65950" w:rsidRPr="00A07F26" w:rsidRDefault="00B9427E" w:rsidP="002326C1">
      <w:pPr>
        <w:pStyle w:val="nrpsNormalsingleline"/>
        <w:rPr>
          <w:sz w:val="22"/>
        </w:rPr>
      </w:pPr>
      <w:r w:rsidRPr="00A07F26">
        <w:rPr>
          <w:sz w:val="22"/>
        </w:rPr>
        <w:t xml:space="preserve">   Affiliation</w:t>
      </w:r>
      <w:r w:rsidR="00B65950" w:rsidRPr="00A07F26">
        <w:rPr>
          <w:sz w:val="22"/>
        </w:rPr>
        <w:t xml:space="preserve"> </w:t>
      </w:r>
    </w:p>
    <w:p w14:paraId="59B36936" w14:textId="0F8B079D" w:rsidR="00FB175C" w:rsidRPr="00A07F26" w:rsidRDefault="002326C1" w:rsidP="002326C1">
      <w:pPr>
        <w:pStyle w:val="nrpsNormalsingleline"/>
        <w:rPr>
          <w:sz w:val="22"/>
        </w:rPr>
      </w:pPr>
      <w:r w:rsidRPr="00A07F26">
        <w:rPr>
          <w:sz w:val="22"/>
        </w:rPr>
        <w:t xml:space="preserve">   </w:t>
      </w:r>
      <w:r w:rsidR="00B9427E" w:rsidRPr="00A07F26">
        <w:rPr>
          <w:sz w:val="22"/>
        </w:rPr>
        <w:t>City, State</w:t>
      </w:r>
    </w:p>
    <w:p w14:paraId="0D68DCC0" w14:textId="77777777" w:rsidR="00B65950" w:rsidRPr="00A07F26" w:rsidRDefault="00B65950" w:rsidP="00F90061">
      <w:pPr>
        <w:pStyle w:val="nrpsNormalsingleline"/>
        <w:rPr>
          <w:bCs/>
          <w:color w:val="auto"/>
          <w:sz w:val="22"/>
        </w:rPr>
      </w:pPr>
    </w:p>
    <w:p w14:paraId="0273E855" w14:textId="77777777" w:rsidR="00A07F26" w:rsidRPr="00A07F26" w:rsidRDefault="004B5B01" w:rsidP="00A07F26">
      <w:pPr>
        <w:pStyle w:val="nrpsNormalsingleline"/>
        <w:rPr>
          <w:sz w:val="22"/>
        </w:rPr>
      </w:pPr>
      <w:r w:rsidRPr="00A07F26">
        <w:rPr>
          <w:color w:val="auto"/>
          <w:sz w:val="22"/>
          <w:vertAlign w:val="superscript"/>
        </w:rPr>
        <w:t xml:space="preserve">2 </w:t>
      </w:r>
      <w:r w:rsidR="00E32246" w:rsidRPr="00A07F26">
        <w:rPr>
          <w:color w:val="auto"/>
          <w:sz w:val="22"/>
          <w:vertAlign w:val="superscript"/>
        </w:rPr>
        <w:t xml:space="preserve">  </w:t>
      </w:r>
      <w:r w:rsidR="00A07F26" w:rsidRPr="00A07F26">
        <w:rPr>
          <w:sz w:val="22"/>
        </w:rPr>
        <w:t>Professor of Agroecology and Applied Plant Ecology, Department of Land Resources and</w:t>
      </w:r>
      <w:r w:rsidR="00A07F26" w:rsidRPr="00A07F26">
        <w:rPr>
          <w:sz w:val="22"/>
        </w:rPr>
        <w:br/>
        <w:t xml:space="preserve">       Environmental Science, and co-Director of the Montana Institute on Ecosystems</w:t>
      </w:r>
    </w:p>
    <w:p w14:paraId="07FEFE82" w14:textId="77777777" w:rsidR="00A07F26" w:rsidRPr="00A07F26" w:rsidRDefault="00A07F26" w:rsidP="00A07F26">
      <w:pPr>
        <w:pStyle w:val="nrpsNormalsingleline"/>
        <w:rPr>
          <w:sz w:val="22"/>
        </w:rPr>
      </w:pPr>
      <w:r w:rsidRPr="00A07F26">
        <w:rPr>
          <w:sz w:val="22"/>
        </w:rPr>
        <w:t xml:space="preserve">   Montana State University</w:t>
      </w:r>
    </w:p>
    <w:p w14:paraId="05AC2AF7" w14:textId="5D0A72AF" w:rsidR="00B9427E" w:rsidRPr="00A07F26" w:rsidRDefault="00A07F26" w:rsidP="00B9427E">
      <w:pPr>
        <w:pStyle w:val="nrpsNormalsingleline"/>
        <w:rPr>
          <w:sz w:val="22"/>
        </w:rPr>
      </w:pPr>
      <w:r w:rsidRPr="00A07F26">
        <w:rPr>
          <w:sz w:val="22"/>
        </w:rPr>
        <w:t xml:space="preserve">   Boz</w:t>
      </w:r>
      <w:r w:rsidRPr="00A07F26">
        <w:rPr>
          <w:color w:val="auto"/>
          <w:sz w:val="22"/>
        </w:rPr>
        <w:t>eman, MT</w:t>
      </w:r>
    </w:p>
    <w:p w14:paraId="41B3FB97" w14:textId="57138AEC" w:rsidR="00FB175C" w:rsidRPr="00A07F26" w:rsidRDefault="00FB175C" w:rsidP="00B9427E">
      <w:pPr>
        <w:pStyle w:val="nrpsNormalsingleline"/>
        <w:rPr>
          <w:color w:val="auto"/>
          <w:sz w:val="22"/>
        </w:rPr>
      </w:pPr>
    </w:p>
    <w:p w14:paraId="4177A3B2" w14:textId="77777777" w:rsidR="00B9427E" w:rsidRPr="00A07F26" w:rsidRDefault="00FB175C" w:rsidP="00B9427E">
      <w:pPr>
        <w:pStyle w:val="nrpsNormalsingleline"/>
        <w:rPr>
          <w:sz w:val="22"/>
        </w:rPr>
      </w:pPr>
      <w:r w:rsidRPr="00A07F26">
        <w:rPr>
          <w:sz w:val="22"/>
          <w:vertAlign w:val="superscript"/>
        </w:rPr>
        <w:t>3</w:t>
      </w:r>
      <w:r w:rsidR="00E32246" w:rsidRPr="00A07F26">
        <w:rPr>
          <w:sz w:val="22"/>
          <w:vertAlign w:val="superscript"/>
        </w:rPr>
        <w:t xml:space="preserve"> </w:t>
      </w:r>
      <w:r w:rsidR="004B5B01" w:rsidRPr="00A07F26">
        <w:rPr>
          <w:sz w:val="22"/>
          <w:vertAlign w:val="superscript"/>
        </w:rPr>
        <w:t xml:space="preserve"> </w:t>
      </w:r>
      <w:r w:rsidR="00E32246" w:rsidRPr="00A07F26">
        <w:rPr>
          <w:sz w:val="22"/>
          <w:vertAlign w:val="superscript"/>
        </w:rPr>
        <w:t xml:space="preserve"> </w:t>
      </w:r>
      <w:r w:rsidR="00B9427E" w:rsidRPr="00A07F26">
        <w:rPr>
          <w:sz w:val="22"/>
        </w:rPr>
        <w:t>Professional title or position</w:t>
      </w:r>
    </w:p>
    <w:p w14:paraId="25CFB470" w14:textId="77777777" w:rsidR="00B9427E" w:rsidRPr="00A07F26" w:rsidRDefault="00B9427E" w:rsidP="00B9427E">
      <w:pPr>
        <w:pStyle w:val="nrpsNormalsingleline"/>
        <w:rPr>
          <w:sz w:val="22"/>
        </w:rPr>
      </w:pPr>
      <w:r w:rsidRPr="00A07F26">
        <w:rPr>
          <w:sz w:val="22"/>
        </w:rPr>
        <w:t xml:space="preserve">   Affiliation </w:t>
      </w:r>
    </w:p>
    <w:p w14:paraId="2C49FF2F" w14:textId="77777777" w:rsidR="00B9427E" w:rsidRPr="00A07F26" w:rsidRDefault="00B9427E" w:rsidP="00B9427E">
      <w:pPr>
        <w:pStyle w:val="nrpsNormalsingleline"/>
        <w:rPr>
          <w:sz w:val="22"/>
        </w:rPr>
      </w:pPr>
      <w:r w:rsidRPr="00A07F26">
        <w:rPr>
          <w:sz w:val="22"/>
        </w:rPr>
        <w:t xml:space="preserve">   City, State</w:t>
      </w:r>
    </w:p>
    <w:p w14:paraId="725D9831" w14:textId="38F8F263" w:rsidR="00AE480E" w:rsidRPr="00A07F26" w:rsidRDefault="00AE480E" w:rsidP="00B9427E">
      <w:pPr>
        <w:pStyle w:val="nrpsNormalsingleline"/>
        <w:rPr>
          <w:color w:val="auto"/>
          <w:sz w:val="22"/>
        </w:rPr>
      </w:pPr>
    </w:p>
    <w:p w14:paraId="0D89CE97" w14:textId="77777777" w:rsidR="00B9427E" w:rsidRPr="00A07F26" w:rsidRDefault="0082758A" w:rsidP="00B9427E">
      <w:pPr>
        <w:pStyle w:val="nrpsNormalsingleline"/>
        <w:rPr>
          <w:sz w:val="22"/>
        </w:rPr>
      </w:pPr>
      <w:r w:rsidRPr="00A07F26">
        <w:rPr>
          <w:color w:val="auto"/>
          <w:sz w:val="22"/>
          <w:vertAlign w:val="superscript"/>
        </w:rPr>
        <w:t xml:space="preserve">4 </w:t>
      </w:r>
      <w:r w:rsidR="00E32246" w:rsidRPr="00A07F26">
        <w:rPr>
          <w:color w:val="auto"/>
          <w:sz w:val="22"/>
          <w:vertAlign w:val="superscript"/>
        </w:rPr>
        <w:t xml:space="preserve">  </w:t>
      </w:r>
      <w:r w:rsidR="00B9427E" w:rsidRPr="00A07F26">
        <w:rPr>
          <w:sz w:val="22"/>
        </w:rPr>
        <w:t>Professional title or position</w:t>
      </w:r>
    </w:p>
    <w:p w14:paraId="7AC7205D" w14:textId="77777777" w:rsidR="00B9427E" w:rsidRPr="00A07F26" w:rsidRDefault="00B9427E" w:rsidP="00B9427E">
      <w:pPr>
        <w:pStyle w:val="nrpsNormalsingleline"/>
        <w:rPr>
          <w:sz w:val="22"/>
        </w:rPr>
      </w:pPr>
      <w:r w:rsidRPr="00A07F26">
        <w:rPr>
          <w:sz w:val="22"/>
        </w:rPr>
        <w:t xml:space="preserve">   Affiliation </w:t>
      </w:r>
    </w:p>
    <w:p w14:paraId="443181C0" w14:textId="77777777" w:rsidR="00B9427E" w:rsidRPr="00A07F26" w:rsidRDefault="00B9427E" w:rsidP="00B9427E">
      <w:pPr>
        <w:pStyle w:val="nrpsNormalsingleline"/>
        <w:rPr>
          <w:sz w:val="22"/>
        </w:rPr>
      </w:pPr>
      <w:r w:rsidRPr="00A07F26">
        <w:rPr>
          <w:sz w:val="22"/>
        </w:rPr>
        <w:t xml:space="preserve">   City, State</w:t>
      </w:r>
    </w:p>
    <w:p w14:paraId="3EB6B6AB" w14:textId="77777777" w:rsidR="00700938" w:rsidRPr="00A07F26" w:rsidRDefault="00700938" w:rsidP="00B9427E">
      <w:pPr>
        <w:pStyle w:val="nrpsNormalsingleline"/>
        <w:rPr>
          <w:sz w:val="22"/>
        </w:rPr>
      </w:pPr>
    </w:p>
    <w:p w14:paraId="1A92A2EE" w14:textId="4BD73269" w:rsidR="00700938" w:rsidRPr="00A07F26" w:rsidRDefault="00700938" w:rsidP="00700938">
      <w:pPr>
        <w:pStyle w:val="nrpsNormalsingleline"/>
        <w:rPr>
          <w:sz w:val="24"/>
        </w:rPr>
      </w:pPr>
      <w:proofErr w:type="gramStart"/>
      <w:r w:rsidRPr="00A07F26">
        <w:rPr>
          <w:color w:val="auto"/>
          <w:sz w:val="22"/>
          <w:vertAlign w:val="superscript"/>
        </w:rPr>
        <w:t xml:space="preserve">5  </w:t>
      </w:r>
      <w:r w:rsidRPr="00A07F26">
        <w:rPr>
          <w:sz w:val="22"/>
        </w:rPr>
        <w:t>Professional</w:t>
      </w:r>
      <w:proofErr w:type="gramEnd"/>
      <w:r w:rsidRPr="00A07F26">
        <w:rPr>
          <w:sz w:val="22"/>
        </w:rPr>
        <w:t xml:space="preserve"> title or position</w:t>
      </w:r>
    </w:p>
    <w:p w14:paraId="06813B04" w14:textId="77777777" w:rsidR="00700938" w:rsidRPr="00A07F26" w:rsidRDefault="00700938" w:rsidP="00700938">
      <w:pPr>
        <w:pStyle w:val="nrpsNormalsingleline"/>
        <w:rPr>
          <w:sz w:val="22"/>
        </w:rPr>
      </w:pPr>
      <w:r w:rsidRPr="00A07F26">
        <w:rPr>
          <w:sz w:val="22"/>
        </w:rPr>
        <w:t xml:space="preserve">   Affiliation </w:t>
      </w:r>
    </w:p>
    <w:p w14:paraId="26C1B590" w14:textId="77777777" w:rsidR="00700938" w:rsidRPr="00A07F26" w:rsidRDefault="00700938" w:rsidP="00700938">
      <w:pPr>
        <w:pStyle w:val="nrpsNormalsingleline"/>
        <w:rPr>
          <w:sz w:val="22"/>
        </w:rPr>
      </w:pPr>
      <w:r w:rsidRPr="00A07F26">
        <w:rPr>
          <w:sz w:val="22"/>
        </w:rPr>
        <w:t xml:space="preserve">   City, State</w:t>
      </w:r>
    </w:p>
    <w:p w14:paraId="705F161F" w14:textId="77777777" w:rsidR="00700938" w:rsidRPr="00A07F26" w:rsidRDefault="00700938" w:rsidP="00700938">
      <w:pPr>
        <w:pStyle w:val="nrpsNormalsingleline"/>
        <w:rPr>
          <w:color w:val="auto"/>
          <w:sz w:val="22"/>
        </w:rPr>
      </w:pPr>
    </w:p>
    <w:p w14:paraId="0AE0A80A" w14:textId="049E37E1" w:rsidR="00700938" w:rsidRPr="00A07F26" w:rsidRDefault="00700938" w:rsidP="00700938">
      <w:pPr>
        <w:pStyle w:val="nrpsNormalsingleline"/>
        <w:rPr>
          <w:sz w:val="22"/>
        </w:rPr>
      </w:pPr>
      <w:r w:rsidRPr="00A07F26">
        <w:rPr>
          <w:sz w:val="22"/>
          <w:vertAlign w:val="superscript"/>
        </w:rPr>
        <w:t xml:space="preserve">6   </w:t>
      </w:r>
      <w:r w:rsidRPr="00A07F26">
        <w:rPr>
          <w:sz w:val="22"/>
        </w:rPr>
        <w:t>Professional title or position</w:t>
      </w:r>
    </w:p>
    <w:p w14:paraId="679B3603" w14:textId="77777777" w:rsidR="00700938" w:rsidRPr="00A07F26" w:rsidRDefault="00700938" w:rsidP="00700938">
      <w:pPr>
        <w:pStyle w:val="nrpsNormalsingleline"/>
        <w:rPr>
          <w:sz w:val="22"/>
        </w:rPr>
      </w:pPr>
      <w:r w:rsidRPr="00A07F26">
        <w:rPr>
          <w:sz w:val="22"/>
        </w:rPr>
        <w:t xml:space="preserve">   Affiliation </w:t>
      </w:r>
    </w:p>
    <w:p w14:paraId="4873FBA3" w14:textId="77777777" w:rsidR="00700938" w:rsidRPr="00A07F26" w:rsidRDefault="00700938" w:rsidP="00700938">
      <w:pPr>
        <w:pStyle w:val="nrpsNormalsingleline"/>
        <w:rPr>
          <w:sz w:val="22"/>
        </w:rPr>
      </w:pPr>
      <w:r w:rsidRPr="00A07F26">
        <w:rPr>
          <w:sz w:val="22"/>
        </w:rPr>
        <w:t xml:space="preserve">   City, State</w:t>
      </w:r>
    </w:p>
    <w:p w14:paraId="2489814C" w14:textId="77777777" w:rsidR="00700938" w:rsidRPr="00A07F26" w:rsidRDefault="00700938" w:rsidP="00700938">
      <w:pPr>
        <w:pStyle w:val="nrpsNormalsingleline"/>
        <w:rPr>
          <w:color w:val="auto"/>
          <w:sz w:val="22"/>
        </w:rPr>
      </w:pPr>
    </w:p>
    <w:p w14:paraId="2B2BCFAD" w14:textId="7316FED7" w:rsidR="00A07F26" w:rsidRPr="00A07F26" w:rsidRDefault="00700938" w:rsidP="00A07F26">
      <w:pPr>
        <w:pStyle w:val="nrpsNormalsingleline"/>
        <w:rPr>
          <w:sz w:val="22"/>
        </w:rPr>
      </w:pPr>
      <w:r w:rsidRPr="00A07F26">
        <w:rPr>
          <w:color w:val="auto"/>
          <w:sz w:val="22"/>
          <w:vertAlign w:val="superscript"/>
        </w:rPr>
        <w:t xml:space="preserve">7  </w:t>
      </w:r>
      <w:del w:id="5" w:author="Whitlock, Cathy" w:date="2020-03-07T10:46:00Z">
        <w:r w:rsidR="00A07F26" w:rsidRPr="00A07F26" w:rsidDel="00AC479F">
          <w:rPr>
            <w:sz w:val="22"/>
          </w:rPr>
          <w:delText xml:space="preserve">Professor </w:delText>
        </w:r>
      </w:del>
      <w:ins w:id="6" w:author="Whitlock, Cathy" w:date="2020-03-07T10:46:00Z">
        <w:r w:rsidR="00AC479F">
          <w:rPr>
            <w:sz w:val="22"/>
          </w:rPr>
          <w:t>Regents P</w:t>
        </w:r>
        <w:r w:rsidR="00AC479F" w:rsidRPr="00A07F26">
          <w:rPr>
            <w:sz w:val="22"/>
          </w:rPr>
          <w:t xml:space="preserve">rofessor </w:t>
        </w:r>
      </w:ins>
      <w:r w:rsidR="00A07F26" w:rsidRPr="00A07F26">
        <w:rPr>
          <w:sz w:val="22"/>
        </w:rPr>
        <w:t xml:space="preserve">of Earth Sciences, </w:t>
      </w:r>
      <w:del w:id="7" w:author="Whitlock, Cathy" w:date="2020-03-07T10:45:00Z">
        <w:r w:rsidR="00A07F26" w:rsidRPr="00A07F26" w:rsidDel="00AC479F">
          <w:rPr>
            <w:sz w:val="22"/>
          </w:rPr>
          <w:delText xml:space="preserve">Fellow and </w:delText>
        </w:r>
      </w:del>
      <w:r w:rsidR="00AC479F">
        <w:rPr>
          <w:sz w:val="22"/>
        </w:rPr>
        <w:t>Fellow</w:t>
      </w:r>
      <w:r w:rsidR="00A07F26" w:rsidRPr="00A07F26">
        <w:rPr>
          <w:sz w:val="22"/>
        </w:rPr>
        <w:t xml:space="preserve"> of the Montana Institute </w:t>
      </w:r>
    </w:p>
    <w:p w14:paraId="4ACAF9D6" w14:textId="77777777" w:rsidR="00A07F26" w:rsidRPr="00A07F26" w:rsidRDefault="00A07F26" w:rsidP="00A07F26">
      <w:pPr>
        <w:pStyle w:val="nrpsNormalsingleline"/>
        <w:rPr>
          <w:sz w:val="22"/>
        </w:rPr>
      </w:pPr>
      <w:r w:rsidRPr="00A07F26">
        <w:rPr>
          <w:sz w:val="22"/>
        </w:rPr>
        <w:t xml:space="preserve">       on Ecosystems</w:t>
      </w:r>
    </w:p>
    <w:p w14:paraId="67DF6659" w14:textId="77777777" w:rsidR="00A07F26" w:rsidRPr="00A07F26" w:rsidRDefault="00A07F26" w:rsidP="00A07F26">
      <w:pPr>
        <w:pStyle w:val="nrpsNormalsingleline"/>
        <w:rPr>
          <w:sz w:val="22"/>
        </w:rPr>
      </w:pPr>
      <w:r w:rsidRPr="00A07F26">
        <w:rPr>
          <w:sz w:val="22"/>
        </w:rPr>
        <w:t xml:space="preserve">   Montana State University </w:t>
      </w:r>
    </w:p>
    <w:p w14:paraId="028A9C16" w14:textId="71DE3C71" w:rsidR="00700938" w:rsidRPr="00AA4533" w:rsidRDefault="00A07F26" w:rsidP="00A07F26">
      <w:pPr>
        <w:pStyle w:val="nrpsNormalsingleline"/>
      </w:pPr>
      <w:r w:rsidRPr="00A07F26">
        <w:rPr>
          <w:sz w:val="22"/>
        </w:rPr>
        <w:t xml:space="preserve">   Bozeman, MT</w:t>
      </w:r>
      <w:r w:rsidRPr="00A07F26">
        <w:rPr>
          <w:noProof/>
          <w:color w:val="auto"/>
          <w:sz w:val="20"/>
          <w:highlight w:val="yellow"/>
        </w:rPr>
        <w:t xml:space="preserve"> </w:t>
      </w:r>
      <w:r w:rsidR="00700938" w:rsidRPr="00C3279A">
        <w:rPr>
          <w:noProof/>
          <w:color w:val="auto"/>
          <w:highlight w:val="yellow"/>
        </w:rPr>
        <mc:AlternateContent>
          <mc:Choice Requires="wps">
            <w:drawing>
              <wp:anchor distT="0" distB="0" distL="114300" distR="114300" simplePos="0" relativeHeight="251648512" behindDoc="0" locked="0" layoutInCell="1" allowOverlap="1" wp14:anchorId="122A974B" wp14:editId="6177EBE1">
                <wp:simplePos x="0" y="0"/>
                <wp:positionH relativeFrom="margin">
                  <wp:align>left</wp:align>
                </wp:positionH>
                <wp:positionV relativeFrom="margin">
                  <wp:posOffset>7922362</wp:posOffset>
                </wp:positionV>
                <wp:extent cx="3200400" cy="306451"/>
                <wp:effectExtent l="0" t="0" r="0" b="0"/>
                <wp:wrapNone/>
                <wp:docPr id="18"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3064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5D94A2" w14:textId="7D0BA667" w:rsidR="00910F33" w:rsidRPr="00AA4533" w:rsidRDefault="00910F33" w:rsidP="00F90061">
                            <w:pPr>
                              <w:pStyle w:val="nrpsNormalsingleline"/>
                              <w:rPr>
                                <w:rStyle w:val="nrpsInstructionsChar"/>
                                <w:b/>
                              </w:rPr>
                            </w:pPr>
                            <w:r w:rsidRPr="00AA4533">
                              <w:rPr>
                                <w:b/>
                              </w:rPr>
                              <w:t>September 2020</w:t>
                            </w:r>
                          </w:p>
                          <w:p w14:paraId="531BFBC5" w14:textId="77777777" w:rsidR="00910F33" w:rsidRPr="00F87670" w:rsidRDefault="00910F33" w:rsidP="00F90061">
                            <w:pPr>
                              <w:pStyle w:val="nrpsNormalsingleline"/>
                              <w:rPr>
                                <w:highlight w:val="yellow"/>
                              </w:rPr>
                            </w:pPr>
                          </w:p>
                          <w:p w14:paraId="70582F2B" w14:textId="61216171" w:rsidR="00910F33" w:rsidRDefault="00910F33" w:rsidP="00F90061">
                            <w:pPr>
                              <w:pStyle w:val="nrpsNormalsingleline"/>
                            </w:pPr>
                          </w:p>
                        </w:txbxContent>
                      </wps:txbx>
                      <wps:bodyPr rot="0" vert="horz" wrap="square" lIns="0" tIns="0" rIns="0" bIns="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122A974B" id="Text Box 34" o:spid="_x0000_s1027" type="#_x0000_t202" style="position:absolute;margin-left:0;margin-top:623.8pt;width:252pt;height:24.15pt;z-index:251648512;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" stroked="f">
                <v:textbox inset="0,0,0,0">
                  <w:txbxContent>
                    <w:p w14:paraId="5A5D94A2" w14:textId="7D0BA667" w:rsidR="00910F33" w:rsidRPr="00AA4533" w:rsidRDefault="00910F33" w:rsidP="00F90061">
                      <w:pPr>
                        <w:pStyle w:val="nrpsNormalsingleline"/>
                        <w:rPr>
                          <w:rStyle w:val="nrpsInstructionsChar"/>
                          <w:b/>
                        </w:rPr>
                      </w:pPr>
                      <w:r w:rsidRPr="00AA4533">
                        <w:rPr>
                          <w:b/>
                        </w:rPr>
                        <w:t>September 2020</w:t>
                      </w:r>
                    </w:p>
                    <w:p w14:paraId="531BFBC5" w14:textId="77777777" w:rsidR="00910F33" w:rsidRPr="00F87670" w:rsidRDefault="00910F33" w:rsidP="00F90061">
                      <w:pPr>
                        <w:pStyle w:val="nrpsNormalsingleline"/>
                        <w:rPr>
                          <w:highlight w:val="yellow"/>
                        </w:rPr>
                      </w:pPr>
                    </w:p>
                    <w:p w14:paraId="70582F2B" w14:textId="61216171" w:rsidR="00910F33" w:rsidRDefault="00910F33" w:rsidP="00F90061">
                      <w:pPr>
                        <w:pStyle w:val="nrpsNormalsingleline"/>
                      </w:pPr>
                    </w:p>
                  </w:txbxContent>
                </v:textbox>
                <w10:wrap anchorx="margin" anchory="margin"/>
              </v:shape>
            </w:pict>
          </mc:Fallback>
        </mc:AlternateContent>
      </w:r>
    </w:p>
    <w:p w14:paraId="0BA4934E" w14:textId="5D1DA8FA" w:rsidR="00F90061" w:rsidRPr="00C3279A" w:rsidRDefault="00F90061" w:rsidP="009F07A0">
      <w:pPr>
        <w:pStyle w:val="nrpsNormal"/>
        <w:rPr>
          <w:color w:val="auto"/>
          <w:highlight w:val="yellow"/>
        </w:rPr>
        <w:sectPr w:rsidR="00F90061" w:rsidRPr="00C3279A" w:rsidSect="00F00A94">
          <w:footerReference w:type="default" r:id="rId16"/>
          <w:headerReference w:type="first" r:id="rId17"/>
          <w:footerReference w:type="first" r:id="rId18"/>
          <w:pgSz w:w="12240" w:h="15840" w:code="1"/>
          <w:pgMar w:top="1440" w:right="1440" w:bottom="1440" w:left="1440" w:header="720" w:footer="720" w:gutter="0"/>
          <w:pgNumType w:fmt="lowerRoman" w:start="1"/>
          <w:cols w:space="432"/>
          <w:titlePg/>
          <w:docGrid w:linePitch="313"/>
        </w:sectPr>
      </w:pPr>
    </w:p>
    <w:p w14:paraId="27CC1747" w14:textId="6E8E84A8" w:rsidR="000F19E5" w:rsidRPr="00AA4533" w:rsidRDefault="000F19E5" w:rsidP="00AA4533">
      <w:pPr>
        <w:pStyle w:val="nrpsNormalsingleline"/>
        <w:rPr>
          <w:color w:val="auto"/>
        </w:rPr>
      </w:pPr>
      <w:bookmarkStart w:id="8" w:name="PolicyPage"/>
      <w:bookmarkEnd w:id="8"/>
      <w:r w:rsidRPr="00AA4533">
        <w:rPr>
          <w:color w:val="auto"/>
        </w:rPr>
        <w:lastRenderedPageBreak/>
        <w:t xml:space="preserve">This material is based upon work supported </w:t>
      </w:r>
      <w:commentRangeStart w:id="9"/>
      <w:r w:rsidRPr="00AA4533">
        <w:rPr>
          <w:color w:val="auto"/>
        </w:rPr>
        <w:t>in part by the National Science Foundation</w:t>
      </w:r>
      <w:r w:rsidR="00E379D4" w:rsidRPr="00AA4533">
        <w:rPr>
          <w:color w:val="auto"/>
        </w:rPr>
        <w:t xml:space="preserve"> (N</w:t>
      </w:r>
      <w:r w:rsidR="00E601A0" w:rsidRPr="00AA4533">
        <w:rPr>
          <w:color w:val="auto"/>
        </w:rPr>
        <w:t>S</w:t>
      </w:r>
      <w:r w:rsidR="00E379D4" w:rsidRPr="00AA4533">
        <w:rPr>
          <w:color w:val="auto"/>
        </w:rPr>
        <w:t xml:space="preserve">F) </w:t>
      </w:r>
      <w:r w:rsidR="00AC0593" w:rsidRPr="00AA4533">
        <w:rPr>
          <w:color w:val="auto"/>
        </w:rPr>
        <w:t>Experimental Program to Stimulate Competitive Research (</w:t>
      </w:r>
      <w:r w:rsidRPr="00AA4533">
        <w:rPr>
          <w:color w:val="auto"/>
        </w:rPr>
        <w:t>EPSCoR</w:t>
      </w:r>
      <w:r w:rsidR="00AC0593" w:rsidRPr="00AA4533">
        <w:rPr>
          <w:color w:val="auto"/>
        </w:rPr>
        <w:t>)</w:t>
      </w:r>
      <w:r w:rsidRPr="00AA4533">
        <w:rPr>
          <w:color w:val="auto"/>
        </w:rPr>
        <w:t xml:space="preserve"> Cooperative Agreement #EPS-1101342</w:t>
      </w:r>
      <w:ins w:id="10" w:author="Whitlock, Cathy" w:date="2020-03-07T10:50:00Z">
        <w:r w:rsidR="00AC479F">
          <w:rPr>
            <w:color w:val="auto"/>
          </w:rPr>
          <w:t xml:space="preserve"> and the Montana Healthcare Foundation</w:t>
        </w:r>
      </w:ins>
      <w:r w:rsidRPr="00AA4533">
        <w:rPr>
          <w:color w:val="auto"/>
        </w:rPr>
        <w:t xml:space="preserve">. Any opinions, findings, and conclusions or recommendations expressed in this material are those of the authors and do not necessarily reflect the views of </w:t>
      </w:r>
      <w:del w:id="11" w:author="Whitlock, Cathy" w:date="2020-03-07T10:50:00Z">
        <w:r w:rsidRPr="00AA4533" w:rsidDel="00AC479F">
          <w:rPr>
            <w:color w:val="auto"/>
          </w:rPr>
          <w:delText>the National Science Foundation</w:delText>
        </w:r>
      </w:del>
      <w:ins w:id="12" w:author="Whitlock, Cathy" w:date="2020-03-07T10:50:00Z">
        <w:r w:rsidR="00AC479F">
          <w:rPr>
            <w:color w:val="auto"/>
          </w:rPr>
          <w:t>these organizations</w:t>
        </w:r>
      </w:ins>
      <w:r w:rsidRPr="00AA4533">
        <w:rPr>
          <w:color w:val="auto"/>
        </w:rPr>
        <w:t>.</w:t>
      </w:r>
      <w:commentRangeEnd w:id="9"/>
      <w:r w:rsidR="002E61A2">
        <w:rPr>
          <w:rStyle w:val="CommentReference"/>
          <w:rFonts w:asciiTheme="minorHAnsi" w:hAnsiTheme="minorHAnsi"/>
        </w:rPr>
        <w:commentReference w:id="9"/>
      </w:r>
    </w:p>
    <w:p w14:paraId="19CCBB9A" w14:textId="77777777" w:rsidR="000F19E5" w:rsidRPr="00AA4533" w:rsidRDefault="000F19E5" w:rsidP="00AA4533">
      <w:pPr>
        <w:pStyle w:val="nrpsNormal"/>
        <w:jc w:val="left"/>
        <w:rPr>
          <w:color w:val="auto"/>
        </w:rPr>
      </w:pPr>
    </w:p>
    <w:p w14:paraId="16AB27C7" w14:textId="1D4191DC" w:rsidR="00B1750E" w:rsidRPr="00AA4533" w:rsidRDefault="00B1750E" w:rsidP="00AA4533">
      <w:pPr>
        <w:pStyle w:val="nrpsNormal"/>
        <w:jc w:val="left"/>
        <w:rPr>
          <w:color w:val="auto"/>
        </w:rPr>
      </w:pPr>
      <w:r w:rsidRPr="00AA4533">
        <w:rPr>
          <w:color w:val="auto"/>
        </w:rPr>
        <w:t xml:space="preserve">The Montana Climate Assessment is available in digital format at </w:t>
      </w:r>
      <w:r w:rsidR="00E601A0" w:rsidRPr="00AA4533">
        <w:rPr>
          <w:color w:val="auto"/>
        </w:rPr>
        <w:t>montanaclimate.org</w:t>
      </w:r>
      <w:r w:rsidRPr="00AA4533">
        <w:rPr>
          <w:color w:val="auto"/>
        </w:rPr>
        <w:t xml:space="preserve">. </w:t>
      </w:r>
    </w:p>
    <w:p w14:paraId="34123271" w14:textId="77777777" w:rsidR="00F707D9" w:rsidRPr="00AA4533" w:rsidRDefault="00F707D9" w:rsidP="00AA4533">
      <w:pPr>
        <w:pStyle w:val="nrpsNormal"/>
        <w:jc w:val="left"/>
        <w:rPr>
          <w:color w:val="auto"/>
        </w:rPr>
      </w:pPr>
    </w:p>
    <w:p w14:paraId="3925F1C4" w14:textId="77777777" w:rsidR="00F707D9" w:rsidRPr="00AA4533" w:rsidRDefault="00F707D9" w:rsidP="00AA4533">
      <w:pPr>
        <w:pStyle w:val="nrpsNormal"/>
        <w:jc w:val="left"/>
        <w:rPr>
          <w:color w:val="auto"/>
        </w:rPr>
      </w:pPr>
    </w:p>
    <w:p w14:paraId="15D8C010" w14:textId="77777777" w:rsidR="002E61A2" w:rsidRDefault="00B1750E" w:rsidP="002E61A2">
      <w:pPr>
        <w:pStyle w:val="nrpsNormal"/>
      </w:pPr>
      <w:r w:rsidRPr="00AA4533">
        <w:t>Please cite this publication as:</w:t>
      </w:r>
    </w:p>
    <w:p w14:paraId="1947486C" w14:textId="194026BB" w:rsidR="002E61A2" w:rsidRDefault="002E61A2" w:rsidP="002E61A2">
      <w:pPr>
        <w:pStyle w:val="nrpsNormal"/>
      </w:pPr>
      <w:commentRangeStart w:id="13"/>
      <w:r w:rsidRPr="002E61A2">
        <w:t xml:space="preserve">Adams A, Byron R, Maxwell B, Byron L, Eggers M, Higgins S, Whitlock C. 2020. Assessing </w:t>
      </w:r>
      <w:r>
        <w:t>c</w:t>
      </w:r>
      <w:r w:rsidRPr="002E61A2">
        <w:t xml:space="preserve">limate </w:t>
      </w:r>
      <w:r>
        <w:t>c</w:t>
      </w:r>
      <w:r w:rsidRPr="002E61A2">
        <w:t xml:space="preserve">hange </w:t>
      </w:r>
      <w:r>
        <w:t>and</w:t>
      </w:r>
      <w:r w:rsidRPr="002E61A2">
        <w:t xml:space="preserve"> </w:t>
      </w:r>
      <w:r>
        <w:t>h</w:t>
      </w:r>
      <w:r w:rsidRPr="002E61A2">
        <w:t xml:space="preserve">uman </w:t>
      </w:r>
      <w:r>
        <w:t>h</w:t>
      </w:r>
      <w:r w:rsidRPr="002E61A2">
        <w:t>ealth in Montana</w:t>
      </w:r>
      <w:r>
        <w:t>: a</w:t>
      </w:r>
      <w:r w:rsidRPr="002E61A2">
        <w:t xml:space="preserve"> </w:t>
      </w:r>
      <w:r>
        <w:t>s</w:t>
      </w:r>
      <w:r w:rsidRPr="002E61A2">
        <w:t xml:space="preserve">pecial </w:t>
      </w:r>
      <w:r>
        <w:t>re</w:t>
      </w:r>
      <w:r w:rsidRPr="002E61A2">
        <w:t xml:space="preserve">port of the Montana </w:t>
      </w:r>
      <w:r>
        <w:t>c</w:t>
      </w:r>
      <w:r w:rsidRPr="002E61A2">
        <w:t xml:space="preserve">limate </w:t>
      </w:r>
      <w:r>
        <w:t>a</w:t>
      </w:r>
      <w:r w:rsidRPr="002E61A2">
        <w:t>ssessment</w:t>
      </w:r>
      <w:r>
        <w:t xml:space="preserve">. </w:t>
      </w:r>
      <w:r w:rsidRPr="00AA4533">
        <w:t>Bozeman and Missoula MT: Montana State University and University of Montana, Montana Institute on Ecosystems.</w:t>
      </w:r>
      <w:r w:rsidR="009641AE">
        <w:t xml:space="preserve"> __ p. </w:t>
      </w:r>
      <w:proofErr w:type="gramStart"/>
      <w:r w:rsidR="009641AE">
        <w:t>doi:_</w:t>
      </w:r>
      <w:proofErr w:type="gramEnd"/>
      <w:r w:rsidR="009641AE">
        <w:t>_.</w:t>
      </w:r>
      <w:commentRangeEnd w:id="13"/>
      <w:r w:rsidR="009641AE">
        <w:rPr>
          <w:rStyle w:val="CommentReference"/>
          <w:rFonts w:asciiTheme="minorHAnsi" w:hAnsiTheme="minorHAnsi"/>
        </w:rPr>
        <w:commentReference w:id="13"/>
      </w:r>
    </w:p>
    <w:p w14:paraId="0A14A894" w14:textId="77777777" w:rsidR="00B1750E" w:rsidRDefault="00B1750E" w:rsidP="00AA4533">
      <w:pPr>
        <w:pStyle w:val="nrpsNormal"/>
        <w:jc w:val="left"/>
        <w:rPr>
          <w:color w:val="auto"/>
        </w:rPr>
      </w:pPr>
    </w:p>
    <w:p w14:paraId="2597F18E" w14:textId="77777777" w:rsidR="009641AE" w:rsidRPr="00AA4533" w:rsidRDefault="009641AE" w:rsidP="00AA4533">
      <w:pPr>
        <w:pStyle w:val="nrpsNormal"/>
        <w:jc w:val="left"/>
        <w:rPr>
          <w:color w:val="auto"/>
        </w:rPr>
      </w:pPr>
    </w:p>
    <w:p w14:paraId="47CFEF38" w14:textId="511AA894" w:rsidR="00591829" w:rsidRPr="00AA4533" w:rsidRDefault="002E61A2" w:rsidP="00AA4533">
      <w:pPr>
        <w:pStyle w:val="nrpsNormal"/>
        <w:jc w:val="left"/>
        <w:rPr>
          <w:color w:val="auto"/>
        </w:rPr>
      </w:pPr>
      <w:r w:rsidRPr="00AA4533">
        <w:rPr>
          <w:color w:val="auto"/>
        </w:rPr>
        <w:t>Scott Bischke of MountainWorks Inc</w:t>
      </w:r>
      <w:r w:rsidR="009641AE">
        <w:rPr>
          <w:color w:val="auto"/>
        </w:rPr>
        <w:t>.</w:t>
      </w:r>
      <w:r>
        <w:rPr>
          <w:color w:val="auto"/>
        </w:rPr>
        <w:t xml:space="preserve"> (</w:t>
      </w:r>
      <w:r w:rsidRPr="002E61A2">
        <w:rPr>
          <w:color w:val="auto"/>
        </w:rPr>
        <w:t>www.emoun</w:t>
      </w:r>
      <w:r>
        <w:rPr>
          <w:color w:val="auto"/>
        </w:rPr>
        <w:t>tainworks.com) served as the science editor for this report.</w:t>
      </w:r>
      <w:r w:rsidR="00B1750E" w:rsidRPr="00AA4533">
        <w:rPr>
          <w:color w:val="auto"/>
        </w:rPr>
        <w:t xml:space="preserve"> </w:t>
      </w:r>
    </w:p>
    <w:p w14:paraId="6785AC34" w14:textId="77777777" w:rsidR="00591829" w:rsidRDefault="00591829">
      <w:pPr>
        <w:spacing w:after="0" w:line="240" w:lineRule="auto"/>
        <w:rPr>
          <w:rFonts w:eastAsia="Times New Roman" w:cs="Times New Roman"/>
          <w:color w:val="auto"/>
          <w:szCs w:val="20"/>
          <w:highlight w:val="yellow"/>
        </w:rPr>
      </w:pPr>
      <w:r>
        <w:rPr>
          <w:color w:val="auto"/>
          <w:highlight w:val="yellow"/>
        </w:rPr>
        <w:br w:type="page"/>
      </w:r>
    </w:p>
    <w:p w14:paraId="446A5915" w14:textId="77777777" w:rsidR="00900CD4" w:rsidRPr="00A310AF" w:rsidRDefault="00F62D89" w:rsidP="00DB1FD3">
      <w:pPr>
        <w:pStyle w:val="nrpsHeading1"/>
      </w:pPr>
      <w:bookmarkStart w:id="14" w:name="_Toc439761364"/>
      <w:bookmarkStart w:id="15" w:name="_Toc34208622"/>
      <w:r w:rsidRPr="00A310AF">
        <w:lastRenderedPageBreak/>
        <w:t>Contents</w:t>
      </w:r>
      <w:bookmarkEnd w:id="14"/>
      <w:bookmarkEnd w:id="15"/>
    </w:p>
    <w:p w14:paraId="3EE847E1" w14:textId="77777777" w:rsidR="00F62D89" w:rsidRPr="00A310AF" w:rsidRDefault="00F62D89" w:rsidP="009A2A50">
      <w:pPr>
        <w:jc w:val="right"/>
        <w:rPr>
          <w:color w:val="auto"/>
        </w:rPr>
      </w:pPr>
      <w:r w:rsidRPr="00A310AF">
        <w:rPr>
          <w:color w:val="auto"/>
        </w:rPr>
        <w:t>Page</w:t>
      </w:r>
    </w:p>
    <w:bookmarkStart w:id="16" w:name="_Toc130637521"/>
    <w:bookmarkStart w:id="17" w:name="_Toc217722632"/>
    <w:bookmarkStart w:id="18" w:name="_Toc218320073"/>
    <w:bookmarkStart w:id="19" w:name="_Toc280111299"/>
    <w:p w14:paraId="453DD047" w14:textId="77777777" w:rsidR="00440A24" w:rsidRDefault="00AA679B">
      <w:pPr>
        <w:pStyle w:val="TOC1"/>
        <w:tabs>
          <w:tab w:val="right" w:leader="dot" w:pos="9350"/>
        </w:tabs>
        <w:rPr>
          <w:rFonts w:asciiTheme="minorHAnsi" w:eastAsiaTheme="minorEastAsia" w:hAnsiTheme="minorHAnsi" w:cstheme="minorBidi"/>
          <w:color w:val="auto"/>
          <w:sz w:val="22"/>
          <w:szCs w:val="22"/>
        </w:rPr>
      </w:pPr>
      <w:r>
        <w:rPr>
          <w:i/>
          <w:smallCaps/>
          <w:color w:val="auto"/>
        </w:rPr>
        <w:fldChar w:fldCharType="begin"/>
      </w:r>
      <w:r>
        <w:rPr>
          <w:i/>
          <w:smallCaps/>
          <w:color w:val="auto"/>
        </w:rPr>
        <w:instrText xml:space="preserve"> TOC \o "1-3" \h \z \u </w:instrText>
      </w:r>
      <w:r>
        <w:rPr>
          <w:i/>
          <w:smallCaps/>
          <w:color w:val="auto"/>
        </w:rPr>
        <w:fldChar w:fldCharType="separate"/>
      </w:r>
      <w:hyperlink w:anchor="_Toc34208622" w:history="1">
        <w:r w:rsidR="00440A24" w:rsidRPr="00AC5326">
          <w:rPr>
            <w:rStyle w:val="Hyperlink"/>
          </w:rPr>
          <w:t>Contents</w:t>
        </w:r>
        <w:r w:rsidR="00440A24">
          <w:rPr>
            <w:webHidden/>
          </w:rPr>
          <w:tab/>
        </w:r>
        <w:r w:rsidR="00440A24">
          <w:rPr>
            <w:webHidden/>
          </w:rPr>
          <w:fldChar w:fldCharType="begin"/>
        </w:r>
        <w:r w:rsidR="00440A24">
          <w:rPr>
            <w:webHidden/>
          </w:rPr>
          <w:instrText xml:space="preserve"> PAGEREF _Toc34208622 \h </w:instrText>
        </w:r>
        <w:r w:rsidR="00440A24">
          <w:rPr>
            <w:webHidden/>
          </w:rPr>
        </w:r>
        <w:r w:rsidR="00440A24">
          <w:rPr>
            <w:webHidden/>
          </w:rPr>
          <w:fldChar w:fldCharType="separate"/>
        </w:r>
        <w:r w:rsidR="00440A24">
          <w:rPr>
            <w:webHidden/>
          </w:rPr>
          <w:t>iii</w:t>
        </w:r>
        <w:r w:rsidR="00440A24">
          <w:rPr>
            <w:webHidden/>
          </w:rPr>
          <w:fldChar w:fldCharType="end"/>
        </w:r>
      </w:hyperlink>
    </w:p>
    <w:p w14:paraId="6F6BFD72"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623" w:history="1">
        <w:r w:rsidR="00440A24" w:rsidRPr="00AC5326">
          <w:rPr>
            <w:rStyle w:val="Hyperlink"/>
          </w:rPr>
          <w:t>Figures and Sidebars</w:t>
        </w:r>
        <w:r w:rsidR="00440A24">
          <w:rPr>
            <w:webHidden/>
          </w:rPr>
          <w:tab/>
        </w:r>
        <w:r w:rsidR="00440A24">
          <w:rPr>
            <w:webHidden/>
          </w:rPr>
          <w:fldChar w:fldCharType="begin"/>
        </w:r>
        <w:r w:rsidR="00440A24">
          <w:rPr>
            <w:webHidden/>
          </w:rPr>
          <w:instrText xml:space="preserve"> PAGEREF _Toc34208623 \h </w:instrText>
        </w:r>
        <w:r w:rsidR="00440A24">
          <w:rPr>
            <w:webHidden/>
          </w:rPr>
        </w:r>
        <w:r w:rsidR="00440A24">
          <w:rPr>
            <w:webHidden/>
          </w:rPr>
          <w:fldChar w:fldCharType="separate"/>
        </w:r>
        <w:r w:rsidR="00440A24">
          <w:rPr>
            <w:webHidden/>
          </w:rPr>
          <w:t>vi</w:t>
        </w:r>
        <w:r w:rsidR="00440A24">
          <w:rPr>
            <w:webHidden/>
          </w:rPr>
          <w:fldChar w:fldCharType="end"/>
        </w:r>
      </w:hyperlink>
    </w:p>
    <w:p w14:paraId="1CE6ED76"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624" w:history="1">
        <w:r w:rsidR="00440A24" w:rsidRPr="00AC5326">
          <w:rPr>
            <w:rStyle w:val="Hyperlink"/>
          </w:rPr>
          <w:t>Tables</w:t>
        </w:r>
        <w:r w:rsidR="00440A24">
          <w:rPr>
            <w:webHidden/>
          </w:rPr>
          <w:tab/>
        </w:r>
        <w:r w:rsidR="00440A24">
          <w:rPr>
            <w:webHidden/>
          </w:rPr>
          <w:fldChar w:fldCharType="begin"/>
        </w:r>
        <w:r w:rsidR="00440A24">
          <w:rPr>
            <w:webHidden/>
          </w:rPr>
          <w:instrText xml:space="preserve"> PAGEREF _Toc34208624 \h </w:instrText>
        </w:r>
        <w:r w:rsidR="00440A24">
          <w:rPr>
            <w:webHidden/>
          </w:rPr>
        </w:r>
        <w:r w:rsidR="00440A24">
          <w:rPr>
            <w:webHidden/>
          </w:rPr>
          <w:fldChar w:fldCharType="separate"/>
        </w:r>
        <w:r w:rsidR="00440A24">
          <w:rPr>
            <w:webHidden/>
          </w:rPr>
          <w:t>ix</w:t>
        </w:r>
        <w:r w:rsidR="00440A24">
          <w:rPr>
            <w:webHidden/>
          </w:rPr>
          <w:fldChar w:fldCharType="end"/>
        </w:r>
      </w:hyperlink>
    </w:p>
    <w:p w14:paraId="623082D6"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625" w:history="1">
        <w:r w:rsidR="00440A24" w:rsidRPr="00AC5326">
          <w:rPr>
            <w:rStyle w:val="Hyperlink"/>
          </w:rPr>
          <w:t>Acknowledgments</w:t>
        </w:r>
        <w:r w:rsidR="00440A24">
          <w:rPr>
            <w:webHidden/>
          </w:rPr>
          <w:tab/>
        </w:r>
        <w:r w:rsidR="00440A24">
          <w:rPr>
            <w:webHidden/>
          </w:rPr>
          <w:fldChar w:fldCharType="begin"/>
        </w:r>
        <w:r w:rsidR="00440A24">
          <w:rPr>
            <w:webHidden/>
          </w:rPr>
          <w:instrText xml:space="preserve"> PAGEREF _Toc34208625 \h </w:instrText>
        </w:r>
        <w:r w:rsidR="00440A24">
          <w:rPr>
            <w:webHidden/>
          </w:rPr>
        </w:r>
        <w:r w:rsidR="00440A24">
          <w:rPr>
            <w:webHidden/>
          </w:rPr>
          <w:fldChar w:fldCharType="separate"/>
        </w:r>
        <w:r w:rsidR="00440A24">
          <w:rPr>
            <w:webHidden/>
          </w:rPr>
          <w:t>x</w:t>
        </w:r>
        <w:r w:rsidR="00440A24">
          <w:rPr>
            <w:webHidden/>
          </w:rPr>
          <w:fldChar w:fldCharType="end"/>
        </w:r>
      </w:hyperlink>
    </w:p>
    <w:p w14:paraId="7A1823B4"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626" w:history="1">
        <w:r w:rsidR="00440A24" w:rsidRPr="00AC5326">
          <w:rPr>
            <w:rStyle w:val="Hyperlink"/>
          </w:rPr>
          <w:t>List of Acronyms</w:t>
        </w:r>
        <w:r w:rsidR="00440A24">
          <w:rPr>
            <w:webHidden/>
          </w:rPr>
          <w:tab/>
        </w:r>
        <w:r w:rsidR="00440A24">
          <w:rPr>
            <w:webHidden/>
          </w:rPr>
          <w:fldChar w:fldCharType="begin"/>
        </w:r>
        <w:r w:rsidR="00440A24">
          <w:rPr>
            <w:webHidden/>
          </w:rPr>
          <w:instrText xml:space="preserve"> PAGEREF _Toc34208626 \h </w:instrText>
        </w:r>
        <w:r w:rsidR="00440A24">
          <w:rPr>
            <w:webHidden/>
          </w:rPr>
        </w:r>
        <w:r w:rsidR="00440A24">
          <w:rPr>
            <w:webHidden/>
          </w:rPr>
          <w:fldChar w:fldCharType="separate"/>
        </w:r>
        <w:r w:rsidR="00440A24">
          <w:rPr>
            <w:webHidden/>
          </w:rPr>
          <w:t>xii</w:t>
        </w:r>
        <w:r w:rsidR="00440A24">
          <w:rPr>
            <w:webHidden/>
          </w:rPr>
          <w:fldChar w:fldCharType="end"/>
        </w:r>
      </w:hyperlink>
    </w:p>
    <w:p w14:paraId="0B1EBA0A"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627" w:history="1">
        <w:r w:rsidR="00440A24" w:rsidRPr="00AC5326">
          <w:rPr>
            <w:rStyle w:val="Hyperlink"/>
          </w:rPr>
          <w:t>Foreword</w:t>
        </w:r>
        <w:r w:rsidR="00440A24">
          <w:rPr>
            <w:webHidden/>
          </w:rPr>
          <w:tab/>
        </w:r>
        <w:r w:rsidR="00440A24">
          <w:rPr>
            <w:webHidden/>
          </w:rPr>
          <w:fldChar w:fldCharType="begin"/>
        </w:r>
        <w:r w:rsidR="00440A24">
          <w:rPr>
            <w:webHidden/>
          </w:rPr>
          <w:instrText xml:space="preserve"> PAGEREF _Toc34208627 \h </w:instrText>
        </w:r>
        <w:r w:rsidR="00440A24">
          <w:rPr>
            <w:webHidden/>
          </w:rPr>
        </w:r>
        <w:r w:rsidR="00440A24">
          <w:rPr>
            <w:webHidden/>
          </w:rPr>
          <w:fldChar w:fldCharType="separate"/>
        </w:r>
        <w:r w:rsidR="00440A24">
          <w:rPr>
            <w:webHidden/>
          </w:rPr>
          <w:t>xiii</w:t>
        </w:r>
        <w:r w:rsidR="00440A24">
          <w:rPr>
            <w:webHidden/>
          </w:rPr>
          <w:fldChar w:fldCharType="end"/>
        </w:r>
      </w:hyperlink>
    </w:p>
    <w:p w14:paraId="34D3B8AC"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628" w:history="1">
        <w:r w:rsidR="00440A24" w:rsidRPr="00AC5326">
          <w:rPr>
            <w:rStyle w:val="Hyperlink"/>
          </w:rPr>
          <w:t>Key Messages and Recommendations</w:t>
        </w:r>
        <w:r w:rsidR="00440A24">
          <w:rPr>
            <w:webHidden/>
          </w:rPr>
          <w:tab/>
        </w:r>
        <w:r w:rsidR="00440A24">
          <w:rPr>
            <w:webHidden/>
          </w:rPr>
          <w:fldChar w:fldCharType="begin"/>
        </w:r>
        <w:r w:rsidR="00440A24">
          <w:rPr>
            <w:webHidden/>
          </w:rPr>
          <w:instrText xml:space="preserve"> PAGEREF _Toc34208628 \h </w:instrText>
        </w:r>
        <w:r w:rsidR="00440A24">
          <w:rPr>
            <w:webHidden/>
          </w:rPr>
        </w:r>
        <w:r w:rsidR="00440A24">
          <w:rPr>
            <w:webHidden/>
          </w:rPr>
          <w:fldChar w:fldCharType="separate"/>
        </w:r>
        <w:r w:rsidR="00440A24">
          <w:rPr>
            <w:webHidden/>
          </w:rPr>
          <w:t>1</w:t>
        </w:r>
        <w:r w:rsidR="00440A24">
          <w:rPr>
            <w:webHidden/>
          </w:rPr>
          <w:fldChar w:fldCharType="end"/>
        </w:r>
      </w:hyperlink>
    </w:p>
    <w:p w14:paraId="39606A50" w14:textId="77777777" w:rsidR="00440A24" w:rsidRDefault="00E75F2E">
      <w:pPr>
        <w:pStyle w:val="TOC2"/>
        <w:rPr>
          <w:rFonts w:asciiTheme="minorHAnsi" w:eastAsiaTheme="minorEastAsia" w:hAnsiTheme="minorHAnsi" w:cstheme="minorBidi"/>
          <w:i w:val="0"/>
          <w:color w:val="auto"/>
          <w:sz w:val="22"/>
          <w:szCs w:val="22"/>
        </w:rPr>
      </w:pPr>
      <w:hyperlink w:anchor="_Toc34208629" w:history="1">
        <w:r w:rsidR="00440A24" w:rsidRPr="00AC5326">
          <w:rPr>
            <w:rStyle w:val="Hyperlink"/>
          </w:rPr>
          <w:t>Literature Cited</w:t>
        </w:r>
        <w:r w:rsidR="00440A24">
          <w:rPr>
            <w:webHidden/>
          </w:rPr>
          <w:tab/>
        </w:r>
        <w:r w:rsidR="00440A24">
          <w:rPr>
            <w:webHidden/>
          </w:rPr>
          <w:fldChar w:fldCharType="begin"/>
        </w:r>
        <w:r w:rsidR="00440A24">
          <w:rPr>
            <w:webHidden/>
          </w:rPr>
          <w:instrText xml:space="preserve"> PAGEREF _Toc34208629 \h </w:instrText>
        </w:r>
        <w:r w:rsidR="00440A24">
          <w:rPr>
            <w:webHidden/>
          </w:rPr>
        </w:r>
        <w:r w:rsidR="00440A24">
          <w:rPr>
            <w:webHidden/>
          </w:rPr>
          <w:fldChar w:fldCharType="separate"/>
        </w:r>
        <w:r w:rsidR="00440A24">
          <w:rPr>
            <w:webHidden/>
          </w:rPr>
          <w:t>4</w:t>
        </w:r>
        <w:r w:rsidR="00440A24">
          <w:rPr>
            <w:webHidden/>
          </w:rPr>
          <w:fldChar w:fldCharType="end"/>
        </w:r>
      </w:hyperlink>
    </w:p>
    <w:p w14:paraId="42DB5202"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630" w:history="1">
        <w:r w:rsidR="00440A24" w:rsidRPr="00AC5326">
          <w:rPr>
            <w:rStyle w:val="Hyperlink"/>
          </w:rPr>
          <w:t xml:space="preserve">Section 1. Introduction </w:t>
        </w:r>
        <w:r w:rsidR="00440A24" w:rsidRPr="00AC5326">
          <w:rPr>
            <w:rStyle w:val="Hyperlink"/>
            <w:i/>
            <w:iCs/>
          </w:rPr>
          <w:t>— Cathy Whitlock</w:t>
        </w:r>
        <w:r w:rsidR="00440A24">
          <w:rPr>
            <w:webHidden/>
          </w:rPr>
          <w:tab/>
        </w:r>
        <w:r w:rsidR="00440A24">
          <w:rPr>
            <w:webHidden/>
          </w:rPr>
          <w:fldChar w:fldCharType="begin"/>
        </w:r>
        <w:r w:rsidR="00440A24">
          <w:rPr>
            <w:webHidden/>
          </w:rPr>
          <w:instrText xml:space="preserve"> PAGEREF _Toc34208630 \h </w:instrText>
        </w:r>
        <w:r w:rsidR="00440A24">
          <w:rPr>
            <w:webHidden/>
          </w:rPr>
        </w:r>
        <w:r w:rsidR="00440A24">
          <w:rPr>
            <w:webHidden/>
          </w:rPr>
          <w:fldChar w:fldCharType="separate"/>
        </w:r>
        <w:r w:rsidR="00440A24">
          <w:rPr>
            <w:webHidden/>
          </w:rPr>
          <w:t>5</w:t>
        </w:r>
        <w:r w:rsidR="00440A24">
          <w:rPr>
            <w:webHidden/>
          </w:rPr>
          <w:fldChar w:fldCharType="end"/>
        </w:r>
      </w:hyperlink>
    </w:p>
    <w:p w14:paraId="72E5F37C" w14:textId="77777777" w:rsidR="00440A24" w:rsidRDefault="00E75F2E">
      <w:pPr>
        <w:pStyle w:val="TOC2"/>
        <w:rPr>
          <w:rFonts w:asciiTheme="minorHAnsi" w:eastAsiaTheme="minorEastAsia" w:hAnsiTheme="minorHAnsi" w:cstheme="minorBidi"/>
          <w:i w:val="0"/>
          <w:color w:val="auto"/>
          <w:sz w:val="22"/>
          <w:szCs w:val="22"/>
        </w:rPr>
      </w:pPr>
      <w:hyperlink w:anchor="_Toc34208631" w:history="1">
        <w:r w:rsidR="00440A24" w:rsidRPr="00AC5326">
          <w:rPr>
            <w:rStyle w:val="Hyperlink"/>
          </w:rPr>
          <w:t>Literature Cited</w:t>
        </w:r>
        <w:r w:rsidR="00440A24">
          <w:rPr>
            <w:webHidden/>
          </w:rPr>
          <w:tab/>
        </w:r>
        <w:r w:rsidR="00440A24">
          <w:rPr>
            <w:webHidden/>
          </w:rPr>
          <w:fldChar w:fldCharType="begin"/>
        </w:r>
        <w:r w:rsidR="00440A24">
          <w:rPr>
            <w:webHidden/>
          </w:rPr>
          <w:instrText xml:space="preserve"> PAGEREF _Toc34208631 \h </w:instrText>
        </w:r>
        <w:r w:rsidR="00440A24">
          <w:rPr>
            <w:webHidden/>
          </w:rPr>
        </w:r>
        <w:r w:rsidR="00440A24">
          <w:rPr>
            <w:webHidden/>
          </w:rPr>
          <w:fldChar w:fldCharType="separate"/>
        </w:r>
        <w:r w:rsidR="00440A24">
          <w:rPr>
            <w:webHidden/>
          </w:rPr>
          <w:t>8</w:t>
        </w:r>
        <w:r w:rsidR="00440A24">
          <w:rPr>
            <w:webHidden/>
          </w:rPr>
          <w:fldChar w:fldCharType="end"/>
        </w:r>
      </w:hyperlink>
    </w:p>
    <w:p w14:paraId="7ABAD74D"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632" w:history="1">
        <w:r w:rsidR="00440A24" w:rsidRPr="00AC5326">
          <w:rPr>
            <w:rStyle w:val="Hyperlink"/>
          </w:rPr>
          <w:t xml:space="preserve">Section 2. Climate Change and Human Health in Montana </w:t>
        </w:r>
        <w:r w:rsidR="00440A24" w:rsidRPr="00AC5326">
          <w:rPr>
            <w:rStyle w:val="Hyperlink"/>
            <w:i/>
            <w:iCs/>
          </w:rPr>
          <w:t xml:space="preserve">— Cathy Whitlock </w:t>
        </w:r>
        <w:r w:rsidR="00440A24">
          <w:rPr>
            <w:webHidden/>
          </w:rPr>
          <w:tab/>
        </w:r>
        <w:r w:rsidR="00440A24">
          <w:rPr>
            <w:webHidden/>
          </w:rPr>
          <w:fldChar w:fldCharType="begin"/>
        </w:r>
        <w:r w:rsidR="00440A24">
          <w:rPr>
            <w:webHidden/>
          </w:rPr>
          <w:instrText xml:space="preserve"> PAGEREF _Toc34208632 \h </w:instrText>
        </w:r>
        <w:r w:rsidR="00440A24">
          <w:rPr>
            <w:webHidden/>
          </w:rPr>
        </w:r>
        <w:r w:rsidR="00440A24">
          <w:rPr>
            <w:webHidden/>
          </w:rPr>
          <w:fldChar w:fldCharType="separate"/>
        </w:r>
        <w:r w:rsidR="00440A24">
          <w:rPr>
            <w:webHidden/>
          </w:rPr>
          <w:t>9</w:t>
        </w:r>
        <w:r w:rsidR="00440A24">
          <w:rPr>
            <w:webHidden/>
          </w:rPr>
          <w:fldChar w:fldCharType="end"/>
        </w:r>
      </w:hyperlink>
    </w:p>
    <w:p w14:paraId="6CE29D88" w14:textId="77777777" w:rsidR="00440A24" w:rsidRDefault="00E75F2E">
      <w:pPr>
        <w:pStyle w:val="TOC2"/>
        <w:rPr>
          <w:rFonts w:asciiTheme="minorHAnsi" w:eastAsiaTheme="minorEastAsia" w:hAnsiTheme="minorHAnsi" w:cstheme="minorBidi"/>
          <w:i w:val="0"/>
          <w:color w:val="auto"/>
          <w:sz w:val="22"/>
          <w:szCs w:val="22"/>
        </w:rPr>
      </w:pPr>
      <w:hyperlink w:anchor="_Toc34208633" w:history="1">
        <w:r w:rsidR="00440A24" w:rsidRPr="00AC5326">
          <w:rPr>
            <w:rStyle w:val="Hyperlink"/>
          </w:rPr>
          <w:t>Montana’s Unique Geography</w:t>
        </w:r>
        <w:r w:rsidR="00440A24">
          <w:rPr>
            <w:webHidden/>
          </w:rPr>
          <w:tab/>
        </w:r>
        <w:r w:rsidR="00440A24">
          <w:rPr>
            <w:webHidden/>
          </w:rPr>
          <w:fldChar w:fldCharType="begin"/>
        </w:r>
        <w:r w:rsidR="00440A24">
          <w:rPr>
            <w:webHidden/>
          </w:rPr>
          <w:instrText xml:space="preserve"> PAGEREF _Toc34208633 \h </w:instrText>
        </w:r>
        <w:r w:rsidR="00440A24">
          <w:rPr>
            <w:webHidden/>
          </w:rPr>
        </w:r>
        <w:r w:rsidR="00440A24">
          <w:rPr>
            <w:webHidden/>
          </w:rPr>
          <w:fldChar w:fldCharType="separate"/>
        </w:r>
        <w:r w:rsidR="00440A24">
          <w:rPr>
            <w:webHidden/>
          </w:rPr>
          <w:t>9</w:t>
        </w:r>
        <w:r w:rsidR="00440A24">
          <w:rPr>
            <w:webHidden/>
          </w:rPr>
          <w:fldChar w:fldCharType="end"/>
        </w:r>
      </w:hyperlink>
    </w:p>
    <w:p w14:paraId="4CC24E49" w14:textId="77777777" w:rsidR="00440A24" w:rsidRDefault="00E75F2E">
      <w:pPr>
        <w:pStyle w:val="TOC2"/>
        <w:rPr>
          <w:rFonts w:asciiTheme="minorHAnsi" w:eastAsiaTheme="minorEastAsia" w:hAnsiTheme="minorHAnsi" w:cstheme="minorBidi"/>
          <w:i w:val="0"/>
          <w:color w:val="auto"/>
          <w:sz w:val="22"/>
          <w:szCs w:val="22"/>
        </w:rPr>
      </w:pPr>
      <w:hyperlink w:anchor="_Toc34208634" w:history="1">
        <w:r w:rsidR="00440A24" w:rsidRPr="00AC5326">
          <w:rPr>
            <w:rStyle w:val="Hyperlink"/>
          </w:rPr>
          <w:t>Climate Differs From Weather</w:t>
        </w:r>
        <w:r w:rsidR="00440A24">
          <w:rPr>
            <w:webHidden/>
          </w:rPr>
          <w:tab/>
        </w:r>
        <w:r w:rsidR="00440A24">
          <w:rPr>
            <w:webHidden/>
          </w:rPr>
          <w:fldChar w:fldCharType="begin"/>
        </w:r>
        <w:r w:rsidR="00440A24">
          <w:rPr>
            <w:webHidden/>
          </w:rPr>
          <w:instrText xml:space="preserve"> PAGEREF _Toc34208634 \h </w:instrText>
        </w:r>
        <w:r w:rsidR="00440A24">
          <w:rPr>
            <w:webHidden/>
          </w:rPr>
        </w:r>
        <w:r w:rsidR="00440A24">
          <w:rPr>
            <w:webHidden/>
          </w:rPr>
          <w:fldChar w:fldCharType="separate"/>
        </w:r>
        <w:r w:rsidR="00440A24">
          <w:rPr>
            <w:webHidden/>
          </w:rPr>
          <w:t>10</w:t>
        </w:r>
        <w:r w:rsidR="00440A24">
          <w:rPr>
            <w:webHidden/>
          </w:rPr>
          <w:fldChar w:fldCharType="end"/>
        </w:r>
      </w:hyperlink>
    </w:p>
    <w:p w14:paraId="5542254E" w14:textId="77777777" w:rsidR="00440A24" w:rsidRDefault="00E75F2E">
      <w:pPr>
        <w:pStyle w:val="TOC2"/>
        <w:rPr>
          <w:rFonts w:asciiTheme="minorHAnsi" w:eastAsiaTheme="minorEastAsia" w:hAnsiTheme="minorHAnsi" w:cstheme="minorBidi"/>
          <w:i w:val="0"/>
          <w:color w:val="auto"/>
          <w:sz w:val="22"/>
          <w:szCs w:val="22"/>
        </w:rPr>
      </w:pPr>
      <w:hyperlink w:anchor="_Toc34208635" w:history="1">
        <w:r w:rsidR="00440A24" w:rsidRPr="00AC5326">
          <w:rPr>
            <w:rStyle w:val="Hyperlink"/>
          </w:rPr>
          <w:t>Historical Climate Trends and Modeling the Future</w:t>
        </w:r>
        <w:r w:rsidR="00440A24">
          <w:rPr>
            <w:webHidden/>
          </w:rPr>
          <w:tab/>
        </w:r>
        <w:r w:rsidR="00440A24">
          <w:rPr>
            <w:webHidden/>
          </w:rPr>
          <w:fldChar w:fldCharType="begin"/>
        </w:r>
        <w:r w:rsidR="00440A24">
          <w:rPr>
            <w:webHidden/>
          </w:rPr>
          <w:instrText xml:space="preserve"> PAGEREF _Toc34208635 \h </w:instrText>
        </w:r>
        <w:r w:rsidR="00440A24">
          <w:rPr>
            <w:webHidden/>
          </w:rPr>
        </w:r>
        <w:r w:rsidR="00440A24">
          <w:rPr>
            <w:webHidden/>
          </w:rPr>
          <w:fldChar w:fldCharType="separate"/>
        </w:r>
        <w:r w:rsidR="00440A24">
          <w:rPr>
            <w:webHidden/>
          </w:rPr>
          <w:t>11</w:t>
        </w:r>
        <w:r w:rsidR="00440A24">
          <w:rPr>
            <w:webHidden/>
          </w:rPr>
          <w:fldChar w:fldCharType="end"/>
        </w:r>
      </w:hyperlink>
    </w:p>
    <w:p w14:paraId="659DF28E" w14:textId="77777777" w:rsidR="00440A24" w:rsidRDefault="00E75F2E">
      <w:pPr>
        <w:pStyle w:val="TOC3"/>
        <w:rPr>
          <w:rFonts w:asciiTheme="minorHAnsi" w:eastAsiaTheme="minorEastAsia" w:hAnsiTheme="minorHAnsi" w:cstheme="minorBidi"/>
          <w:color w:val="auto"/>
          <w:sz w:val="22"/>
          <w:szCs w:val="22"/>
        </w:rPr>
      </w:pPr>
      <w:hyperlink w:anchor="_Toc34208636" w:history="1">
        <w:r w:rsidR="00440A24" w:rsidRPr="00AC5326">
          <w:rPr>
            <w:rStyle w:val="Hyperlink"/>
          </w:rPr>
          <w:t>Temperature</w:t>
        </w:r>
        <w:r w:rsidR="00440A24">
          <w:rPr>
            <w:webHidden/>
          </w:rPr>
          <w:tab/>
        </w:r>
        <w:r w:rsidR="00440A24">
          <w:rPr>
            <w:webHidden/>
          </w:rPr>
          <w:fldChar w:fldCharType="begin"/>
        </w:r>
        <w:r w:rsidR="00440A24">
          <w:rPr>
            <w:webHidden/>
          </w:rPr>
          <w:instrText xml:space="preserve"> PAGEREF _Toc34208636 \h </w:instrText>
        </w:r>
        <w:r w:rsidR="00440A24">
          <w:rPr>
            <w:webHidden/>
          </w:rPr>
        </w:r>
        <w:r w:rsidR="00440A24">
          <w:rPr>
            <w:webHidden/>
          </w:rPr>
          <w:fldChar w:fldCharType="separate"/>
        </w:r>
        <w:r w:rsidR="00440A24">
          <w:rPr>
            <w:webHidden/>
          </w:rPr>
          <w:t>12</w:t>
        </w:r>
        <w:r w:rsidR="00440A24">
          <w:rPr>
            <w:webHidden/>
          </w:rPr>
          <w:fldChar w:fldCharType="end"/>
        </w:r>
      </w:hyperlink>
    </w:p>
    <w:p w14:paraId="776F2DE4" w14:textId="77777777" w:rsidR="00440A24" w:rsidRDefault="00E75F2E">
      <w:pPr>
        <w:pStyle w:val="TOC3"/>
        <w:rPr>
          <w:rFonts w:asciiTheme="minorHAnsi" w:eastAsiaTheme="minorEastAsia" w:hAnsiTheme="minorHAnsi" w:cstheme="minorBidi"/>
          <w:color w:val="auto"/>
          <w:sz w:val="22"/>
          <w:szCs w:val="22"/>
        </w:rPr>
      </w:pPr>
      <w:hyperlink w:anchor="_Toc34208637" w:history="1">
        <w:r w:rsidR="00440A24" w:rsidRPr="00AC5326">
          <w:rPr>
            <w:rStyle w:val="Hyperlink"/>
          </w:rPr>
          <w:t>Precipitation</w:t>
        </w:r>
        <w:r w:rsidR="00440A24">
          <w:rPr>
            <w:webHidden/>
          </w:rPr>
          <w:tab/>
        </w:r>
        <w:r w:rsidR="00440A24">
          <w:rPr>
            <w:webHidden/>
          </w:rPr>
          <w:fldChar w:fldCharType="begin"/>
        </w:r>
        <w:r w:rsidR="00440A24">
          <w:rPr>
            <w:webHidden/>
          </w:rPr>
          <w:instrText xml:space="preserve"> PAGEREF _Toc34208637 \h </w:instrText>
        </w:r>
        <w:r w:rsidR="00440A24">
          <w:rPr>
            <w:webHidden/>
          </w:rPr>
        </w:r>
        <w:r w:rsidR="00440A24">
          <w:rPr>
            <w:webHidden/>
          </w:rPr>
          <w:fldChar w:fldCharType="separate"/>
        </w:r>
        <w:r w:rsidR="00440A24">
          <w:rPr>
            <w:webHidden/>
          </w:rPr>
          <w:t>14</w:t>
        </w:r>
        <w:r w:rsidR="00440A24">
          <w:rPr>
            <w:webHidden/>
          </w:rPr>
          <w:fldChar w:fldCharType="end"/>
        </w:r>
      </w:hyperlink>
    </w:p>
    <w:p w14:paraId="7F406AC7" w14:textId="77777777" w:rsidR="00440A24" w:rsidRDefault="00E75F2E">
      <w:pPr>
        <w:pStyle w:val="TOC2"/>
        <w:rPr>
          <w:rFonts w:asciiTheme="minorHAnsi" w:eastAsiaTheme="minorEastAsia" w:hAnsiTheme="minorHAnsi" w:cstheme="minorBidi"/>
          <w:i w:val="0"/>
          <w:color w:val="auto"/>
          <w:sz w:val="22"/>
          <w:szCs w:val="22"/>
        </w:rPr>
      </w:pPr>
      <w:hyperlink w:anchor="_Toc34208638" w:history="1">
        <w:r w:rsidR="00440A24" w:rsidRPr="00AC5326">
          <w:rPr>
            <w:rStyle w:val="Hyperlink"/>
          </w:rPr>
          <w:t>Climate Concerns for Human Health</w:t>
        </w:r>
        <w:r w:rsidR="00440A24">
          <w:rPr>
            <w:webHidden/>
          </w:rPr>
          <w:tab/>
        </w:r>
        <w:r w:rsidR="00440A24">
          <w:rPr>
            <w:webHidden/>
          </w:rPr>
          <w:fldChar w:fldCharType="begin"/>
        </w:r>
        <w:r w:rsidR="00440A24">
          <w:rPr>
            <w:webHidden/>
          </w:rPr>
          <w:instrText xml:space="preserve"> PAGEREF _Toc34208638 \h </w:instrText>
        </w:r>
        <w:r w:rsidR="00440A24">
          <w:rPr>
            <w:webHidden/>
          </w:rPr>
        </w:r>
        <w:r w:rsidR="00440A24">
          <w:rPr>
            <w:webHidden/>
          </w:rPr>
          <w:fldChar w:fldCharType="separate"/>
        </w:r>
        <w:r w:rsidR="00440A24">
          <w:rPr>
            <w:webHidden/>
          </w:rPr>
          <w:t>17</w:t>
        </w:r>
        <w:r w:rsidR="00440A24">
          <w:rPr>
            <w:webHidden/>
          </w:rPr>
          <w:fldChar w:fldCharType="end"/>
        </w:r>
      </w:hyperlink>
    </w:p>
    <w:p w14:paraId="654D444F" w14:textId="77777777" w:rsidR="00440A24" w:rsidRDefault="00E75F2E">
      <w:pPr>
        <w:pStyle w:val="TOC3"/>
        <w:rPr>
          <w:rFonts w:asciiTheme="minorHAnsi" w:eastAsiaTheme="minorEastAsia" w:hAnsiTheme="minorHAnsi" w:cstheme="minorBidi"/>
          <w:color w:val="auto"/>
          <w:sz w:val="22"/>
          <w:szCs w:val="22"/>
        </w:rPr>
      </w:pPr>
      <w:hyperlink w:anchor="_Toc34208639" w:history="1">
        <w:r w:rsidR="00440A24" w:rsidRPr="00AC5326">
          <w:rPr>
            <w:rStyle w:val="Hyperlink"/>
          </w:rPr>
          <w:t>Extreme heat</w:t>
        </w:r>
        <w:r w:rsidR="00440A24">
          <w:rPr>
            <w:webHidden/>
          </w:rPr>
          <w:tab/>
        </w:r>
        <w:r w:rsidR="00440A24">
          <w:rPr>
            <w:webHidden/>
          </w:rPr>
          <w:fldChar w:fldCharType="begin"/>
        </w:r>
        <w:r w:rsidR="00440A24">
          <w:rPr>
            <w:webHidden/>
          </w:rPr>
          <w:instrText xml:space="preserve"> PAGEREF _Toc34208639 \h </w:instrText>
        </w:r>
        <w:r w:rsidR="00440A24">
          <w:rPr>
            <w:webHidden/>
          </w:rPr>
        </w:r>
        <w:r w:rsidR="00440A24">
          <w:rPr>
            <w:webHidden/>
          </w:rPr>
          <w:fldChar w:fldCharType="separate"/>
        </w:r>
        <w:r w:rsidR="00440A24">
          <w:rPr>
            <w:webHidden/>
          </w:rPr>
          <w:t>17</w:t>
        </w:r>
        <w:r w:rsidR="00440A24">
          <w:rPr>
            <w:webHidden/>
          </w:rPr>
          <w:fldChar w:fldCharType="end"/>
        </w:r>
      </w:hyperlink>
    </w:p>
    <w:p w14:paraId="604279D1" w14:textId="77777777" w:rsidR="00440A24" w:rsidRDefault="00E75F2E">
      <w:pPr>
        <w:pStyle w:val="TOC3"/>
        <w:rPr>
          <w:rFonts w:asciiTheme="minorHAnsi" w:eastAsiaTheme="minorEastAsia" w:hAnsiTheme="minorHAnsi" w:cstheme="minorBidi"/>
          <w:color w:val="auto"/>
          <w:sz w:val="22"/>
          <w:szCs w:val="22"/>
        </w:rPr>
      </w:pPr>
      <w:hyperlink w:anchor="_Toc34208640" w:history="1">
        <w:r w:rsidR="00440A24" w:rsidRPr="00AC5326">
          <w:rPr>
            <w:rStyle w:val="Hyperlink"/>
          </w:rPr>
          <w:t>Smoke</w:t>
        </w:r>
        <w:r w:rsidR="00440A24">
          <w:rPr>
            <w:webHidden/>
          </w:rPr>
          <w:tab/>
        </w:r>
        <w:r w:rsidR="00440A24">
          <w:rPr>
            <w:webHidden/>
          </w:rPr>
          <w:fldChar w:fldCharType="begin"/>
        </w:r>
        <w:r w:rsidR="00440A24">
          <w:rPr>
            <w:webHidden/>
          </w:rPr>
          <w:instrText xml:space="preserve"> PAGEREF _Toc34208640 \h </w:instrText>
        </w:r>
        <w:r w:rsidR="00440A24">
          <w:rPr>
            <w:webHidden/>
          </w:rPr>
        </w:r>
        <w:r w:rsidR="00440A24">
          <w:rPr>
            <w:webHidden/>
          </w:rPr>
          <w:fldChar w:fldCharType="separate"/>
        </w:r>
        <w:r w:rsidR="00440A24">
          <w:rPr>
            <w:webHidden/>
          </w:rPr>
          <w:t>17</w:t>
        </w:r>
        <w:r w:rsidR="00440A24">
          <w:rPr>
            <w:webHidden/>
          </w:rPr>
          <w:fldChar w:fldCharType="end"/>
        </w:r>
      </w:hyperlink>
    </w:p>
    <w:p w14:paraId="71482F13" w14:textId="77777777" w:rsidR="00440A24" w:rsidRDefault="00E75F2E">
      <w:pPr>
        <w:pStyle w:val="TOC3"/>
        <w:rPr>
          <w:rFonts w:asciiTheme="minorHAnsi" w:eastAsiaTheme="minorEastAsia" w:hAnsiTheme="minorHAnsi" w:cstheme="minorBidi"/>
          <w:color w:val="auto"/>
          <w:sz w:val="22"/>
          <w:szCs w:val="22"/>
        </w:rPr>
      </w:pPr>
      <w:hyperlink w:anchor="_Toc34208641" w:history="1">
        <w:r w:rsidR="00440A24" w:rsidRPr="00AC5326">
          <w:rPr>
            <w:rStyle w:val="Hyperlink"/>
          </w:rPr>
          <w:t>Climate “surprises”</w:t>
        </w:r>
        <w:r w:rsidR="00440A24">
          <w:rPr>
            <w:webHidden/>
          </w:rPr>
          <w:tab/>
        </w:r>
        <w:r w:rsidR="00440A24">
          <w:rPr>
            <w:webHidden/>
          </w:rPr>
          <w:fldChar w:fldCharType="begin"/>
        </w:r>
        <w:r w:rsidR="00440A24">
          <w:rPr>
            <w:webHidden/>
          </w:rPr>
          <w:instrText xml:space="preserve"> PAGEREF _Toc34208641 \h </w:instrText>
        </w:r>
        <w:r w:rsidR="00440A24">
          <w:rPr>
            <w:webHidden/>
          </w:rPr>
        </w:r>
        <w:r w:rsidR="00440A24">
          <w:rPr>
            <w:webHidden/>
          </w:rPr>
          <w:fldChar w:fldCharType="separate"/>
        </w:r>
        <w:r w:rsidR="00440A24">
          <w:rPr>
            <w:webHidden/>
          </w:rPr>
          <w:t>18</w:t>
        </w:r>
        <w:r w:rsidR="00440A24">
          <w:rPr>
            <w:webHidden/>
          </w:rPr>
          <w:fldChar w:fldCharType="end"/>
        </w:r>
      </w:hyperlink>
    </w:p>
    <w:p w14:paraId="7942D82C" w14:textId="77777777" w:rsidR="00440A24" w:rsidRDefault="00E75F2E">
      <w:pPr>
        <w:pStyle w:val="TOC2"/>
        <w:rPr>
          <w:rFonts w:asciiTheme="minorHAnsi" w:eastAsiaTheme="minorEastAsia" w:hAnsiTheme="minorHAnsi" w:cstheme="minorBidi"/>
          <w:i w:val="0"/>
          <w:color w:val="auto"/>
          <w:sz w:val="22"/>
          <w:szCs w:val="22"/>
        </w:rPr>
      </w:pPr>
      <w:hyperlink w:anchor="_Toc34208642" w:history="1">
        <w:r w:rsidR="00440A24" w:rsidRPr="00AC5326">
          <w:rPr>
            <w:rStyle w:val="Hyperlink"/>
          </w:rPr>
          <w:t>Montana’s Health Profile</w:t>
        </w:r>
        <w:r w:rsidR="00440A24">
          <w:rPr>
            <w:webHidden/>
          </w:rPr>
          <w:tab/>
        </w:r>
        <w:r w:rsidR="00440A24">
          <w:rPr>
            <w:webHidden/>
          </w:rPr>
          <w:fldChar w:fldCharType="begin"/>
        </w:r>
        <w:r w:rsidR="00440A24">
          <w:rPr>
            <w:webHidden/>
          </w:rPr>
          <w:instrText xml:space="preserve"> PAGEREF _Toc34208642 \h </w:instrText>
        </w:r>
        <w:r w:rsidR="00440A24">
          <w:rPr>
            <w:webHidden/>
          </w:rPr>
        </w:r>
        <w:r w:rsidR="00440A24">
          <w:rPr>
            <w:webHidden/>
          </w:rPr>
          <w:fldChar w:fldCharType="separate"/>
        </w:r>
        <w:r w:rsidR="00440A24">
          <w:rPr>
            <w:webHidden/>
          </w:rPr>
          <w:t>20</w:t>
        </w:r>
        <w:r w:rsidR="00440A24">
          <w:rPr>
            <w:webHidden/>
          </w:rPr>
          <w:fldChar w:fldCharType="end"/>
        </w:r>
      </w:hyperlink>
    </w:p>
    <w:p w14:paraId="146BFBF6" w14:textId="77777777" w:rsidR="00440A24" w:rsidRDefault="00E75F2E">
      <w:pPr>
        <w:pStyle w:val="TOC3"/>
        <w:rPr>
          <w:rFonts w:asciiTheme="minorHAnsi" w:eastAsiaTheme="minorEastAsia" w:hAnsiTheme="minorHAnsi" w:cstheme="minorBidi"/>
          <w:color w:val="auto"/>
          <w:sz w:val="22"/>
          <w:szCs w:val="22"/>
        </w:rPr>
      </w:pPr>
      <w:hyperlink w:anchor="_Toc34208643" w:history="1">
        <w:r w:rsidR="00440A24" w:rsidRPr="00AC5326">
          <w:rPr>
            <w:rStyle w:val="Hyperlink"/>
          </w:rPr>
          <w:t>Montana is a rural state</w:t>
        </w:r>
        <w:r w:rsidR="00440A24">
          <w:rPr>
            <w:webHidden/>
          </w:rPr>
          <w:tab/>
        </w:r>
        <w:r w:rsidR="00440A24">
          <w:rPr>
            <w:webHidden/>
          </w:rPr>
          <w:fldChar w:fldCharType="begin"/>
        </w:r>
        <w:r w:rsidR="00440A24">
          <w:rPr>
            <w:webHidden/>
          </w:rPr>
          <w:instrText xml:space="preserve"> PAGEREF _Toc34208643 \h </w:instrText>
        </w:r>
        <w:r w:rsidR="00440A24">
          <w:rPr>
            <w:webHidden/>
          </w:rPr>
        </w:r>
        <w:r w:rsidR="00440A24">
          <w:rPr>
            <w:webHidden/>
          </w:rPr>
          <w:fldChar w:fldCharType="separate"/>
        </w:r>
        <w:r w:rsidR="00440A24">
          <w:rPr>
            <w:webHidden/>
          </w:rPr>
          <w:t>21</w:t>
        </w:r>
        <w:r w:rsidR="00440A24">
          <w:rPr>
            <w:webHidden/>
          </w:rPr>
          <w:fldChar w:fldCharType="end"/>
        </w:r>
      </w:hyperlink>
    </w:p>
    <w:p w14:paraId="0DADB61B" w14:textId="77777777" w:rsidR="00440A24" w:rsidRDefault="00E75F2E">
      <w:pPr>
        <w:pStyle w:val="TOC3"/>
        <w:rPr>
          <w:rFonts w:asciiTheme="minorHAnsi" w:eastAsiaTheme="minorEastAsia" w:hAnsiTheme="minorHAnsi" w:cstheme="minorBidi"/>
          <w:color w:val="auto"/>
          <w:sz w:val="22"/>
          <w:szCs w:val="22"/>
        </w:rPr>
      </w:pPr>
      <w:hyperlink w:anchor="_Toc34208644" w:history="1">
        <w:r w:rsidR="00440A24" w:rsidRPr="00AC5326">
          <w:rPr>
            <w:rStyle w:val="Hyperlink"/>
          </w:rPr>
          <w:t>Health-wise, where you live matters</w:t>
        </w:r>
        <w:r w:rsidR="00440A24">
          <w:rPr>
            <w:webHidden/>
          </w:rPr>
          <w:tab/>
        </w:r>
        <w:r w:rsidR="00440A24">
          <w:rPr>
            <w:webHidden/>
          </w:rPr>
          <w:fldChar w:fldCharType="begin"/>
        </w:r>
        <w:r w:rsidR="00440A24">
          <w:rPr>
            <w:webHidden/>
          </w:rPr>
          <w:instrText xml:space="preserve"> PAGEREF _Toc34208644 \h </w:instrText>
        </w:r>
        <w:r w:rsidR="00440A24">
          <w:rPr>
            <w:webHidden/>
          </w:rPr>
        </w:r>
        <w:r w:rsidR="00440A24">
          <w:rPr>
            <w:webHidden/>
          </w:rPr>
          <w:fldChar w:fldCharType="separate"/>
        </w:r>
        <w:r w:rsidR="00440A24">
          <w:rPr>
            <w:webHidden/>
          </w:rPr>
          <w:t>23</w:t>
        </w:r>
        <w:r w:rsidR="00440A24">
          <w:rPr>
            <w:webHidden/>
          </w:rPr>
          <w:fldChar w:fldCharType="end"/>
        </w:r>
      </w:hyperlink>
    </w:p>
    <w:p w14:paraId="5C2FE3F4" w14:textId="77777777" w:rsidR="00440A24" w:rsidRDefault="00E75F2E">
      <w:pPr>
        <w:pStyle w:val="TOC3"/>
        <w:rPr>
          <w:rFonts w:asciiTheme="minorHAnsi" w:eastAsiaTheme="minorEastAsia" w:hAnsiTheme="minorHAnsi" w:cstheme="minorBidi"/>
          <w:color w:val="auto"/>
          <w:sz w:val="22"/>
          <w:szCs w:val="22"/>
        </w:rPr>
      </w:pPr>
      <w:hyperlink w:anchor="_Toc34208645" w:history="1">
        <w:r w:rsidR="00440A24" w:rsidRPr="00AC5326">
          <w:rPr>
            <w:rStyle w:val="Hyperlink"/>
          </w:rPr>
          <w:t>Leading causes of death in Montana</w:t>
        </w:r>
        <w:r w:rsidR="00440A24">
          <w:rPr>
            <w:webHidden/>
          </w:rPr>
          <w:tab/>
        </w:r>
        <w:r w:rsidR="00440A24">
          <w:rPr>
            <w:webHidden/>
          </w:rPr>
          <w:fldChar w:fldCharType="begin"/>
        </w:r>
        <w:r w:rsidR="00440A24">
          <w:rPr>
            <w:webHidden/>
          </w:rPr>
          <w:instrText xml:space="preserve"> PAGEREF _Toc34208645 \h </w:instrText>
        </w:r>
        <w:r w:rsidR="00440A24">
          <w:rPr>
            <w:webHidden/>
          </w:rPr>
        </w:r>
        <w:r w:rsidR="00440A24">
          <w:rPr>
            <w:webHidden/>
          </w:rPr>
          <w:fldChar w:fldCharType="separate"/>
        </w:r>
        <w:r w:rsidR="00440A24">
          <w:rPr>
            <w:webHidden/>
          </w:rPr>
          <w:t>25</w:t>
        </w:r>
        <w:r w:rsidR="00440A24">
          <w:rPr>
            <w:webHidden/>
          </w:rPr>
          <w:fldChar w:fldCharType="end"/>
        </w:r>
      </w:hyperlink>
    </w:p>
    <w:p w14:paraId="3448DFAF" w14:textId="77777777" w:rsidR="00440A24" w:rsidRDefault="00E75F2E">
      <w:pPr>
        <w:pStyle w:val="TOC2"/>
        <w:rPr>
          <w:rFonts w:asciiTheme="minorHAnsi" w:eastAsiaTheme="minorEastAsia" w:hAnsiTheme="minorHAnsi" w:cstheme="minorBidi"/>
          <w:i w:val="0"/>
          <w:color w:val="auto"/>
          <w:sz w:val="22"/>
          <w:szCs w:val="22"/>
        </w:rPr>
      </w:pPr>
      <w:hyperlink w:anchor="_Toc34208646" w:history="1">
        <w:r w:rsidR="00440A24" w:rsidRPr="00AC5326">
          <w:rPr>
            <w:rStyle w:val="Hyperlink"/>
          </w:rPr>
          <w:t>Summary</w:t>
        </w:r>
        <w:r w:rsidR="00440A24">
          <w:rPr>
            <w:webHidden/>
          </w:rPr>
          <w:tab/>
        </w:r>
        <w:r w:rsidR="00440A24">
          <w:rPr>
            <w:webHidden/>
          </w:rPr>
          <w:fldChar w:fldCharType="begin"/>
        </w:r>
        <w:r w:rsidR="00440A24">
          <w:rPr>
            <w:webHidden/>
          </w:rPr>
          <w:instrText xml:space="preserve"> PAGEREF _Toc34208646 \h </w:instrText>
        </w:r>
        <w:r w:rsidR="00440A24">
          <w:rPr>
            <w:webHidden/>
          </w:rPr>
        </w:r>
        <w:r w:rsidR="00440A24">
          <w:rPr>
            <w:webHidden/>
          </w:rPr>
          <w:fldChar w:fldCharType="separate"/>
        </w:r>
        <w:r w:rsidR="00440A24">
          <w:rPr>
            <w:webHidden/>
          </w:rPr>
          <w:t>27</w:t>
        </w:r>
        <w:r w:rsidR="00440A24">
          <w:rPr>
            <w:webHidden/>
          </w:rPr>
          <w:fldChar w:fldCharType="end"/>
        </w:r>
      </w:hyperlink>
    </w:p>
    <w:p w14:paraId="6ABA0075" w14:textId="77777777" w:rsidR="00440A24" w:rsidRDefault="00E75F2E">
      <w:pPr>
        <w:pStyle w:val="TOC2"/>
        <w:rPr>
          <w:rFonts w:asciiTheme="minorHAnsi" w:eastAsiaTheme="minorEastAsia" w:hAnsiTheme="minorHAnsi" w:cstheme="minorBidi"/>
          <w:i w:val="0"/>
          <w:color w:val="auto"/>
          <w:sz w:val="22"/>
          <w:szCs w:val="22"/>
        </w:rPr>
      </w:pPr>
      <w:hyperlink w:anchor="_Toc34208647" w:history="1">
        <w:r w:rsidR="00440A24" w:rsidRPr="00AC5326">
          <w:rPr>
            <w:rStyle w:val="Hyperlink"/>
          </w:rPr>
          <w:t>Literature Cited</w:t>
        </w:r>
        <w:r w:rsidR="00440A24">
          <w:rPr>
            <w:webHidden/>
          </w:rPr>
          <w:tab/>
        </w:r>
        <w:r w:rsidR="00440A24">
          <w:rPr>
            <w:webHidden/>
          </w:rPr>
          <w:fldChar w:fldCharType="begin"/>
        </w:r>
        <w:r w:rsidR="00440A24">
          <w:rPr>
            <w:webHidden/>
          </w:rPr>
          <w:instrText xml:space="preserve"> PAGEREF _Toc34208647 \h </w:instrText>
        </w:r>
        <w:r w:rsidR="00440A24">
          <w:rPr>
            <w:webHidden/>
          </w:rPr>
        </w:r>
        <w:r w:rsidR="00440A24">
          <w:rPr>
            <w:webHidden/>
          </w:rPr>
          <w:fldChar w:fldCharType="separate"/>
        </w:r>
        <w:r w:rsidR="00440A24">
          <w:rPr>
            <w:webHidden/>
          </w:rPr>
          <w:t>27</w:t>
        </w:r>
        <w:r w:rsidR="00440A24">
          <w:rPr>
            <w:webHidden/>
          </w:rPr>
          <w:fldChar w:fldCharType="end"/>
        </w:r>
      </w:hyperlink>
    </w:p>
    <w:p w14:paraId="7CB07812"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648" w:history="1">
        <w:r w:rsidR="00440A24" w:rsidRPr="00AC5326">
          <w:rPr>
            <w:rStyle w:val="Hyperlink"/>
            <w:rFonts w:cstheme="minorHAnsi"/>
          </w:rPr>
          <w:t>Section 3</w:t>
        </w:r>
        <w:r w:rsidR="00440A24" w:rsidRPr="00AC5326">
          <w:rPr>
            <w:rStyle w:val="Hyperlink"/>
          </w:rPr>
          <w:t xml:space="preserve">. Climate-Change Related Health Impacts </w:t>
        </w:r>
        <w:r w:rsidR="00440A24" w:rsidRPr="00AC5326">
          <w:rPr>
            <w:rStyle w:val="Hyperlink"/>
            <w:i/>
            <w:iCs/>
          </w:rPr>
          <w:t>— Rob Byron, Bruce Maxwell, Nicholas Silverman, Phil Higuera, and Madison Boone</w:t>
        </w:r>
        <w:r w:rsidR="00440A24">
          <w:rPr>
            <w:webHidden/>
          </w:rPr>
          <w:tab/>
        </w:r>
        <w:r w:rsidR="00440A24">
          <w:rPr>
            <w:webHidden/>
          </w:rPr>
          <w:fldChar w:fldCharType="begin"/>
        </w:r>
        <w:r w:rsidR="00440A24">
          <w:rPr>
            <w:webHidden/>
          </w:rPr>
          <w:instrText xml:space="preserve"> PAGEREF _Toc34208648 \h </w:instrText>
        </w:r>
        <w:r w:rsidR="00440A24">
          <w:rPr>
            <w:webHidden/>
          </w:rPr>
        </w:r>
        <w:r w:rsidR="00440A24">
          <w:rPr>
            <w:webHidden/>
          </w:rPr>
          <w:fldChar w:fldCharType="separate"/>
        </w:r>
        <w:r w:rsidR="00440A24">
          <w:rPr>
            <w:webHidden/>
          </w:rPr>
          <w:t>32</w:t>
        </w:r>
        <w:r w:rsidR="00440A24">
          <w:rPr>
            <w:webHidden/>
          </w:rPr>
          <w:fldChar w:fldCharType="end"/>
        </w:r>
      </w:hyperlink>
    </w:p>
    <w:p w14:paraId="18FB3624" w14:textId="77777777" w:rsidR="00440A24" w:rsidRDefault="00E75F2E">
      <w:pPr>
        <w:pStyle w:val="TOC2"/>
        <w:rPr>
          <w:rFonts w:asciiTheme="minorHAnsi" w:eastAsiaTheme="minorEastAsia" w:hAnsiTheme="minorHAnsi" w:cstheme="minorBidi"/>
          <w:i w:val="0"/>
          <w:color w:val="auto"/>
          <w:sz w:val="22"/>
          <w:szCs w:val="22"/>
        </w:rPr>
      </w:pPr>
      <w:hyperlink w:anchor="_Toc34208649" w:history="1">
        <w:r w:rsidR="00440A24" w:rsidRPr="00AC5326">
          <w:rPr>
            <w:rStyle w:val="Hyperlink"/>
          </w:rPr>
          <w:t>Exposure Pathways and Health Outcomes</w:t>
        </w:r>
        <w:r w:rsidR="00440A24">
          <w:rPr>
            <w:webHidden/>
          </w:rPr>
          <w:tab/>
        </w:r>
        <w:r w:rsidR="00440A24">
          <w:rPr>
            <w:webHidden/>
          </w:rPr>
          <w:fldChar w:fldCharType="begin"/>
        </w:r>
        <w:r w:rsidR="00440A24">
          <w:rPr>
            <w:webHidden/>
          </w:rPr>
          <w:instrText xml:space="preserve"> PAGEREF _Toc34208649 \h </w:instrText>
        </w:r>
        <w:r w:rsidR="00440A24">
          <w:rPr>
            <w:webHidden/>
          </w:rPr>
        </w:r>
        <w:r w:rsidR="00440A24">
          <w:rPr>
            <w:webHidden/>
          </w:rPr>
          <w:fldChar w:fldCharType="separate"/>
        </w:r>
        <w:r w:rsidR="00440A24">
          <w:rPr>
            <w:webHidden/>
          </w:rPr>
          <w:t>32</w:t>
        </w:r>
        <w:r w:rsidR="00440A24">
          <w:rPr>
            <w:webHidden/>
          </w:rPr>
          <w:fldChar w:fldCharType="end"/>
        </w:r>
      </w:hyperlink>
    </w:p>
    <w:p w14:paraId="7858B042" w14:textId="77777777" w:rsidR="00440A24" w:rsidRDefault="00E75F2E">
      <w:pPr>
        <w:pStyle w:val="TOC2"/>
        <w:rPr>
          <w:rFonts w:asciiTheme="minorHAnsi" w:eastAsiaTheme="minorEastAsia" w:hAnsiTheme="minorHAnsi" w:cstheme="minorBidi"/>
          <w:i w:val="0"/>
          <w:color w:val="auto"/>
          <w:sz w:val="22"/>
          <w:szCs w:val="22"/>
        </w:rPr>
      </w:pPr>
      <w:hyperlink w:anchor="_Toc34208650" w:history="1">
        <w:r w:rsidR="00440A24" w:rsidRPr="00AC5326">
          <w:rPr>
            <w:rStyle w:val="Hyperlink"/>
          </w:rPr>
          <w:t>Extreme Heat in Montana</w:t>
        </w:r>
        <w:r w:rsidR="00440A24">
          <w:rPr>
            <w:webHidden/>
          </w:rPr>
          <w:tab/>
        </w:r>
        <w:r w:rsidR="00440A24">
          <w:rPr>
            <w:webHidden/>
          </w:rPr>
          <w:fldChar w:fldCharType="begin"/>
        </w:r>
        <w:r w:rsidR="00440A24">
          <w:rPr>
            <w:webHidden/>
          </w:rPr>
          <w:instrText xml:space="preserve"> PAGEREF _Toc34208650 \h </w:instrText>
        </w:r>
        <w:r w:rsidR="00440A24">
          <w:rPr>
            <w:webHidden/>
          </w:rPr>
        </w:r>
        <w:r w:rsidR="00440A24">
          <w:rPr>
            <w:webHidden/>
          </w:rPr>
          <w:fldChar w:fldCharType="separate"/>
        </w:r>
        <w:r w:rsidR="00440A24">
          <w:rPr>
            <w:webHidden/>
          </w:rPr>
          <w:t>36</w:t>
        </w:r>
        <w:r w:rsidR="00440A24">
          <w:rPr>
            <w:webHidden/>
          </w:rPr>
          <w:fldChar w:fldCharType="end"/>
        </w:r>
      </w:hyperlink>
    </w:p>
    <w:p w14:paraId="7D6EC21E" w14:textId="77777777" w:rsidR="00440A24" w:rsidRDefault="00E75F2E">
      <w:pPr>
        <w:pStyle w:val="TOC3"/>
        <w:rPr>
          <w:rFonts w:asciiTheme="minorHAnsi" w:eastAsiaTheme="minorEastAsia" w:hAnsiTheme="minorHAnsi" w:cstheme="minorBidi"/>
          <w:color w:val="auto"/>
          <w:sz w:val="22"/>
          <w:szCs w:val="22"/>
        </w:rPr>
      </w:pPr>
      <w:hyperlink w:anchor="_Toc34208651" w:history="1">
        <w:r w:rsidR="00440A24" w:rsidRPr="00AC5326">
          <w:rPr>
            <w:rStyle w:val="Hyperlink"/>
          </w:rPr>
          <w:t>Human impacts from excessive heat</w:t>
        </w:r>
        <w:r w:rsidR="00440A24">
          <w:rPr>
            <w:webHidden/>
          </w:rPr>
          <w:tab/>
        </w:r>
        <w:r w:rsidR="00440A24">
          <w:rPr>
            <w:webHidden/>
          </w:rPr>
          <w:fldChar w:fldCharType="begin"/>
        </w:r>
        <w:r w:rsidR="00440A24">
          <w:rPr>
            <w:webHidden/>
          </w:rPr>
          <w:instrText xml:space="preserve"> PAGEREF _Toc34208651 \h </w:instrText>
        </w:r>
        <w:r w:rsidR="00440A24">
          <w:rPr>
            <w:webHidden/>
          </w:rPr>
        </w:r>
        <w:r w:rsidR="00440A24">
          <w:rPr>
            <w:webHidden/>
          </w:rPr>
          <w:fldChar w:fldCharType="separate"/>
        </w:r>
        <w:r w:rsidR="00440A24">
          <w:rPr>
            <w:webHidden/>
          </w:rPr>
          <w:t>36</w:t>
        </w:r>
        <w:r w:rsidR="00440A24">
          <w:rPr>
            <w:webHidden/>
          </w:rPr>
          <w:fldChar w:fldCharType="end"/>
        </w:r>
      </w:hyperlink>
    </w:p>
    <w:p w14:paraId="1D19F9B4" w14:textId="77777777" w:rsidR="00440A24" w:rsidRDefault="00E75F2E">
      <w:pPr>
        <w:pStyle w:val="TOC3"/>
        <w:rPr>
          <w:rFonts w:asciiTheme="minorHAnsi" w:eastAsiaTheme="minorEastAsia" w:hAnsiTheme="minorHAnsi" w:cstheme="minorBidi"/>
          <w:color w:val="auto"/>
          <w:sz w:val="22"/>
          <w:szCs w:val="22"/>
        </w:rPr>
      </w:pPr>
      <w:hyperlink w:anchor="_Toc34208652" w:history="1">
        <w:r w:rsidR="00440A24" w:rsidRPr="00AC5326">
          <w:rPr>
            <w:rStyle w:val="Hyperlink"/>
          </w:rPr>
          <w:t>Assessing heat impacts in Montana</w:t>
        </w:r>
        <w:r w:rsidR="00440A24">
          <w:rPr>
            <w:webHidden/>
          </w:rPr>
          <w:tab/>
        </w:r>
        <w:r w:rsidR="00440A24">
          <w:rPr>
            <w:webHidden/>
          </w:rPr>
          <w:fldChar w:fldCharType="begin"/>
        </w:r>
        <w:r w:rsidR="00440A24">
          <w:rPr>
            <w:webHidden/>
          </w:rPr>
          <w:instrText xml:space="preserve"> PAGEREF _Toc34208652 \h </w:instrText>
        </w:r>
        <w:r w:rsidR="00440A24">
          <w:rPr>
            <w:webHidden/>
          </w:rPr>
        </w:r>
        <w:r w:rsidR="00440A24">
          <w:rPr>
            <w:webHidden/>
          </w:rPr>
          <w:fldChar w:fldCharType="separate"/>
        </w:r>
        <w:r w:rsidR="00440A24">
          <w:rPr>
            <w:webHidden/>
          </w:rPr>
          <w:t>38</w:t>
        </w:r>
        <w:r w:rsidR="00440A24">
          <w:rPr>
            <w:webHidden/>
          </w:rPr>
          <w:fldChar w:fldCharType="end"/>
        </w:r>
      </w:hyperlink>
    </w:p>
    <w:p w14:paraId="088D2B29" w14:textId="77777777" w:rsidR="00440A24" w:rsidRDefault="00E75F2E">
      <w:pPr>
        <w:pStyle w:val="TOC2"/>
        <w:rPr>
          <w:rFonts w:asciiTheme="minorHAnsi" w:eastAsiaTheme="minorEastAsia" w:hAnsiTheme="minorHAnsi" w:cstheme="minorBidi"/>
          <w:i w:val="0"/>
          <w:color w:val="auto"/>
          <w:sz w:val="22"/>
          <w:szCs w:val="22"/>
        </w:rPr>
      </w:pPr>
      <w:hyperlink w:anchor="_Toc34208653" w:history="1">
        <w:r w:rsidR="00440A24" w:rsidRPr="00AC5326">
          <w:rPr>
            <w:rStyle w:val="Hyperlink"/>
          </w:rPr>
          <w:t>Air Quality and Climate Change</w:t>
        </w:r>
        <w:r w:rsidR="00440A24">
          <w:rPr>
            <w:webHidden/>
          </w:rPr>
          <w:tab/>
        </w:r>
        <w:r w:rsidR="00440A24">
          <w:rPr>
            <w:webHidden/>
          </w:rPr>
          <w:fldChar w:fldCharType="begin"/>
        </w:r>
        <w:r w:rsidR="00440A24">
          <w:rPr>
            <w:webHidden/>
          </w:rPr>
          <w:instrText xml:space="preserve"> PAGEREF _Toc34208653 \h </w:instrText>
        </w:r>
        <w:r w:rsidR="00440A24">
          <w:rPr>
            <w:webHidden/>
          </w:rPr>
        </w:r>
        <w:r w:rsidR="00440A24">
          <w:rPr>
            <w:webHidden/>
          </w:rPr>
          <w:fldChar w:fldCharType="separate"/>
        </w:r>
        <w:r w:rsidR="00440A24">
          <w:rPr>
            <w:webHidden/>
          </w:rPr>
          <w:t>45</w:t>
        </w:r>
        <w:r w:rsidR="00440A24">
          <w:rPr>
            <w:webHidden/>
          </w:rPr>
          <w:fldChar w:fldCharType="end"/>
        </w:r>
      </w:hyperlink>
    </w:p>
    <w:p w14:paraId="2ABD8349" w14:textId="77777777" w:rsidR="00440A24" w:rsidRDefault="00E75F2E">
      <w:pPr>
        <w:pStyle w:val="TOC2"/>
        <w:rPr>
          <w:rFonts w:asciiTheme="minorHAnsi" w:eastAsiaTheme="minorEastAsia" w:hAnsiTheme="minorHAnsi" w:cstheme="minorBidi"/>
          <w:i w:val="0"/>
          <w:color w:val="auto"/>
          <w:sz w:val="22"/>
          <w:szCs w:val="22"/>
        </w:rPr>
      </w:pPr>
      <w:hyperlink w:anchor="_Toc34208654" w:history="1">
        <w:r w:rsidR="00440A24" w:rsidRPr="00AC5326">
          <w:rPr>
            <w:rStyle w:val="Hyperlink"/>
          </w:rPr>
          <w:t>Wildfires and Wildfire Smoke</w:t>
        </w:r>
        <w:r w:rsidR="00440A24">
          <w:rPr>
            <w:webHidden/>
          </w:rPr>
          <w:tab/>
        </w:r>
        <w:r w:rsidR="00440A24">
          <w:rPr>
            <w:webHidden/>
          </w:rPr>
          <w:fldChar w:fldCharType="begin"/>
        </w:r>
        <w:r w:rsidR="00440A24">
          <w:rPr>
            <w:webHidden/>
          </w:rPr>
          <w:instrText xml:space="preserve"> PAGEREF _Toc34208654 \h </w:instrText>
        </w:r>
        <w:r w:rsidR="00440A24">
          <w:rPr>
            <w:webHidden/>
          </w:rPr>
        </w:r>
        <w:r w:rsidR="00440A24">
          <w:rPr>
            <w:webHidden/>
          </w:rPr>
          <w:fldChar w:fldCharType="separate"/>
        </w:r>
        <w:r w:rsidR="00440A24">
          <w:rPr>
            <w:webHidden/>
          </w:rPr>
          <w:t>45</w:t>
        </w:r>
        <w:r w:rsidR="00440A24">
          <w:rPr>
            <w:webHidden/>
          </w:rPr>
          <w:fldChar w:fldCharType="end"/>
        </w:r>
      </w:hyperlink>
    </w:p>
    <w:p w14:paraId="4362549F" w14:textId="77777777" w:rsidR="00440A24" w:rsidRDefault="00E75F2E">
      <w:pPr>
        <w:pStyle w:val="TOC2"/>
        <w:rPr>
          <w:rFonts w:asciiTheme="minorHAnsi" w:eastAsiaTheme="minorEastAsia" w:hAnsiTheme="minorHAnsi" w:cstheme="minorBidi"/>
          <w:i w:val="0"/>
          <w:color w:val="auto"/>
          <w:sz w:val="22"/>
          <w:szCs w:val="22"/>
        </w:rPr>
      </w:pPr>
      <w:hyperlink w:anchor="_Toc34208655" w:history="1">
        <w:r w:rsidR="00440A24" w:rsidRPr="00AC5326">
          <w:rPr>
            <w:rStyle w:val="Hyperlink"/>
          </w:rPr>
          <w:t>Water-related Illnesses</w:t>
        </w:r>
        <w:r w:rsidR="00440A24">
          <w:rPr>
            <w:webHidden/>
          </w:rPr>
          <w:tab/>
        </w:r>
        <w:r w:rsidR="00440A24">
          <w:rPr>
            <w:webHidden/>
          </w:rPr>
          <w:fldChar w:fldCharType="begin"/>
        </w:r>
        <w:r w:rsidR="00440A24">
          <w:rPr>
            <w:webHidden/>
          </w:rPr>
          <w:instrText xml:space="preserve"> PAGEREF _Toc34208655 \h </w:instrText>
        </w:r>
        <w:r w:rsidR="00440A24">
          <w:rPr>
            <w:webHidden/>
          </w:rPr>
        </w:r>
        <w:r w:rsidR="00440A24">
          <w:rPr>
            <w:webHidden/>
          </w:rPr>
          <w:fldChar w:fldCharType="separate"/>
        </w:r>
        <w:r w:rsidR="00440A24">
          <w:rPr>
            <w:webHidden/>
          </w:rPr>
          <w:t>50</w:t>
        </w:r>
        <w:r w:rsidR="00440A24">
          <w:rPr>
            <w:webHidden/>
          </w:rPr>
          <w:fldChar w:fldCharType="end"/>
        </w:r>
      </w:hyperlink>
    </w:p>
    <w:p w14:paraId="2E552E15" w14:textId="77777777" w:rsidR="00440A24" w:rsidRDefault="00E75F2E">
      <w:pPr>
        <w:pStyle w:val="TOC2"/>
        <w:rPr>
          <w:rFonts w:asciiTheme="minorHAnsi" w:eastAsiaTheme="minorEastAsia" w:hAnsiTheme="minorHAnsi" w:cstheme="minorBidi"/>
          <w:i w:val="0"/>
          <w:color w:val="auto"/>
          <w:sz w:val="22"/>
          <w:szCs w:val="22"/>
        </w:rPr>
      </w:pPr>
      <w:hyperlink w:anchor="_Toc34208656" w:history="1">
        <w:r w:rsidR="00440A24" w:rsidRPr="00AC5326">
          <w:rPr>
            <w:rStyle w:val="Hyperlink"/>
          </w:rPr>
          <w:t>Food Safety and Nutrition Concerns</w:t>
        </w:r>
        <w:r w:rsidR="00440A24">
          <w:rPr>
            <w:webHidden/>
          </w:rPr>
          <w:tab/>
        </w:r>
        <w:r w:rsidR="00440A24">
          <w:rPr>
            <w:webHidden/>
          </w:rPr>
          <w:fldChar w:fldCharType="begin"/>
        </w:r>
        <w:r w:rsidR="00440A24">
          <w:rPr>
            <w:webHidden/>
          </w:rPr>
          <w:instrText xml:space="preserve"> PAGEREF _Toc34208656 \h </w:instrText>
        </w:r>
        <w:r w:rsidR="00440A24">
          <w:rPr>
            <w:webHidden/>
          </w:rPr>
        </w:r>
        <w:r w:rsidR="00440A24">
          <w:rPr>
            <w:webHidden/>
          </w:rPr>
          <w:fldChar w:fldCharType="separate"/>
        </w:r>
        <w:r w:rsidR="00440A24">
          <w:rPr>
            <w:webHidden/>
          </w:rPr>
          <w:t>50</w:t>
        </w:r>
        <w:r w:rsidR="00440A24">
          <w:rPr>
            <w:webHidden/>
          </w:rPr>
          <w:fldChar w:fldCharType="end"/>
        </w:r>
      </w:hyperlink>
    </w:p>
    <w:p w14:paraId="14D598B3" w14:textId="77777777" w:rsidR="00440A24" w:rsidRDefault="00E75F2E">
      <w:pPr>
        <w:pStyle w:val="TOC2"/>
        <w:rPr>
          <w:rFonts w:asciiTheme="minorHAnsi" w:eastAsiaTheme="minorEastAsia" w:hAnsiTheme="minorHAnsi" w:cstheme="minorBidi"/>
          <w:i w:val="0"/>
          <w:color w:val="auto"/>
          <w:sz w:val="22"/>
          <w:szCs w:val="22"/>
        </w:rPr>
      </w:pPr>
      <w:hyperlink w:anchor="_Toc34208657" w:history="1">
        <w:r w:rsidR="00440A24" w:rsidRPr="00AC5326">
          <w:rPr>
            <w:rStyle w:val="Hyperlink"/>
          </w:rPr>
          <w:t>Vector-borne Disease</w:t>
        </w:r>
        <w:r w:rsidR="00440A24">
          <w:rPr>
            <w:webHidden/>
          </w:rPr>
          <w:tab/>
        </w:r>
        <w:r w:rsidR="00440A24">
          <w:rPr>
            <w:webHidden/>
          </w:rPr>
          <w:fldChar w:fldCharType="begin"/>
        </w:r>
        <w:r w:rsidR="00440A24">
          <w:rPr>
            <w:webHidden/>
          </w:rPr>
          <w:instrText xml:space="preserve"> PAGEREF _Toc34208657 \h </w:instrText>
        </w:r>
        <w:r w:rsidR="00440A24">
          <w:rPr>
            <w:webHidden/>
          </w:rPr>
        </w:r>
        <w:r w:rsidR="00440A24">
          <w:rPr>
            <w:webHidden/>
          </w:rPr>
          <w:fldChar w:fldCharType="separate"/>
        </w:r>
        <w:r w:rsidR="00440A24">
          <w:rPr>
            <w:webHidden/>
          </w:rPr>
          <w:t>52</w:t>
        </w:r>
        <w:r w:rsidR="00440A24">
          <w:rPr>
            <w:webHidden/>
          </w:rPr>
          <w:fldChar w:fldCharType="end"/>
        </w:r>
      </w:hyperlink>
    </w:p>
    <w:p w14:paraId="614FBFED" w14:textId="77777777" w:rsidR="00440A24" w:rsidRDefault="00E75F2E">
      <w:pPr>
        <w:pStyle w:val="TOC3"/>
        <w:rPr>
          <w:rFonts w:asciiTheme="minorHAnsi" w:eastAsiaTheme="minorEastAsia" w:hAnsiTheme="minorHAnsi" w:cstheme="minorBidi"/>
          <w:color w:val="auto"/>
          <w:sz w:val="22"/>
          <w:szCs w:val="22"/>
        </w:rPr>
      </w:pPr>
      <w:hyperlink w:anchor="_Toc34208658" w:history="1">
        <w:r w:rsidR="00440A24" w:rsidRPr="00AC5326">
          <w:rPr>
            <w:rStyle w:val="Hyperlink"/>
          </w:rPr>
          <w:t>Lyme disease</w:t>
        </w:r>
        <w:r w:rsidR="00440A24">
          <w:rPr>
            <w:webHidden/>
          </w:rPr>
          <w:tab/>
        </w:r>
        <w:r w:rsidR="00440A24">
          <w:rPr>
            <w:webHidden/>
          </w:rPr>
          <w:fldChar w:fldCharType="begin"/>
        </w:r>
        <w:r w:rsidR="00440A24">
          <w:rPr>
            <w:webHidden/>
          </w:rPr>
          <w:instrText xml:space="preserve"> PAGEREF _Toc34208658 \h </w:instrText>
        </w:r>
        <w:r w:rsidR="00440A24">
          <w:rPr>
            <w:webHidden/>
          </w:rPr>
        </w:r>
        <w:r w:rsidR="00440A24">
          <w:rPr>
            <w:webHidden/>
          </w:rPr>
          <w:fldChar w:fldCharType="separate"/>
        </w:r>
        <w:r w:rsidR="00440A24">
          <w:rPr>
            <w:webHidden/>
          </w:rPr>
          <w:t>53</w:t>
        </w:r>
        <w:r w:rsidR="00440A24">
          <w:rPr>
            <w:webHidden/>
          </w:rPr>
          <w:fldChar w:fldCharType="end"/>
        </w:r>
      </w:hyperlink>
    </w:p>
    <w:p w14:paraId="4B82CA14" w14:textId="77777777" w:rsidR="00440A24" w:rsidRDefault="00E75F2E">
      <w:pPr>
        <w:pStyle w:val="TOC3"/>
        <w:rPr>
          <w:rFonts w:asciiTheme="minorHAnsi" w:eastAsiaTheme="minorEastAsia" w:hAnsiTheme="minorHAnsi" w:cstheme="minorBidi"/>
          <w:color w:val="auto"/>
          <w:sz w:val="22"/>
          <w:szCs w:val="22"/>
        </w:rPr>
      </w:pPr>
      <w:hyperlink w:anchor="_Toc34208659" w:history="1">
        <w:r w:rsidR="00440A24" w:rsidRPr="00AC5326">
          <w:rPr>
            <w:rStyle w:val="Hyperlink"/>
          </w:rPr>
          <w:t>West Nile virus</w:t>
        </w:r>
        <w:r w:rsidR="00440A24">
          <w:rPr>
            <w:webHidden/>
          </w:rPr>
          <w:tab/>
        </w:r>
        <w:r w:rsidR="00440A24">
          <w:rPr>
            <w:webHidden/>
          </w:rPr>
          <w:fldChar w:fldCharType="begin"/>
        </w:r>
        <w:r w:rsidR="00440A24">
          <w:rPr>
            <w:webHidden/>
          </w:rPr>
          <w:instrText xml:space="preserve"> PAGEREF _Toc34208659 \h </w:instrText>
        </w:r>
        <w:r w:rsidR="00440A24">
          <w:rPr>
            <w:webHidden/>
          </w:rPr>
        </w:r>
        <w:r w:rsidR="00440A24">
          <w:rPr>
            <w:webHidden/>
          </w:rPr>
          <w:fldChar w:fldCharType="separate"/>
        </w:r>
        <w:r w:rsidR="00440A24">
          <w:rPr>
            <w:webHidden/>
          </w:rPr>
          <w:t>53</w:t>
        </w:r>
        <w:r w:rsidR="00440A24">
          <w:rPr>
            <w:webHidden/>
          </w:rPr>
          <w:fldChar w:fldCharType="end"/>
        </w:r>
      </w:hyperlink>
    </w:p>
    <w:p w14:paraId="738F3914" w14:textId="77777777" w:rsidR="00440A24" w:rsidRDefault="00E75F2E">
      <w:pPr>
        <w:pStyle w:val="TOC3"/>
        <w:rPr>
          <w:rFonts w:asciiTheme="minorHAnsi" w:eastAsiaTheme="minorEastAsia" w:hAnsiTheme="minorHAnsi" w:cstheme="minorBidi"/>
          <w:color w:val="auto"/>
          <w:sz w:val="22"/>
          <w:szCs w:val="22"/>
        </w:rPr>
      </w:pPr>
      <w:hyperlink w:anchor="_Toc34208660" w:history="1">
        <w:r w:rsidR="00440A24" w:rsidRPr="00AC5326">
          <w:rPr>
            <w:rStyle w:val="Hyperlink"/>
          </w:rPr>
          <w:t>Special concerns for young people</w:t>
        </w:r>
        <w:r w:rsidR="00440A24">
          <w:rPr>
            <w:webHidden/>
          </w:rPr>
          <w:tab/>
        </w:r>
        <w:r w:rsidR="00440A24">
          <w:rPr>
            <w:webHidden/>
          </w:rPr>
          <w:fldChar w:fldCharType="begin"/>
        </w:r>
        <w:r w:rsidR="00440A24">
          <w:rPr>
            <w:webHidden/>
          </w:rPr>
          <w:instrText xml:space="preserve"> PAGEREF _Toc34208660 \h </w:instrText>
        </w:r>
        <w:r w:rsidR="00440A24">
          <w:rPr>
            <w:webHidden/>
          </w:rPr>
        </w:r>
        <w:r w:rsidR="00440A24">
          <w:rPr>
            <w:webHidden/>
          </w:rPr>
          <w:fldChar w:fldCharType="separate"/>
        </w:r>
        <w:r w:rsidR="00440A24">
          <w:rPr>
            <w:webHidden/>
          </w:rPr>
          <w:t>55</w:t>
        </w:r>
        <w:r w:rsidR="00440A24">
          <w:rPr>
            <w:webHidden/>
          </w:rPr>
          <w:fldChar w:fldCharType="end"/>
        </w:r>
      </w:hyperlink>
    </w:p>
    <w:p w14:paraId="588DAFF9" w14:textId="77777777" w:rsidR="00440A24" w:rsidRDefault="00E75F2E">
      <w:pPr>
        <w:pStyle w:val="TOC3"/>
        <w:rPr>
          <w:rFonts w:asciiTheme="minorHAnsi" w:eastAsiaTheme="minorEastAsia" w:hAnsiTheme="minorHAnsi" w:cstheme="minorBidi"/>
          <w:color w:val="auto"/>
          <w:sz w:val="22"/>
          <w:szCs w:val="22"/>
        </w:rPr>
      </w:pPr>
      <w:hyperlink w:anchor="_Toc34208661" w:history="1">
        <w:r w:rsidR="00440A24" w:rsidRPr="00AC5326">
          <w:rPr>
            <w:rStyle w:val="Hyperlink"/>
          </w:rPr>
          <w:t>Other concerns of note</w:t>
        </w:r>
        <w:r w:rsidR="00440A24">
          <w:rPr>
            <w:webHidden/>
          </w:rPr>
          <w:tab/>
        </w:r>
        <w:r w:rsidR="00440A24">
          <w:rPr>
            <w:webHidden/>
          </w:rPr>
          <w:fldChar w:fldCharType="begin"/>
        </w:r>
        <w:r w:rsidR="00440A24">
          <w:rPr>
            <w:webHidden/>
          </w:rPr>
          <w:instrText xml:space="preserve"> PAGEREF _Toc34208661 \h </w:instrText>
        </w:r>
        <w:r w:rsidR="00440A24">
          <w:rPr>
            <w:webHidden/>
          </w:rPr>
        </w:r>
        <w:r w:rsidR="00440A24">
          <w:rPr>
            <w:webHidden/>
          </w:rPr>
          <w:fldChar w:fldCharType="separate"/>
        </w:r>
        <w:r w:rsidR="00440A24">
          <w:rPr>
            <w:webHidden/>
          </w:rPr>
          <w:t>55</w:t>
        </w:r>
        <w:r w:rsidR="00440A24">
          <w:rPr>
            <w:webHidden/>
          </w:rPr>
          <w:fldChar w:fldCharType="end"/>
        </w:r>
      </w:hyperlink>
    </w:p>
    <w:p w14:paraId="4EA4B919" w14:textId="77777777" w:rsidR="00440A24" w:rsidRDefault="00E75F2E">
      <w:pPr>
        <w:pStyle w:val="TOC2"/>
        <w:rPr>
          <w:rFonts w:asciiTheme="minorHAnsi" w:eastAsiaTheme="minorEastAsia" w:hAnsiTheme="minorHAnsi" w:cstheme="minorBidi"/>
          <w:i w:val="0"/>
          <w:color w:val="auto"/>
          <w:sz w:val="22"/>
          <w:szCs w:val="22"/>
        </w:rPr>
      </w:pPr>
      <w:hyperlink w:anchor="_Toc34208662" w:history="1">
        <w:r w:rsidR="00440A24" w:rsidRPr="00AC5326">
          <w:rPr>
            <w:rStyle w:val="Hyperlink"/>
          </w:rPr>
          <w:t>Mental Health Concerns</w:t>
        </w:r>
        <w:r w:rsidR="00440A24">
          <w:rPr>
            <w:webHidden/>
          </w:rPr>
          <w:tab/>
        </w:r>
        <w:r w:rsidR="00440A24">
          <w:rPr>
            <w:webHidden/>
          </w:rPr>
          <w:fldChar w:fldCharType="begin"/>
        </w:r>
        <w:r w:rsidR="00440A24">
          <w:rPr>
            <w:webHidden/>
          </w:rPr>
          <w:instrText xml:space="preserve"> PAGEREF _Toc34208662 \h </w:instrText>
        </w:r>
        <w:r w:rsidR="00440A24">
          <w:rPr>
            <w:webHidden/>
          </w:rPr>
        </w:r>
        <w:r w:rsidR="00440A24">
          <w:rPr>
            <w:webHidden/>
          </w:rPr>
          <w:fldChar w:fldCharType="separate"/>
        </w:r>
        <w:r w:rsidR="00440A24">
          <w:rPr>
            <w:webHidden/>
          </w:rPr>
          <w:t>55</w:t>
        </w:r>
        <w:r w:rsidR="00440A24">
          <w:rPr>
            <w:webHidden/>
          </w:rPr>
          <w:fldChar w:fldCharType="end"/>
        </w:r>
      </w:hyperlink>
    </w:p>
    <w:p w14:paraId="205DE587" w14:textId="77777777" w:rsidR="00440A24" w:rsidRDefault="00E75F2E">
      <w:pPr>
        <w:pStyle w:val="TOC2"/>
        <w:rPr>
          <w:rFonts w:asciiTheme="minorHAnsi" w:eastAsiaTheme="minorEastAsia" w:hAnsiTheme="minorHAnsi" w:cstheme="minorBidi"/>
          <w:i w:val="0"/>
          <w:color w:val="auto"/>
          <w:sz w:val="22"/>
          <w:szCs w:val="22"/>
        </w:rPr>
      </w:pPr>
      <w:hyperlink w:anchor="_Toc34208663" w:history="1">
        <w:r w:rsidR="00440A24" w:rsidRPr="00AC5326">
          <w:rPr>
            <w:rStyle w:val="Hyperlink"/>
          </w:rPr>
          <w:t>Literature Cited</w:t>
        </w:r>
        <w:r w:rsidR="00440A24">
          <w:rPr>
            <w:webHidden/>
          </w:rPr>
          <w:tab/>
        </w:r>
        <w:r w:rsidR="00440A24">
          <w:rPr>
            <w:webHidden/>
          </w:rPr>
          <w:fldChar w:fldCharType="begin"/>
        </w:r>
        <w:r w:rsidR="00440A24">
          <w:rPr>
            <w:webHidden/>
          </w:rPr>
          <w:instrText xml:space="preserve"> PAGEREF _Toc34208663 \h </w:instrText>
        </w:r>
        <w:r w:rsidR="00440A24">
          <w:rPr>
            <w:webHidden/>
          </w:rPr>
        </w:r>
        <w:r w:rsidR="00440A24">
          <w:rPr>
            <w:webHidden/>
          </w:rPr>
          <w:fldChar w:fldCharType="separate"/>
        </w:r>
        <w:r w:rsidR="00440A24">
          <w:rPr>
            <w:webHidden/>
          </w:rPr>
          <w:t>56</w:t>
        </w:r>
        <w:r w:rsidR="00440A24">
          <w:rPr>
            <w:webHidden/>
          </w:rPr>
          <w:fldChar w:fldCharType="end"/>
        </w:r>
      </w:hyperlink>
    </w:p>
    <w:p w14:paraId="4D3B1FAB"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664" w:history="1">
        <w:r w:rsidR="00440A24" w:rsidRPr="00AC5326">
          <w:rPr>
            <w:rStyle w:val="Hyperlink"/>
          </w:rPr>
          <w:t xml:space="preserve">Section 4. Who is Most Vulnerable to Climate Change Impacts? </w:t>
        </w:r>
        <w:r w:rsidR="00440A24" w:rsidRPr="00AC5326">
          <w:rPr>
            <w:rStyle w:val="Hyperlink"/>
            <w:i/>
            <w:iCs/>
          </w:rPr>
          <w:t>— Alex Adams, Sue Higgins</w:t>
        </w:r>
        <w:r w:rsidR="00440A24">
          <w:rPr>
            <w:webHidden/>
          </w:rPr>
          <w:tab/>
        </w:r>
        <w:r w:rsidR="00440A24">
          <w:rPr>
            <w:webHidden/>
          </w:rPr>
          <w:fldChar w:fldCharType="begin"/>
        </w:r>
        <w:r w:rsidR="00440A24">
          <w:rPr>
            <w:webHidden/>
          </w:rPr>
          <w:instrText xml:space="preserve"> PAGEREF _Toc34208664 \h </w:instrText>
        </w:r>
        <w:r w:rsidR="00440A24">
          <w:rPr>
            <w:webHidden/>
          </w:rPr>
        </w:r>
        <w:r w:rsidR="00440A24">
          <w:rPr>
            <w:webHidden/>
          </w:rPr>
          <w:fldChar w:fldCharType="separate"/>
        </w:r>
        <w:r w:rsidR="00440A24">
          <w:rPr>
            <w:webHidden/>
          </w:rPr>
          <w:t>70</w:t>
        </w:r>
        <w:r w:rsidR="00440A24">
          <w:rPr>
            <w:webHidden/>
          </w:rPr>
          <w:fldChar w:fldCharType="end"/>
        </w:r>
      </w:hyperlink>
    </w:p>
    <w:p w14:paraId="703AC2BA" w14:textId="77777777" w:rsidR="00440A24" w:rsidRDefault="00E75F2E">
      <w:pPr>
        <w:pStyle w:val="TOC2"/>
        <w:rPr>
          <w:rFonts w:asciiTheme="minorHAnsi" w:eastAsiaTheme="minorEastAsia" w:hAnsiTheme="minorHAnsi" w:cstheme="minorBidi"/>
          <w:i w:val="0"/>
          <w:color w:val="auto"/>
          <w:sz w:val="22"/>
          <w:szCs w:val="22"/>
        </w:rPr>
      </w:pPr>
      <w:hyperlink w:anchor="_Toc34208665" w:history="1">
        <w:r w:rsidR="00440A24" w:rsidRPr="00AC5326">
          <w:rPr>
            <w:rStyle w:val="Hyperlink"/>
          </w:rPr>
          <w:t>People threatened by increased heat</w:t>
        </w:r>
        <w:r w:rsidR="00440A24">
          <w:rPr>
            <w:webHidden/>
          </w:rPr>
          <w:tab/>
        </w:r>
        <w:r w:rsidR="00440A24">
          <w:rPr>
            <w:webHidden/>
          </w:rPr>
          <w:fldChar w:fldCharType="begin"/>
        </w:r>
        <w:r w:rsidR="00440A24">
          <w:rPr>
            <w:webHidden/>
          </w:rPr>
          <w:instrText xml:space="preserve"> PAGEREF _Toc34208665 \h </w:instrText>
        </w:r>
        <w:r w:rsidR="00440A24">
          <w:rPr>
            <w:webHidden/>
          </w:rPr>
        </w:r>
        <w:r w:rsidR="00440A24">
          <w:rPr>
            <w:webHidden/>
          </w:rPr>
          <w:fldChar w:fldCharType="separate"/>
        </w:r>
        <w:r w:rsidR="00440A24">
          <w:rPr>
            <w:webHidden/>
          </w:rPr>
          <w:t>71</w:t>
        </w:r>
        <w:r w:rsidR="00440A24">
          <w:rPr>
            <w:webHidden/>
          </w:rPr>
          <w:fldChar w:fldCharType="end"/>
        </w:r>
      </w:hyperlink>
    </w:p>
    <w:p w14:paraId="194D5115" w14:textId="77777777" w:rsidR="00440A24" w:rsidRDefault="00E75F2E">
      <w:pPr>
        <w:pStyle w:val="TOC2"/>
        <w:rPr>
          <w:rFonts w:asciiTheme="minorHAnsi" w:eastAsiaTheme="minorEastAsia" w:hAnsiTheme="minorHAnsi" w:cstheme="minorBidi"/>
          <w:i w:val="0"/>
          <w:color w:val="auto"/>
          <w:sz w:val="22"/>
          <w:szCs w:val="22"/>
        </w:rPr>
      </w:pPr>
      <w:hyperlink w:anchor="_Toc34208666" w:history="1">
        <w:r w:rsidR="00440A24" w:rsidRPr="00AC5326">
          <w:rPr>
            <w:rStyle w:val="Hyperlink"/>
          </w:rPr>
          <w:t>People living in proximity to wildfire and smoke</w:t>
        </w:r>
        <w:r w:rsidR="00440A24">
          <w:rPr>
            <w:webHidden/>
          </w:rPr>
          <w:tab/>
        </w:r>
        <w:r w:rsidR="00440A24">
          <w:rPr>
            <w:webHidden/>
          </w:rPr>
          <w:fldChar w:fldCharType="begin"/>
        </w:r>
        <w:r w:rsidR="00440A24">
          <w:rPr>
            <w:webHidden/>
          </w:rPr>
          <w:instrText xml:space="preserve"> PAGEREF _Toc34208666 \h </w:instrText>
        </w:r>
        <w:r w:rsidR="00440A24">
          <w:rPr>
            <w:webHidden/>
          </w:rPr>
        </w:r>
        <w:r w:rsidR="00440A24">
          <w:rPr>
            <w:webHidden/>
          </w:rPr>
          <w:fldChar w:fldCharType="separate"/>
        </w:r>
        <w:r w:rsidR="00440A24">
          <w:rPr>
            <w:webHidden/>
          </w:rPr>
          <w:t>73</w:t>
        </w:r>
        <w:r w:rsidR="00440A24">
          <w:rPr>
            <w:webHidden/>
          </w:rPr>
          <w:fldChar w:fldCharType="end"/>
        </w:r>
      </w:hyperlink>
    </w:p>
    <w:p w14:paraId="462C61AE" w14:textId="77777777" w:rsidR="00440A24" w:rsidRDefault="00E75F2E">
      <w:pPr>
        <w:pStyle w:val="TOC2"/>
        <w:rPr>
          <w:rFonts w:asciiTheme="minorHAnsi" w:eastAsiaTheme="minorEastAsia" w:hAnsiTheme="minorHAnsi" w:cstheme="minorBidi"/>
          <w:i w:val="0"/>
          <w:color w:val="auto"/>
          <w:sz w:val="22"/>
          <w:szCs w:val="22"/>
        </w:rPr>
      </w:pPr>
      <w:hyperlink w:anchor="_Toc34208667" w:history="1">
        <w:r w:rsidR="00440A24" w:rsidRPr="00AC5326">
          <w:rPr>
            <w:rStyle w:val="Hyperlink"/>
          </w:rPr>
          <w:t>People facing food and water insecurity</w:t>
        </w:r>
        <w:r w:rsidR="00440A24">
          <w:rPr>
            <w:webHidden/>
          </w:rPr>
          <w:tab/>
        </w:r>
        <w:r w:rsidR="00440A24">
          <w:rPr>
            <w:webHidden/>
          </w:rPr>
          <w:fldChar w:fldCharType="begin"/>
        </w:r>
        <w:r w:rsidR="00440A24">
          <w:rPr>
            <w:webHidden/>
          </w:rPr>
          <w:instrText xml:space="preserve"> PAGEREF _Toc34208667 \h </w:instrText>
        </w:r>
        <w:r w:rsidR="00440A24">
          <w:rPr>
            <w:webHidden/>
          </w:rPr>
        </w:r>
        <w:r w:rsidR="00440A24">
          <w:rPr>
            <w:webHidden/>
          </w:rPr>
          <w:fldChar w:fldCharType="separate"/>
        </w:r>
        <w:r w:rsidR="00440A24">
          <w:rPr>
            <w:webHidden/>
          </w:rPr>
          <w:t>74</w:t>
        </w:r>
        <w:r w:rsidR="00440A24">
          <w:rPr>
            <w:webHidden/>
          </w:rPr>
          <w:fldChar w:fldCharType="end"/>
        </w:r>
      </w:hyperlink>
    </w:p>
    <w:p w14:paraId="2FAC1BE4" w14:textId="77777777" w:rsidR="00440A24" w:rsidRDefault="00E75F2E">
      <w:pPr>
        <w:pStyle w:val="TOC2"/>
        <w:rPr>
          <w:rFonts w:asciiTheme="minorHAnsi" w:eastAsiaTheme="minorEastAsia" w:hAnsiTheme="minorHAnsi" w:cstheme="minorBidi"/>
          <w:i w:val="0"/>
          <w:color w:val="auto"/>
          <w:sz w:val="22"/>
          <w:szCs w:val="22"/>
        </w:rPr>
      </w:pPr>
      <w:hyperlink w:anchor="_Toc34208668" w:history="1">
        <w:r w:rsidR="00440A24" w:rsidRPr="00AC5326">
          <w:rPr>
            <w:rStyle w:val="Hyperlink"/>
          </w:rPr>
          <w:t>People who are very young or very old</w:t>
        </w:r>
        <w:r w:rsidR="00440A24">
          <w:rPr>
            <w:webHidden/>
          </w:rPr>
          <w:tab/>
        </w:r>
        <w:r w:rsidR="00440A24">
          <w:rPr>
            <w:webHidden/>
          </w:rPr>
          <w:fldChar w:fldCharType="begin"/>
        </w:r>
        <w:r w:rsidR="00440A24">
          <w:rPr>
            <w:webHidden/>
          </w:rPr>
          <w:instrText xml:space="preserve"> PAGEREF _Toc34208668 \h </w:instrText>
        </w:r>
        <w:r w:rsidR="00440A24">
          <w:rPr>
            <w:webHidden/>
          </w:rPr>
        </w:r>
        <w:r w:rsidR="00440A24">
          <w:rPr>
            <w:webHidden/>
          </w:rPr>
          <w:fldChar w:fldCharType="separate"/>
        </w:r>
        <w:r w:rsidR="00440A24">
          <w:rPr>
            <w:webHidden/>
          </w:rPr>
          <w:t>76</w:t>
        </w:r>
        <w:r w:rsidR="00440A24">
          <w:rPr>
            <w:webHidden/>
          </w:rPr>
          <w:fldChar w:fldCharType="end"/>
        </w:r>
      </w:hyperlink>
    </w:p>
    <w:p w14:paraId="78B6BED5" w14:textId="77777777" w:rsidR="00440A24" w:rsidRDefault="00E75F2E">
      <w:pPr>
        <w:pStyle w:val="TOC2"/>
        <w:rPr>
          <w:rFonts w:asciiTheme="minorHAnsi" w:eastAsiaTheme="minorEastAsia" w:hAnsiTheme="minorHAnsi" w:cstheme="minorBidi"/>
          <w:i w:val="0"/>
          <w:color w:val="auto"/>
          <w:sz w:val="22"/>
          <w:szCs w:val="22"/>
        </w:rPr>
      </w:pPr>
      <w:hyperlink w:anchor="_Toc34208669" w:history="1">
        <w:r w:rsidR="00440A24" w:rsidRPr="00AC5326">
          <w:rPr>
            <w:rStyle w:val="Hyperlink"/>
          </w:rPr>
          <w:t>People with limited access to health services</w:t>
        </w:r>
        <w:r w:rsidR="00440A24">
          <w:rPr>
            <w:webHidden/>
          </w:rPr>
          <w:tab/>
        </w:r>
        <w:r w:rsidR="00440A24">
          <w:rPr>
            <w:webHidden/>
          </w:rPr>
          <w:fldChar w:fldCharType="begin"/>
        </w:r>
        <w:r w:rsidR="00440A24">
          <w:rPr>
            <w:webHidden/>
          </w:rPr>
          <w:instrText xml:space="preserve"> PAGEREF _Toc34208669 \h </w:instrText>
        </w:r>
        <w:r w:rsidR="00440A24">
          <w:rPr>
            <w:webHidden/>
          </w:rPr>
        </w:r>
        <w:r w:rsidR="00440A24">
          <w:rPr>
            <w:webHidden/>
          </w:rPr>
          <w:fldChar w:fldCharType="separate"/>
        </w:r>
        <w:r w:rsidR="00440A24">
          <w:rPr>
            <w:webHidden/>
          </w:rPr>
          <w:t>76</w:t>
        </w:r>
        <w:r w:rsidR="00440A24">
          <w:rPr>
            <w:webHidden/>
          </w:rPr>
          <w:fldChar w:fldCharType="end"/>
        </w:r>
      </w:hyperlink>
    </w:p>
    <w:p w14:paraId="15C3FCC0" w14:textId="77777777" w:rsidR="00440A24" w:rsidRDefault="00E75F2E">
      <w:pPr>
        <w:pStyle w:val="TOC2"/>
        <w:rPr>
          <w:rFonts w:asciiTheme="minorHAnsi" w:eastAsiaTheme="minorEastAsia" w:hAnsiTheme="minorHAnsi" w:cstheme="minorBidi"/>
          <w:i w:val="0"/>
          <w:color w:val="auto"/>
          <w:sz w:val="22"/>
          <w:szCs w:val="22"/>
        </w:rPr>
      </w:pPr>
      <w:hyperlink w:anchor="_Toc34208670" w:history="1">
        <w:r w:rsidR="00440A24" w:rsidRPr="00AC5326">
          <w:rPr>
            <w:rStyle w:val="Hyperlink"/>
          </w:rPr>
          <w:t>People living in poverty</w:t>
        </w:r>
        <w:r w:rsidR="00440A24">
          <w:rPr>
            <w:webHidden/>
          </w:rPr>
          <w:tab/>
        </w:r>
        <w:r w:rsidR="00440A24">
          <w:rPr>
            <w:webHidden/>
          </w:rPr>
          <w:fldChar w:fldCharType="begin"/>
        </w:r>
        <w:r w:rsidR="00440A24">
          <w:rPr>
            <w:webHidden/>
          </w:rPr>
          <w:instrText xml:space="preserve"> PAGEREF _Toc34208670 \h </w:instrText>
        </w:r>
        <w:r w:rsidR="00440A24">
          <w:rPr>
            <w:webHidden/>
          </w:rPr>
        </w:r>
        <w:r w:rsidR="00440A24">
          <w:rPr>
            <w:webHidden/>
          </w:rPr>
          <w:fldChar w:fldCharType="separate"/>
        </w:r>
        <w:r w:rsidR="00440A24">
          <w:rPr>
            <w:webHidden/>
          </w:rPr>
          <w:t>77</w:t>
        </w:r>
        <w:r w:rsidR="00440A24">
          <w:rPr>
            <w:webHidden/>
          </w:rPr>
          <w:fldChar w:fldCharType="end"/>
        </w:r>
      </w:hyperlink>
    </w:p>
    <w:p w14:paraId="1AC3FF89" w14:textId="77777777" w:rsidR="00440A24" w:rsidRDefault="00E75F2E">
      <w:pPr>
        <w:pStyle w:val="TOC2"/>
        <w:rPr>
          <w:rFonts w:asciiTheme="minorHAnsi" w:eastAsiaTheme="minorEastAsia" w:hAnsiTheme="minorHAnsi" w:cstheme="minorBidi"/>
          <w:i w:val="0"/>
          <w:color w:val="auto"/>
          <w:sz w:val="22"/>
          <w:szCs w:val="22"/>
        </w:rPr>
      </w:pPr>
      <w:hyperlink w:anchor="_Toc34208671" w:history="1">
        <w:r w:rsidR="00440A24" w:rsidRPr="00AC5326">
          <w:rPr>
            <w:rStyle w:val="Hyperlink"/>
          </w:rPr>
          <w:t>American Indians</w:t>
        </w:r>
        <w:r w:rsidR="00440A24">
          <w:rPr>
            <w:webHidden/>
          </w:rPr>
          <w:tab/>
        </w:r>
        <w:r w:rsidR="00440A24">
          <w:rPr>
            <w:webHidden/>
          </w:rPr>
          <w:fldChar w:fldCharType="begin"/>
        </w:r>
        <w:r w:rsidR="00440A24">
          <w:rPr>
            <w:webHidden/>
          </w:rPr>
          <w:instrText xml:space="preserve"> PAGEREF _Toc34208671 \h </w:instrText>
        </w:r>
        <w:r w:rsidR="00440A24">
          <w:rPr>
            <w:webHidden/>
          </w:rPr>
        </w:r>
        <w:r w:rsidR="00440A24">
          <w:rPr>
            <w:webHidden/>
          </w:rPr>
          <w:fldChar w:fldCharType="separate"/>
        </w:r>
        <w:r w:rsidR="00440A24">
          <w:rPr>
            <w:webHidden/>
          </w:rPr>
          <w:t>77</w:t>
        </w:r>
        <w:r w:rsidR="00440A24">
          <w:rPr>
            <w:webHidden/>
          </w:rPr>
          <w:fldChar w:fldCharType="end"/>
        </w:r>
      </w:hyperlink>
    </w:p>
    <w:p w14:paraId="6C2EDD92" w14:textId="77777777" w:rsidR="00440A24" w:rsidRDefault="00E75F2E">
      <w:pPr>
        <w:pStyle w:val="TOC2"/>
        <w:rPr>
          <w:rFonts w:asciiTheme="minorHAnsi" w:eastAsiaTheme="minorEastAsia" w:hAnsiTheme="minorHAnsi" w:cstheme="minorBidi"/>
          <w:i w:val="0"/>
          <w:color w:val="auto"/>
          <w:sz w:val="22"/>
          <w:szCs w:val="22"/>
        </w:rPr>
      </w:pPr>
      <w:hyperlink w:anchor="_Toc34208672" w:history="1">
        <w:r w:rsidR="00440A24" w:rsidRPr="00AC5326">
          <w:rPr>
            <w:rStyle w:val="Hyperlink"/>
          </w:rPr>
          <w:t>People without adequate health insurance</w:t>
        </w:r>
        <w:r w:rsidR="00440A24">
          <w:rPr>
            <w:webHidden/>
          </w:rPr>
          <w:tab/>
        </w:r>
        <w:r w:rsidR="00440A24">
          <w:rPr>
            <w:webHidden/>
          </w:rPr>
          <w:fldChar w:fldCharType="begin"/>
        </w:r>
        <w:r w:rsidR="00440A24">
          <w:rPr>
            <w:webHidden/>
          </w:rPr>
          <w:instrText xml:space="preserve"> PAGEREF _Toc34208672 \h </w:instrText>
        </w:r>
        <w:r w:rsidR="00440A24">
          <w:rPr>
            <w:webHidden/>
          </w:rPr>
        </w:r>
        <w:r w:rsidR="00440A24">
          <w:rPr>
            <w:webHidden/>
          </w:rPr>
          <w:fldChar w:fldCharType="separate"/>
        </w:r>
        <w:r w:rsidR="00440A24">
          <w:rPr>
            <w:webHidden/>
          </w:rPr>
          <w:t>80</w:t>
        </w:r>
        <w:r w:rsidR="00440A24">
          <w:rPr>
            <w:webHidden/>
          </w:rPr>
          <w:fldChar w:fldCharType="end"/>
        </w:r>
      </w:hyperlink>
    </w:p>
    <w:p w14:paraId="5CF709B9" w14:textId="77777777" w:rsidR="00440A24" w:rsidRDefault="00E75F2E">
      <w:pPr>
        <w:pStyle w:val="TOC2"/>
        <w:rPr>
          <w:rFonts w:asciiTheme="minorHAnsi" w:eastAsiaTheme="minorEastAsia" w:hAnsiTheme="minorHAnsi" w:cstheme="minorBidi"/>
          <w:i w:val="0"/>
          <w:color w:val="auto"/>
          <w:sz w:val="22"/>
          <w:szCs w:val="22"/>
        </w:rPr>
      </w:pPr>
      <w:hyperlink w:anchor="_Toc34208673" w:history="1">
        <w:r w:rsidR="00440A24" w:rsidRPr="00AC5326">
          <w:rPr>
            <w:rStyle w:val="Hyperlink"/>
          </w:rPr>
          <w:t>People with existing chronic conditions</w:t>
        </w:r>
        <w:r w:rsidR="00440A24">
          <w:rPr>
            <w:webHidden/>
          </w:rPr>
          <w:tab/>
        </w:r>
        <w:r w:rsidR="00440A24">
          <w:rPr>
            <w:webHidden/>
          </w:rPr>
          <w:fldChar w:fldCharType="begin"/>
        </w:r>
        <w:r w:rsidR="00440A24">
          <w:rPr>
            <w:webHidden/>
          </w:rPr>
          <w:instrText xml:space="preserve"> PAGEREF _Toc34208673 \h </w:instrText>
        </w:r>
        <w:r w:rsidR="00440A24">
          <w:rPr>
            <w:webHidden/>
          </w:rPr>
        </w:r>
        <w:r w:rsidR="00440A24">
          <w:rPr>
            <w:webHidden/>
          </w:rPr>
          <w:fldChar w:fldCharType="separate"/>
        </w:r>
        <w:r w:rsidR="00440A24">
          <w:rPr>
            <w:webHidden/>
          </w:rPr>
          <w:t>80</w:t>
        </w:r>
        <w:r w:rsidR="00440A24">
          <w:rPr>
            <w:webHidden/>
          </w:rPr>
          <w:fldChar w:fldCharType="end"/>
        </w:r>
      </w:hyperlink>
    </w:p>
    <w:p w14:paraId="0C3CD667" w14:textId="77777777" w:rsidR="00440A24" w:rsidRDefault="00E75F2E">
      <w:pPr>
        <w:pStyle w:val="TOC2"/>
        <w:rPr>
          <w:rFonts w:asciiTheme="minorHAnsi" w:eastAsiaTheme="minorEastAsia" w:hAnsiTheme="minorHAnsi" w:cstheme="minorBidi"/>
          <w:i w:val="0"/>
          <w:color w:val="auto"/>
          <w:sz w:val="22"/>
          <w:szCs w:val="22"/>
        </w:rPr>
      </w:pPr>
      <w:hyperlink w:anchor="_Toc34208674" w:history="1">
        <w:r w:rsidR="00440A24" w:rsidRPr="00AC5326">
          <w:rPr>
            <w:rStyle w:val="Hyperlink"/>
          </w:rPr>
          <w:t>People with mental health issues</w:t>
        </w:r>
        <w:r w:rsidR="00440A24">
          <w:rPr>
            <w:webHidden/>
          </w:rPr>
          <w:tab/>
        </w:r>
        <w:r w:rsidR="00440A24">
          <w:rPr>
            <w:webHidden/>
          </w:rPr>
          <w:fldChar w:fldCharType="begin"/>
        </w:r>
        <w:r w:rsidR="00440A24">
          <w:rPr>
            <w:webHidden/>
          </w:rPr>
          <w:instrText xml:space="preserve"> PAGEREF _Toc34208674 \h </w:instrText>
        </w:r>
        <w:r w:rsidR="00440A24">
          <w:rPr>
            <w:webHidden/>
          </w:rPr>
        </w:r>
        <w:r w:rsidR="00440A24">
          <w:rPr>
            <w:webHidden/>
          </w:rPr>
          <w:fldChar w:fldCharType="separate"/>
        </w:r>
        <w:r w:rsidR="00440A24">
          <w:rPr>
            <w:webHidden/>
          </w:rPr>
          <w:t>81</w:t>
        </w:r>
        <w:r w:rsidR="00440A24">
          <w:rPr>
            <w:webHidden/>
          </w:rPr>
          <w:fldChar w:fldCharType="end"/>
        </w:r>
      </w:hyperlink>
    </w:p>
    <w:p w14:paraId="14F9D8E1" w14:textId="77777777" w:rsidR="00440A24" w:rsidRDefault="00E75F2E">
      <w:pPr>
        <w:pStyle w:val="TOC2"/>
        <w:rPr>
          <w:rFonts w:asciiTheme="minorHAnsi" w:eastAsiaTheme="minorEastAsia" w:hAnsiTheme="minorHAnsi" w:cstheme="minorBidi"/>
          <w:i w:val="0"/>
          <w:color w:val="auto"/>
          <w:sz w:val="22"/>
          <w:szCs w:val="22"/>
        </w:rPr>
      </w:pPr>
      <w:hyperlink w:anchor="_Toc34208675" w:history="1">
        <w:r w:rsidR="00440A24" w:rsidRPr="00AC5326">
          <w:rPr>
            <w:rStyle w:val="Hyperlink"/>
          </w:rPr>
          <w:t>What conclusions can we draw?</w:t>
        </w:r>
        <w:r w:rsidR="00440A24">
          <w:rPr>
            <w:webHidden/>
          </w:rPr>
          <w:tab/>
        </w:r>
        <w:r w:rsidR="00440A24">
          <w:rPr>
            <w:webHidden/>
          </w:rPr>
          <w:fldChar w:fldCharType="begin"/>
        </w:r>
        <w:r w:rsidR="00440A24">
          <w:rPr>
            <w:webHidden/>
          </w:rPr>
          <w:instrText xml:space="preserve"> PAGEREF _Toc34208675 \h </w:instrText>
        </w:r>
        <w:r w:rsidR="00440A24">
          <w:rPr>
            <w:webHidden/>
          </w:rPr>
        </w:r>
        <w:r w:rsidR="00440A24">
          <w:rPr>
            <w:webHidden/>
          </w:rPr>
          <w:fldChar w:fldCharType="separate"/>
        </w:r>
        <w:r w:rsidR="00440A24">
          <w:rPr>
            <w:webHidden/>
          </w:rPr>
          <w:t>81</w:t>
        </w:r>
        <w:r w:rsidR="00440A24">
          <w:rPr>
            <w:webHidden/>
          </w:rPr>
          <w:fldChar w:fldCharType="end"/>
        </w:r>
      </w:hyperlink>
    </w:p>
    <w:p w14:paraId="5001F0B3" w14:textId="77777777" w:rsidR="00440A24" w:rsidRDefault="00E75F2E">
      <w:pPr>
        <w:pStyle w:val="TOC2"/>
        <w:rPr>
          <w:rFonts w:asciiTheme="minorHAnsi" w:eastAsiaTheme="minorEastAsia" w:hAnsiTheme="minorHAnsi" w:cstheme="minorBidi"/>
          <w:i w:val="0"/>
          <w:color w:val="auto"/>
          <w:sz w:val="22"/>
          <w:szCs w:val="22"/>
        </w:rPr>
      </w:pPr>
      <w:hyperlink w:anchor="_Toc34208676" w:history="1">
        <w:r w:rsidR="00440A24" w:rsidRPr="00AC5326">
          <w:rPr>
            <w:rStyle w:val="Hyperlink"/>
          </w:rPr>
          <w:t xml:space="preserve">Literature Cited </w:t>
        </w:r>
        <w:r w:rsidR="00440A24">
          <w:rPr>
            <w:webHidden/>
          </w:rPr>
          <w:tab/>
        </w:r>
        <w:r w:rsidR="00440A24">
          <w:rPr>
            <w:webHidden/>
          </w:rPr>
          <w:fldChar w:fldCharType="begin"/>
        </w:r>
        <w:r w:rsidR="00440A24">
          <w:rPr>
            <w:webHidden/>
          </w:rPr>
          <w:instrText xml:space="preserve"> PAGEREF _Toc34208676 \h </w:instrText>
        </w:r>
        <w:r w:rsidR="00440A24">
          <w:rPr>
            <w:webHidden/>
          </w:rPr>
        </w:r>
        <w:r w:rsidR="00440A24">
          <w:rPr>
            <w:webHidden/>
          </w:rPr>
          <w:fldChar w:fldCharType="separate"/>
        </w:r>
        <w:r w:rsidR="00440A24">
          <w:rPr>
            <w:webHidden/>
          </w:rPr>
          <w:t>82</w:t>
        </w:r>
        <w:r w:rsidR="00440A24">
          <w:rPr>
            <w:webHidden/>
          </w:rPr>
          <w:fldChar w:fldCharType="end"/>
        </w:r>
      </w:hyperlink>
    </w:p>
    <w:p w14:paraId="757BEF5F"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677" w:history="1">
        <w:r w:rsidR="00440A24" w:rsidRPr="00AC5326">
          <w:rPr>
            <w:rStyle w:val="Hyperlink"/>
          </w:rPr>
          <w:t xml:space="preserve">Section 5. Climate Health Actions for Individuals, Communities, and Healthcare Practitioners and Clinics </w:t>
        </w:r>
        <w:r w:rsidR="00440A24" w:rsidRPr="00AC5326">
          <w:rPr>
            <w:rStyle w:val="Hyperlink"/>
            <w:i/>
            <w:iCs/>
          </w:rPr>
          <w:t>— Alex Adams, Sue Higgins, Mari Eggers</w:t>
        </w:r>
        <w:r w:rsidR="00440A24">
          <w:rPr>
            <w:webHidden/>
          </w:rPr>
          <w:tab/>
        </w:r>
        <w:r w:rsidR="00440A24">
          <w:rPr>
            <w:webHidden/>
          </w:rPr>
          <w:fldChar w:fldCharType="begin"/>
        </w:r>
        <w:r w:rsidR="00440A24">
          <w:rPr>
            <w:webHidden/>
          </w:rPr>
          <w:instrText xml:space="preserve"> PAGEREF _Toc34208677 \h </w:instrText>
        </w:r>
        <w:r w:rsidR="00440A24">
          <w:rPr>
            <w:webHidden/>
          </w:rPr>
        </w:r>
        <w:r w:rsidR="00440A24">
          <w:rPr>
            <w:webHidden/>
          </w:rPr>
          <w:fldChar w:fldCharType="separate"/>
        </w:r>
        <w:r w:rsidR="00440A24">
          <w:rPr>
            <w:webHidden/>
          </w:rPr>
          <w:t>86</w:t>
        </w:r>
        <w:r w:rsidR="00440A24">
          <w:rPr>
            <w:webHidden/>
          </w:rPr>
          <w:fldChar w:fldCharType="end"/>
        </w:r>
      </w:hyperlink>
    </w:p>
    <w:p w14:paraId="2E9B0261" w14:textId="77777777" w:rsidR="00440A24" w:rsidRDefault="00E75F2E">
      <w:pPr>
        <w:pStyle w:val="TOC2"/>
        <w:rPr>
          <w:rFonts w:asciiTheme="minorHAnsi" w:eastAsiaTheme="minorEastAsia" w:hAnsiTheme="minorHAnsi" w:cstheme="minorBidi"/>
          <w:i w:val="0"/>
          <w:color w:val="auto"/>
          <w:sz w:val="22"/>
          <w:szCs w:val="22"/>
        </w:rPr>
      </w:pPr>
      <w:hyperlink w:anchor="_Toc34208678" w:history="1">
        <w:r w:rsidR="00440A24" w:rsidRPr="00AC5326">
          <w:rPr>
            <w:rStyle w:val="Hyperlink"/>
          </w:rPr>
          <w:t>Personal Actions: Preparing Yourself for Health Risks</w:t>
        </w:r>
        <w:r w:rsidR="00440A24">
          <w:rPr>
            <w:webHidden/>
          </w:rPr>
          <w:tab/>
        </w:r>
        <w:r w:rsidR="00440A24">
          <w:rPr>
            <w:webHidden/>
          </w:rPr>
          <w:fldChar w:fldCharType="begin"/>
        </w:r>
        <w:r w:rsidR="00440A24">
          <w:rPr>
            <w:webHidden/>
          </w:rPr>
          <w:instrText xml:space="preserve"> PAGEREF _Toc34208678 \h </w:instrText>
        </w:r>
        <w:r w:rsidR="00440A24">
          <w:rPr>
            <w:webHidden/>
          </w:rPr>
        </w:r>
        <w:r w:rsidR="00440A24">
          <w:rPr>
            <w:webHidden/>
          </w:rPr>
          <w:fldChar w:fldCharType="separate"/>
        </w:r>
        <w:r w:rsidR="00440A24">
          <w:rPr>
            <w:webHidden/>
          </w:rPr>
          <w:t>87</w:t>
        </w:r>
        <w:r w:rsidR="00440A24">
          <w:rPr>
            <w:webHidden/>
          </w:rPr>
          <w:fldChar w:fldCharType="end"/>
        </w:r>
      </w:hyperlink>
    </w:p>
    <w:p w14:paraId="0BB70840" w14:textId="77777777" w:rsidR="00440A24" w:rsidRDefault="00E75F2E">
      <w:pPr>
        <w:pStyle w:val="TOC3"/>
        <w:rPr>
          <w:rFonts w:asciiTheme="minorHAnsi" w:eastAsiaTheme="minorEastAsia" w:hAnsiTheme="minorHAnsi" w:cstheme="minorBidi"/>
          <w:color w:val="auto"/>
          <w:sz w:val="22"/>
          <w:szCs w:val="22"/>
        </w:rPr>
      </w:pPr>
      <w:hyperlink w:anchor="_Toc34208679" w:history="1">
        <w:r w:rsidR="00440A24" w:rsidRPr="00AC5326">
          <w:rPr>
            <w:rStyle w:val="Hyperlink"/>
          </w:rPr>
          <w:t>Extreme events and disaster planning</w:t>
        </w:r>
        <w:r w:rsidR="00440A24">
          <w:rPr>
            <w:webHidden/>
          </w:rPr>
          <w:tab/>
        </w:r>
        <w:r w:rsidR="00440A24">
          <w:rPr>
            <w:webHidden/>
          </w:rPr>
          <w:fldChar w:fldCharType="begin"/>
        </w:r>
        <w:r w:rsidR="00440A24">
          <w:rPr>
            <w:webHidden/>
          </w:rPr>
          <w:instrText xml:space="preserve"> PAGEREF _Toc34208679 \h </w:instrText>
        </w:r>
        <w:r w:rsidR="00440A24">
          <w:rPr>
            <w:webHidden/>
          </w:rPr>
        </w:r>
        <w:r w:rsidR="00440A24">
          <w:rPr>
            <w:webHidden/>
          </w:rPr>
          <w:fldChar w:fldCharType="separate"/>
        </w:r>
        <w:r w:rsidR="00440A24">
          <w:rPr>
            <w:webHidden/>
          </w:rPr>
          <w:t>87</w:t>
        </w:r>
        <w:r w:rsidR="00440A24">
          <w:rPr>
            <w:webHidden/>
          </w:rPr>
          <w:fldChar w:fldCharType="end"/>
        </w:r>
      </w:hyperlink>
    </w:p>
    <w:p w14:paraId="07C43DE5" w14:textId="77777777" w:rsidR="00440A24" w:rsidRDefault="00E75F2E">
      <w:pPr>
        <w:pStyle w:val="TOC3"/>
        <w:rPr>
          <w:rFonts w:asciiTheme="minorHAnsi" w:eastAsiaTheme="minorEastAsia" w:hAnsiTheme="minorHAnsi" w:cstheme="minorBidi"/>
          <w:color w:val="auto"/>
          <w:sz w:val="22"/>
          <w:szCs w:val="22"/>
        </w:rPr>
      </w:pPr>
      <w:hyperlink w:anchor="_Toc34208680" w:history="1">
        <w:r w:rsidR="00440A24" w:rsidRPr="00AC5326">
          <w:rPr>
            <w:rStyle w:val="Hyperlink"/>
          </w:rPr>
          <w:t>Heat</w:t>
        </w:r>
        <w:r w:rsidR="00440A24">
          <w:rPr>
            <w:webHidden/>
          </w:rPr>
          <w:tab/>
        </w:r>
        <w:r w:rsidR="00440A24">
          <w:rPr>
            <w:webHidden/>
          </w:rPr>
          <w:fldChar w:fldCharType="begin"/>
        </w:r>
        <w:r w:rsidR="00440A24">
          <w:rPr>
            <w:webHidden/>
          </w:rPr>
          <w:instrText xml:space="preserve"> PAGEREF _Toc34208680 \h </w:instrText>
        </w:r>
        <w:r w:rsidR="00440A24">
          <w:rPr>
            <w:webHidden/>
          </w:rPr>
        </w:r>
        <w:r w:rsidR="00440A24">
          <w:rPr>
            <w:webHidden/>
          </w:rPr>
          <w:fldChar w:fldCharType="separate"/>
        </w:r>
        <w:r w:rsidR="00440A24">
          <w:rPr>
            <w:webHidden/>
          </w:rPr>
          <w:t>88</w:t>
        </w:r>
        <w:r w:rsidR="00440A24">
          <w:rPr>
            <w:webHidden/>
          </w:rPr>
          <w:fldChar w:fldCharType="end"/>
        </w:r>
      </w:hyperlink>
    </w:p>
    <w:p w14:paraId="0E8727FA" w14:textId="77777777" w:rsidR="00440A24" w:rsidRDefault="00E75F2E">
      <w:pPr>
        <w:pStyle w:val="TOC3"/>
        <w:rPr>
          <w:rFonts w:asciiTheme="minorHAnsi" w:eastAsiaTheme="minorEastAsia" w:hAnsiTheme="minorHAnsi" w:cstheme="minorBidi"/>
          <w:color w:val="auto"/>
          <w:sz w:val="22"/>
          <w:szCs w:val="22"/>
        </w:rPr>
      </w:pPr>
      <w:hyperlink w:anchor="_Toc34208681" w:history="1">
        <w:r w:rsidR="00440A24" w:rsidRPr="00AC5326">
          <w:rPr>
            <w:rStyle w:val="Hyperlink"/>
          </w:rPr>
          <w:t>Air quality</w:t>
        </w:r>
        <w:r w:rsidR="00440A24">
          <w:rPr>
            <w:webHidden/>
          </w:rPr>
          <w:tab/>
        </w:r>
        <w:r w:rsidR="00440A24">
          <w:rPr>
            <w:webHidden/>
          </w:rPr>
          <w:fldChar w:fldCharType="begin"/>
        </w:r>
        <w:r w:rsidR="00440A24">
          <w:rPr>
            <w:webHidden/>
          </w:rPr>
          <w:instrText xml:space="preserve"> PAGEREF _Toc34208681 \h </w:instrText>
        </w:r>
        <w:r w:rsidR="00440A24">
          <w:rPr>
            <w:webHidden/>
          </w:rPr>
        </w:r>
        <w:r w:rsidR="00440A24">
          <w:rPr>
            <w:webHidden/>
          </w:rPr>
          <w:fldChar w:fldCharType="separate"/>
        </w:r>
        <w:r w:rsidR="00440A24">
          <w:rPr>
            <w:webHidden/>
          </w:rPr>
          <w:t>89</w:t>
        </w:r>
        <w:r w:rsidR="00440A24">
          <w:rPr>
            <w:webHidden/>
          </w:rPr>
          <w:fldChar w:fldCharType="end"/>
        </w:r>
      </w:hyperlink>
    </w:p>
    <w:p w14:paraId="7215549E" w14:textId="77777777" w:rsidR="00440A24" w:rsidRDefault="00E75F2E">
      <w:pPr>
        <w:pStyle w:val="TOC3"/>
        <w:rPr>
          <w:rFonts w:asciiTheme="minorHAnsi" w:eastAsiaTheme="minorEastAsia" w:hAnsiTheme="minorHAnsi" w:cstheme="minorBidi"/>
          <w:color w:val="auto"/>
          <w:sz w:val="22"/>
          <w:szCs w:val="22"/>
        </w:rPr>
      </w:pPr>
      <w:hyperlink w:anchor="_Toc34208682" w:history="1">
        <w:r w:rsidR="00440A24" w:rsidRPr="00AC5326">
          <w:rPr>
            <w:rStyle w:val="Hyperlink"/>
          </w:rPr>
          <w:t>Flood and drought</w:t>
        </w:r>
        <w:r w:rsidR="00440A24">
          <w:rPr>
            <w:webHidden/>
          </w:rPr>
          <w:tab/>
        </w:r>
        <w:r w:rsidR="00440A24">
          <w:rPr>
            <w:webHidden/>
          </w:rPr>
          <w:fldChar w:fldCharType="begin"/>
        </w:r>
        <w:r w:rsidR="00440A24">
          <w:rPr>
            <w:webHidden/>
          </w:rPr>
          <w:instrText xml:space="preserve"> PAGEREF _Toc34208682 \h </w:instrText>
        </w:r>
        <w:r w:rsidR="00440A24">
          <w:rPr>
            <w:webHidden/>
          </w:rPr>
        </w:r>
        <w:r w:rsidR="00440A24">
          <w:rPr>
            <w:webHidden/>
          </w:rPr>
          <w:fldChar w:fldCharType="separate"/>
        </w:r>
        <w:r w:rsidR="00440A24">
          <w:rPr>
            <w:webHidden/>
          </w:rPr>
          <w:t>91</w:t>
        </w:r>
        <w:r w:rsidR="00440A24">
          <w:rPr>
            <w:webHidden/>
          </w:rPr>
          <w:fldChar w:fldCharType="end"/>
        </w:r>
      </w:hyperlink>
    </w:p>
    <w:p w14:paraId="375C3772" w14:textId="77777777" w:rsidR="00440A24" w:rsidRDefault="00E75F2E">
      <w:pPr>
        <w:pStyle w:val="TOC3"/>
        <w:rPr>
          <w:rFonts w:asciiTheme="minorHAnsi" w:eastAsiaTheme="minorEastAsia" w:hAnsiTheme="minorHAnsi" w:cstheme="minorBidi"/>
          <w:color w:val="auto"/>
          <w:sz w:val="22"/>
          <w:szCs w:val="22"/>
        </w:rPr>
      </w:pPr>
      <w:hyperlink w:anchor="_Toc34208683" w:history="1">
        <w:r w:rsidR="00440A24" w:rsidRPr="00AC5326">
          <w:rPr>
            <w:rStyle w:val="Hyperlink"/>
          </w:rPr>
          <w:t>Food security</w:t>
        </w:r>
        <w:r w:rsidR="00440A24">
          <w:rPr>
            <w:webHidden/>
          </w:rPr>
          <w:tab/>
        </w:r>
        <w:r w:rsidR="00440A24">
          <w:rPr>
            <w:webHidden/>
          </w:rPr>
          <w:fldChar w:fldCharType="begin"/>
        </w:r>
        <w:r w:rsidR="00440A24">
          <w:rPr>
            <w:webHidden/>
          </w:rPr>
          <w:instrText xml:space="preserve"> PAGEREF _Toc34208683 \h </w:instrText>
        </w:r>
        <w:r w:rsidR="00440A24">
          <w:rPr>
            <w:webHidden/>
          </w:rPr>
        </w:r>
        <w:r w:rsidR="00440A24">
          <w:rPr>
            <w:webHidden/>
          </w:rPr>
          <w:fldChar w:fldCharType="separate"/>
        </w:r>
        <w:r w:rsidR="00440A24">
          <w:rPr>
            <w:webHidden/>
          </w:rPr>
          <w:t>92</w:t>
        </w:r>
        <w:r w:rsidR="00440A24">
          <w:rPr>
            <w:webHidden/>
          </w:rPr>
          <w:fldChar w:fldCharType="end"/>
        </w:r>
      </w:hyperlink>
    </w:p>
    <w:p w14:paraId="67C7E89A" w14:textId="77777777" w:rsidR="00440A24" w:rsidRDefault="00E75F2E">
      <w:pPr>
        <w:pStyle w:val="TOC3"/>
        <w:rPr>
          <w:rFonts w:asciiTheme="minorHAnsi" w:eastAsiaTheme="minorEastAsia" w:hAnsiTheme="minorHAnsi" w:cstheme="minorBidi"/>
          <w:color w:val="auto"/>
          <w:sz w:val="22"/>
          <w:szCs w:val="22"/>
        </w:rPr>
      </w:pPr>
      <w:hyperlink w:anchor="_Toc34208684" w:history="1">
        <w:r w:rsidR="00440A24" w:rsidRPr="00AC5326">
          <w:rPr>
            <w:rStyle w:val="Hyperlink"/>
          </w:rPr>
          <w:t>Vector-borne disease</w:t>
        </w:r>
        <w:r w:rsidR="00440A24">
          <w:rPr>
            <w:webHidden/>
          </w:rPr>
          <w:tab/>
        </w:r>
        <w:r w:rsidR="00440A24">
          <w:rPr>
            <w:webHidden/>
          </w:rPr>
          <w:fldChar w:fldCharType="begin"/>
        </w:r>
        <w:r w:rsidR="00440A24">
          <w:rPr>
            <w:webHidden/>
          </w:rPr>
          <w:instrText xml:space="preserve"> PAGEREF _Toc34208684 \h </w:instrText>
        </w:r>
        <w:r w:rsidR="00440A24">
          <w:rPr>
            <w:webHidden/>
          </w:rPr>
        </w:r>
        <w:r w:rsidR="00440A24">
          <w:rPr>
            <w:webHidden/>
          </w:rPr>
          <w:fldChar w:fldCharType="separate"/>
        </w:r>
        <w:r w:rsidR="00440A24">
          <w:rPr>
            <w:webHidden/>
          </w:rPr>
          <w:t>92</w:t>
        </w:r>
        <w:r w:rsidR="00440A24">
          <w:rPr>
            <w:webHidden/>
          </w:rPr>
          <w:fldChar w:fldCharType="end"/>
        </w:r>
      </w:hyperlink>
    </w:p>
    <w:p w14:paraId="7B335421" w14:textId="77777777" w:rsidR="00440A24" w:rsidRDefault="00E75F2E">
      <w:pPr>
        <w:pStyle w:val="TOC3"/>
        <w:rPr>
          <w:rFonts w:asciiTheme="minorHAnsi" w:eastAsiaTheme="minorEastAsia" w:hAnsiTheme="minorHAnsi" w:cstheme="minorBidi"/>
          <w:color w:val="auto"/>
          <w:sz w:val="22"/>
          <w:szCs w:val="22"/>
        </w:rPr>
      </w:pPr>
      <w:hyperlink w:anchor="_Toc34208685" w:history="1">
        <w:r w:rsidR="00440A24" w:rsidRPr="00AC5326">
          <w:rPr>
            <w:rStyle w:val="Hyperlink"/>
          </w:rPr>
          <w:t>Mental health: getting involved and finding support</w:t>
        </w:r>
        <w:r w:rsidR="00440A24">
          <w:rPr>
            <w:webHidden/>
          </w:rPr>
          <w:tab/>
        </w:r>
        <w:r w:rsidR="00440A24">
          <w:rPr>
            <w:webHidden/>
          </w:rPr>
          <w:fldChar w:fldCharType="begin"/>
        </w:r>
        <w:r w:rsidR="00440A24">
          <w:rPr>
            <w:webHidden/>
          </w:rPr>
          <w:instrText xml:space="preserve"> PAGEREF _Toc34208685 \h </w:instrText>
        </w:r>
        <w:r w:rsidR="00440A24">
          <w:rPr>
            <w:webHidden/>
          </w:rPr>
        </w:r>
        <w:r w:rsidR="00440A24">
          <w:rPr>
            <w:webHidden/>
          </w:rPr>
          <w:fldChar w:fldCharType="separate"/>
        </w:r>
        <w:r w:rsidR="00440A24">
          <w:rPr>
            <w:webHidden/>
          </w:rPr>
          <w:t>94</w:t>
        </w:r>
        <w:r w:rsidR="00440A24">
          <w:rPr>
            <w:webHidden/>
          </w:rPr>
          <w:fldChar w:fldCharType="end"/>
        </w:r>
      </w:hyperlink>
    </w:p>
    <w:p w14:paraId="7B2F5D50" w14:textId="77777777" w:rsidR="00440A24" w:rsidRDefault="00E75F2E">
      <w:pPr>
        <w:pStyle w:val="TOC2"/>
        <w:rPr>
          <w:rFonts w:asciiTheme="minorHAnsi" w:eastAsiaTheme="minorEastAsia" w:hAnsiTheme="minorHAnsi" w:cstheme="minorBidi"/>
          <w:i w:val="0"/>
          <w:color w:val="auto"/>
          <w:sz w:val="22"/>
          <w:szCs w:val="22"/>
        </w:rPr>
      </w:pPr>
      <w:hyperlink w:anchor="_Toc34208686" w:history="1">
        <w:r w:rsidR="00440A24" w:rsidRPr="00AC5326">
          <w:rPr>
            <w:rStyle w:val="Hyperlink"/>
          </w:rPr>
          <w:t>Community Actions: Teaming Up for Success</w:t>
        </w:r>
        <w:r w:rsidR="00440A24">
          <w:rPr>
            <w:webHidden/>
          </w:rPr>
          <w:tab/>
        </w:r>
        <w:r w:rsidR="00440A24">
          <w:rPr>
            <w:webHidden/>
          </w:rPr>
          <w:fldChar w:fldCharType="begin"/>
        </w:r>
        <w:r w:rsidR="00440A24">
          <w:rPr>
            <w:webHidden/>
          </w:rPr>
          <w:instrText xml:space="preserve"> PAGEREF _Toc34208686 \h </w:instrText>
        </w:r>
        <w:r w:rsidR="00440A24">
          <w:rPr>
            <w:webHidden/>
          </w:rPr>
        </w:r>
        <w:r w:rsidR="00440A24">
          <w:rPr>
            <w:webHidden/>
          </w:rPr>
          <w:fldChar w:fldCharType="separate"/>
        </w:r>
        <w:r w:rsidR="00440A24">
          <w:rPr>
            <w:webHidden/>
          </w:rPr>
          <w:t>94</w:t>
        </w:r>
        <w:r w:rsidR="00440A24">
          <w:rPr>
            <w:webHidden/>
          </w:rPr>
          <w:fldChar w:fldCharType="end"/>
        </w:r>
      </w:hyperlink>
    </w:p>
    <w:p w14:paraId="631BB27B" w14:textId="77777777" w:rsidR="00440A24" w:rsidRDefault="00E75F2E">
      <w:pPr>
        <w:pStyle w:val="TOC3"/>
        <w:rPr>
          <w:rFonts w:asciiTheme="minorHAnsi" w:eastAsiaTheme="minorEastAsia" w:hAnsiTheme="minorHAnsi" w:cstheme="minorBidi"/>
          <w:color w:val="auto"/>
          <w:sz w:val="22"/>
          <w:szCs w:val="22"/>
        </w:rPr>
      </w:pPr>
      <w:hyperlink w:anchor="_Toc34208687" w:history="1">
        <w:r w:rsidR="00440A24" w:rsidRPr="00AC5326">
          <w:rPr>
            <w:rStyle w:val="Hyperlink"/>
          </w:rPr>
          <w:t>Planning Ahead</w:t>
        </w:r>
        <w:r w:rsidR="00440A24">
          <w:rPr>
            <w:webHidden/>
          </w:rPr>
          <w:tab/>
        </w:r>
        <w:r w:rsidR="00440A24">
          <w:rPr>
            <w:webHidden/>
          </w:rPr>
          <w:fldChar w:fldCharType="begin"/>
        </w:r>
        <w:r w:rsidR="00440A24">
          <w:rPr>
            <w:webHidden/>
          </w:rPr>
          <w:instrText xml:space="preserve"> PAGEREF _Toc34208687 \h </w:instrText>
        </w:r>
        <w:r w:rsidR="00440A24">
          <w:rPr>
            <w:webHidden/>
          </w:rPr>
        </w:r>
        <w:r w:rsidR="00440A24">
          <w:rPr>
            <w:webHidden/>
          </w:rPr>
          <w:fldChar w:fldCharType="separate"/>
        </w:r>
        <w:r w:rsidR="00440A24">
          <w:rPr>
            <w:webHidden/>
          </w:rPr>
          <w:t>95</w:t>
        </w:r>
        <w:r w:rsidR="00440A24">
          <w:rPr>
            <w:webHidden/>
          </w:rPr>
          <w:fldChar w:fldCharType="end"/>
        </w:r>
      </w:hyperlink>
    </w:p>
    <w:p w14:paraId="389B1298" w14:textId="77777777" w:rsidR="00440A24" w:rsidRDefault="00E75F2E">
      <w:pPr>
        <w:pStyle w:val="TOC3"/>
        <w:rPr>
          <w:rFonts w:asciiTheme="minorHAnsi" w:eastAsiaTheme="minorEastAsia" w:hAnsiTheme="minorHAnsi" w:cstheme="minorBidi"/>
          <w:color w:val="auto"/>
          <w:sz w:val="22"/>
          <w:szCs w:val="22"/>
        </w:rPr>
      </w:pPr>
      <w:hyperlink w:anchor="_Toc34208688" w:history="1">
        <w:r w:rsidR="00440A24" w:rsidRPr="00AC5326">
          <w:rPr>
            <w:rStyle w:val="Hyperlink"/>
            <w:iCs/>
          </w:rPr>
          <w:t>Heat</w:t>
        </w:r>
        <w:r w:rsidR="00440A24">
          <w:rPr>
            <w:webHidden/>
          </w:rPr>
          <w:tab/>
        </w:r>
        <w:r w:rsidR="00440A24">
          <w:rPr>
            <w:webHidden/>
          </w:rPr>
          <w:fldChar w:fldCharType="begin"/>
        </w:r>
        <w:r w:rsidR="00440A24">
          <w:rPr>
            <w:webHidden/>
          </w:rPr>
          <w:instrText xml:space="preserve"> PAGEREF _Toc34208688 \h </w:instrText>
        </w:r>
        <w:r w:rsidR="00440A24">
          <w:rPr>
            <w:webHidden/>
          </w:rPr>
        </w:r>
        <w:r w:rsidR="00440A24">
          <w:rPr>
            <w:webHidden/>
          </w:rPr>
          <w:fldChar w:fldCharType="separate"/>
        </w:r>
        <w:r w:rsidR="00440A24">
          <w:rPr>
            <w:webHidden/>
          </w:rPr>
          <w:t>100</w:t>
        </w:r>
        <w:r w:rsidR="00440A24">
          <w:rPr>
            <w:webHidden/>
          </w:rPr>
          <w:fldChar w:fldCharType="end"/>
        </w:r>
      </w:hyperlink>
    </w:p>
    <w:p w14:paraId="30251900" w14:textId="77777777" w:rsidR="00440A24" w:rsidRDefault="00E75F2E">
      <w:pPr>
        <w:pStyle w:val="TOC3"/>
        <w:rPr>
          <w:rFonts w:asciiTheme="minorHAnsi" w:eastAsiaTheme="minorEastAsia" w:hAnsiTheme="minorHAnsi" w:cstheme="minorBidi"/>
          <w:color w:val="auto"/>
          <w:sz w:val="22"/>
          <w:szCs w:val="22"/>
        </w:rPr>
      </w:pPr>
      <w:hyperlink w:anchor="_Toc34208689" w:history="1">
        <w:r w:rsidR="00440A24" w:rsidRPr="00AC5326">
          <w:rPr>
            <w:rStyle w:val="Hyperlink"/>
            <w:iCs/>
          </w:rPr>
          <w:t>Air quality</w:t>
        </w:r>
        <w:r w:rsidR="00440A24">
          <w:rPr>
            <w:webHidden/>
          </w:rPr>
          <w:tab/>
        </w:r>
        <w:r w:rsidR="00440A24">
          <w:rPr>
            <w:webHidden/>
          </w:rPr>
          <w:fldChar w:fldCharType="begin"/>
        </w:r>
        <w:r w:rsidR="00440A24">
          <w:rPr>
            <w:webHidden/>
          </w:rPr>
          <w:instrText xml:space="preserve"> PAGEREF _Toc34208689 \h </w:instrText>
        </w:r>
        <w:r w:rsidR="00440A24">
          <w:rPr>
            <w:webHidden/>
          </w:rPr>
        </w:r>
        <w:r w:rsidR="00440A24">
          <w:rPr>
            <w:webHidden/>
          </w:rPr>
          <w:fldChar w:fldCharType="separate"/>
        </w:r>
        <w:r w:rsidR="00440A24">
          <w:rPr>
            <w:webHidden/>
          </w:rPr>
          <w:t>100</w:t>
        </w:r>
        <w:r w:rsidR="00440A24">
          <w:rPr>
            <w:webHidden/>
          </w:rPr>
          <w:fldChar w:fldCharType="end"/>
        </w:r>
      </w:hyperlink>
    </w:p>
    <w:p w14:paraId="1A3CEF4B" w14:textId="77777777" w:rsidR="00440A24" w:rsidRDefault="00E75F2E">
      <w:pPr>
        <w:pStyle w:val="TOC3"/>
        <w:rPr>
          <w:rFonts w:asciiTheme="minorHAnsi" w:eastAsiaTheme="minorEastAsia" w:hAnsiTheme="minorHAnsi" w:cstheme="minorBidi"/>
          <w:color w:val="auto"/>
          <w:sz w:val="22"/>
          <w:szCs w:val="22"/>
        </w:rPr>
      </w:pPr>
      <w:hyperlink w:anchor="_Toc34208690" w:history="1">
        <w:r w:rsidR="00440A24" w:rsidRPr="00AC5326">
          <w:rPr>
            <w:rStyle w:val="Hyperlink"/>
            <w:iCs/>
          </w:rPr>
          <w:t>Flooding and water-related illness</w:t>
        </w:r>
        <w:r w:rsidR="00440A24">
          <w:rPr>
            <w:webHidden/>
          </w:rPr>
          <w:tab/>
        </w:r>
        <w:r w:rsidR="00440A24">
          <w:rPr>
            <w:webHidden/>
          </w:rPr>
          <w:fldChar w:fldCharType="begin"/>
        </w:r>
        <w:r w:rsidR="00440A24">
          <w:rPr>
            <w:webHidden/>
          </w:rPr>
          <w:instrText xml:space="preserve"> PAGEREF _Toc34208690 \h </w:instrText>
        </w:r>
        <w:r w:rsidR="00440A24">
          <w:rPr>
            <w:webHidden/>
          </w:rPr>
        </w:r>
        <w:r w:rsidR="00440A24">
          <w:rPr>
            <w:webHidden/>
          </w:rPr>
          <w:fldChar w:fldCharType="separate"/>
        </w:r>
        <w:r w:rsidR="00440A24">
          <w:rPr>
            <w:webHidden/>
          </w:rPr>
          <w:t>102</w:t>
        </w:r>
        <w:r w:rsidR="00440A24">
          <w:rPr>
            <w:webHidden/>
          </w:rPr>
          <w:fldChar w:fldCharType="end"/>
        </w:r>
      </w:hyperlink>
    </w:p>
    <w:p w14:paraId="2EB4BF01" w14:textId="77777777" w:rsidR="00440A24" w:rsidRDefault="00E75F2E">
      <w:pPr>
        <w:pStyle w:val="TOC3"/>
        <w:rPr>
          <w:rFonts w:asciiTheme="minorHAnsi" w:eastAsiaTheme="minorEastAsia" w:hAnsiTheme="minorHAnsi" w:cstheme="minorBidi"/>
          <w:color w:val="auto"/>
          <w:sz w:val="22"/>
          <w:szCs w:val="22"/>
        </w:rPr>
      </w:pPr>
      <w:hyperlink w:anchor="_Toc34208691" w:history="1">
        <w:r w:rsidR="00440A24" w:rsidRPr="00AC5326">
          <w:rPr>
            <w:rStyle w:val="Hyperlink"/>
            <w:iCs/>
          </w:rPr>
          <w:t>Food security</w:t>
        </w:r>
        <w:r w:rsidR="00440A24">
          <w:rPr>
            <w:webHidden/>
          </w:rPr>
          <w:tab/>
        </w:r>
        <w:r w:rsidR="00440A24">
          <w:rPr>
            <w:webHidden/>
          </w:rPr>
          <w:fldChar w:fldCharType="begin"/>
        </w:r>
        <w:r w:rsidR="00440A24">
          <w:rPr>
            <w:webHidden/>
          </w:rPr>
          <w:instrText xml:space="preserve"> PAGEREF _Toc34208691 \h </w:instrText>
        </w:r>
        <w:r w:rsidR="00440A24">
          <w:rPr>
            <w:webHidden/>
          </w:rPr>
        </w:r>
        <w:r w:rsidR="00440A24">
          <w:rPr>
            <w:webHidden/>
          </w:rPr>
          <w:fldChar w:fldCharType="separate"/>
        </w:r>
        <w:r w:rsidR="00440A24">
          <w:rPr>
            <w:webHidden/>
          </w:rPr>
          <w:t>102</w:t>
        </w:r>
        <w:r w:rsidR="00440A24">
          <w:rPr>
            <w:webHidden/>
          </w:rPr>
          <w:fldChar w:fldCharType="end"/>
        </w:r>
      </w:hyperlink>
    </w:p>
    <w:p w14:paraId="67104A06" w14:textId="77777777" w:rsidR="00440A24" w:rsidRDefault="00E75F2E">
      <w:pPr>
        <w:pStyle w:val="TOC3"/>
        <w:rPr>
          <w:rFonts w:asciiTheme="minorHAnsi" w:eastAsiaTheme="minorEastAsia" w:hAnsiTheme="minorHAnsi" w:cstheme="minorBidi"/>
          <w:color w:val="auto"/>
          <w:sz w:val="22"/>
          <w:szCs w:val="22"/>
        </w:rPr>
      </w:pPr>
      <w:hyperlink w:anchor="_Toc34208692" w:history="1">
        <w:r w:rsidR="00440A24" w:rsidRPr="00AC5326">
          <w:rPr>
            <w:rStyle w:val="Hyperlink"/>
            <w:iCs/>
          </w:rPr>
          <w:t>Vector-borne disease</w:t>
        </w:r>
        <w:r w:rsidR="00440A24">
          <w:rPr>
            <w:webHidden/>
          </w:rPr>
          <w:tab/>
        </w:r>
        <w:r w:rsidR="00440A24">
          <w:rPr>
            <w:webHidden/>
          </w:rPr>
          <w:fldChar w:fldCharType="begin"/>
        </w:r>
        <w:r w:rsidR="00440A24">
          <w:rPr>
            <w:webHidden/>
          </w:rPr>
          <w:instrText xml:space="preserve"> PAGEREF _Toc34208692 \h </w:instrText>
        </w:r>
        <w:r w:rsidR="00440A24">
          <w:rPr>
            <w:webHidden/>
          </w:rPr>
        </w:r>
        <w:r w:rsidR="00440A24">
          <w:rPr>
            <w:webHidden/>
          </w:rPr>
          <w:fldChar w:fldCharType="separate"/>
        </w:r>
        <w:r w:rsidR="00440A24">
          <w:rPr>
            <w:webHidden/>
          </w:rPr>
          <w:t>103</w:t>
        </w:r>
        <w:r w:rsidR="00440A24">
          <w:rPr>
            <w:webHidden/>
          </w:rPr>
          <w:fldChar w:fldCharType="end"/>
        </w:r>
      </w:hyperlink>
    </w:p>
    <w:p w14:paraId="76F4BF03" w14:textId="77777777" w:rsidR="00440A24" w:rsidRDefault="00E75F2E">
      <w:pPr>
        <w:pStyle w:val="TOC3"/>
        <w:rPr>
          <w:rFonts w:asciiTheme="minorHAnsi" w:eastAsiaTheme="minorEastAsia" w:hAnsiTheme="minorHAnsi" w:cstheme="minorBidi"/>
          <w:color w:val="auto"/>
          <w:sz w:val="22"/>
          <w:szCs w:val="22"/>
        </w:rPr>
      </w:pPr>
      <w:hyperlink w:anchor="_Toc34208693" w:history="1">
        <w:r w:rsidR="00440A24" w:rsidRPr="00AC5326">
          <w:rPr>
            <w:rStyle w:val="Hyperlink"/>
            <w:iCs/>
          </w:rPr>
          <w:t>Mental health</w:t>
        </w:r>
        <w:r w:rsidR="00440A24">
          <w:rPr>
            <w:webHidden/>
          </w:rPr>
          <w:tab/>
        </w:r>
        <w:r w:rsidR="00440A24">
          <w:rPr>
            <w:webHidden/>
          </w:rPr>
          <w:fldChar w:fldCharType="begin"/>
        </w:r>
        <w:r w:rsidR="00440A24">
          <w:rPr>
            <w:webHidden/>
          </w:rPr>
          <w:instrText xml:space="preserve"> PAGEREF _Toc34208693 \h </w:instrText>
        </w:r>
        <w:r w:rsidR="00440A24">
          <w:rPr>
            <w:webHidden/>
          </w:rPr>
        </w:r>
        <w:r w:rsidR="00440A24">
          <w:rPr>
            <w:webHidden/>
          </w:rPr>
          <w:fldChar w:fldCharType="separate"/>
        </w:r>
        <w:r w:rsidR="00440A24">
          <w:rPr>
            <w:webHidden/>
          </w:rPr>
          <w:t>103</w:t>
        </w:r>
        <w:r w:rsidR="00440A24">
          <w:rPr>
            <w:webHidden/>
          </w:rPr>
          <w:fldChar w:fldCharType="end"/>
        </w:r>
      </w:hyperlink>
    </w:p>
    <w:p w14:paraId="2650D971" w14:textId="77777777" w:rsidR="00440A24" w:rsidRDefault="00E75F2E">
      <w:pPr>
        <w:pStyle w:val="TOC3"/>
        <w:rPr>
          <w:rFonts w:asciiTheme="minorHAnsi" w:eastAsiaTheme="minorEastAsia" w:hAnsiTheme="minorHAnsi" w:cstheme="minorBidi"/>
          <w:color w:val="auto"/>
          <w:sz w:val="22"/>
          <w:szCs w:val="22"/>
        </w:rPr>
      </w:pPr>
      <w:hyperlink w:anchor="_Toc34208694" w:history="1">
        <w:r w:rsidR="00440A24" w:rsidRPr="00AC5326">
          <w:rPr>
            <w:rStyle w:val="Hyperlink"/>
          </w:rPr>
          <w:t>Community tools and resources</w:t>
        </w:r>
        <w:r w:rsidR="00440A24">
          <w:rPr>
            <w:webHidden/>
          </w:rPr>
          <w:tab/>
        </w:r>
        <w:r w:rsidR="00440A24">
          <w:rPr>
            <w:webHidden/>
          </w:rPr>
          <w:fldChar w:fldCharType="begin"/>
        </w:r>
        <w:r w:rsidR="00440A24">
          <w:rPr>
            <w:webHidden/>
          </w:rPr>
          <w:instrText xml:space="preserve"> PAGEREF _Toc34208694 \h </w:instrText>
        </w:r>
        <w:r w:rsidR="00440A24">
          <w:rPr>
            <w:webHidden/>
          </w:rPr>
        </w:r>
        <w:r w:rsidR="00440A24">
          <w:rPr>
            <w:webHidden/>
          </w:rPr>
          <w:fldChar w:fldCharType="separate"/>
        </w:r>
        <w:r w:rsidR="00440A24">
          <w:rPr>
            <w:webHidden/>
          </w:rPr>
          <w:t>104</w:t>
        </w:r>
        <w:r w:rsidR="00440A24">
          <w:rPr>
            <w:webHidden/>
          </w:rPr>
          <w:fldChar w:fldCharType="end"/>
        </w:r>
      </w:hyperlink>
    </w:p>
    <w:p w14:paraId="06B28791" w14:textId="77777777" w:rsidR="00440A24" w:rsidRDefault="00E75F2E">
      <w:pPr>
        <w:pStyle w:val="TOC2"/>
        <w:rPr>
          <w:rFonts w:asciiTheme="minorHAnsi" w:eastAsiaTheme="minorEastAsia" w:hAnsiTheme="minorHAnsi" w:cstheme="minorBidi"/>
          <w:i w:val="0"/>
          <w:color w:val="auto"/>
          <w:sz w:val="22"/>
          <w:szCs w:val="22"/>
        </w:rPr>
      </w:pPr>
      <w:hyperlink w:anchor="_Toc34208695" w:history="1">
        <w:r w:rsidR="00440A24" w:rsidRPr="00AC5326">
          <w:rPr>
            <w:rStyle w:val="Hyperlink"/>
          </w:rPr>
          <w:t>Strategies and Actions for Practitioners and Clinical Systems</w:t>
        </w:r>
        <w:r w:rsidR="00440A24">
          <w:rPr>
            <w:webHidden/>
          </w:rPr>
          <w:tab/>
        </w:r>
        <w:r w:rsidR="00440A24">
          <w:rPr>
            <w:webHidden/>
          </w:rPr>
          <w:fldChar w:fldCharType="begin"/>
        </w:r>
        <w:r w:rsidR="00440A24">
          <w:rPr>
            <w:webHidden/>
          </w:rPr>
          <w:instrText xml:space="preserve"> PAGEREF _Toc34208695 \h </w:instrText>
        </w:r>
        <w:r w:rsidR="00440A24">
          <w:rPr>
            <w:webHidden/>
          </w:rPr>
        </w:r>
        <w:r w:rsidR="00440A24">
          <w:rPr>
            <w:webHidden/>
          </w:rPr>
          <w:fldChar w:fldCharType="separate"/>
        </w:r>
        <w:r w:rsidR="00440A24">
          <w:rPr>
            <w:webHidden/>
          </w:rPr>
          <w:t>108</w:t>
        </w:r>
        <w:r w:rsidR="00440A24">
          <w:rPr>
            <w:webHidden/>
          </w:rPr>
          <w:fldChar w:fldCharType="end"/>
        </w:r>
      </w:hyperlink>
    </w:p>
    <w:p w14:paraId="0A076C0B" w14:textId="77777777" w:rsidR="00440A24" w:rsidRDefault="00E75F2E">
      <w:pPr>
        <w:pStyle w:val="TOC3"/>
        <w:rPr>
          <w:rFonts w:asciiTheme="minorHAnsi" w:eastAsiaTheme="minorEastAsia" w:hAnsiTheme="minorHAnsi" w:cstheme="minorBidi"/>
          <w:color w:val="auto"/>
          <w:sz w:val="22"/>
          <w:szCs w:val="22"/>
        </w:rPr>
      </w:pPr>
      <w:hyperlink w:anchor="_Toc34208696" w:history="1">
        <w:r w:rsidR="00440A24" w:rsidRPr="00AC5326">
          <w:rPr>
            <w:rStyle w:val="Hyperlink"/>
          </w:rPr>
          <w:t>Practitioners</w:t>
        </w:r>
        <w:r w:rsidR="00440A24">
          <w:rPr>
            <w:webHidden/>
          </w:rPr>
          <w:tab/>
        </w:r>
        <w:r w:rsidR="00440A24">
          <w:rPr>
            <w:webHidden/>
          </w:rPr>
          <w:fldChar w:fldCharType="begin"/>
        </w:r>
        <w:r w:rsidR="00440A24">
          <w:rPr>
            <w:webHidden/>
          </w:rPr>
          <w:instrText xml:space="preserve"> PAGEREF _Toc34208696 \h </w:instrText>
        </w:r>
        <w:r w:rsidR="00440A24">
          <w:rPr>
            <w:webHidden/>
          </w:rPr>
        </w:r>
        <w:r w:rsidR="00440A24">
          <w:rPr>
            <w:webHidden/>
          </w:rPr>
          <w:fldChar w:fldCharType="separate"/>
        </w:r>
        <w:r w:rsidR="00440A24">
          <w:rPr>
            <w:webHidden/>
          </w:rPr>
          <w:t>109</w:t>
        </w:r>
        <w:r w:rsidR="00440A24">
          <w:rPr>
            <w:webHidden/>
          </w:rPr>
          <w:fldChar w:fldCharType="end"/>
        </w:r>
      </w:hyperlink>
    </w:p>
    <w:p w14:paraId="59C89578" w14:textId="77777777" w:rsidR="00440A24" w:rsidRDefault="00E75F2E">
      <w:pPr>
        <w:pStyle w:val="TOC3"/>
        <w:rPr>
          <w:rFonts w:asciiTheme="minorHAnsi" w:eastAsiaTheme="minorEastAsia" w:hAnsiTheme="minorHAnsi" w:cstheme="minorBidi"/>
          <w:color w:val="auto"/>
          <w:sz w:val="22"/>
          <w:szCs w:val="22"/>
        </w:rPr>
      </w:pPr>
      <w:hyperlink w:anchor="_Toc34208697" w:history="1">
        <w:r w:rsidR="00440A24" w:rsidRPr="00AC5326">
          <w:rPr>
            <w:rStyle w:val="Hyperlink"/>
          </w:rPr>
          <w:t>Healthcare institutions</w:t>
        </w:r>
        <w:r w:rsidR="00440A24">
          <w:rPr>
            <w:webHidden/>
          </w:rPr>
          <w:tab/>
        </w:r>
        <w:r w:rsidR="00440A24">
          <w:rPr>
            <w:webHidden/>
          </w:rPr>
          <w:fldChar w:fldCharType="begin"/>
        </w:r>
        <w:r w:rsidR="00440A24">
          <w:rPr>
            <w:webHidden/>
          </w:rPr>
          <w:instrText xml:space="preserve"> PAGEREF _Toc34208697 \h </w:instrText>
        </w:r>
        <w:r w:rsidR="00440A24">
          <w:rPr>
            <w:webHidden/>
          </w:rPr>
        </w:r>
        <w:r w:rsidR="00440A24">
          <w:rPr>
            <w:webHidden/>
          </w:rPr>
          <w:fldChar w:fldCharType="separate"/>
        </w:r>
        <w:r w:rsidR="00440A24">
          <w:rPr>
            <w:webHidden/>
          </w:rPr>
          <w:t>109</w:t>
        </w:r>
        <w:r w:rsidR="00440A24">
          <w:rPr>
            <w:webHidden/>
          </w:rPr>
          <w:fldChar w:fldCharType="end"/>
        </w:r>
      </w:hyperlink>
    </w:p>
    <w:p w14:paraId="7F1B14A0" w14:textId="77777777" w:rsidR="00440A24" w:rsidRDefault="00E75F2E">
      <w:pPr>
        <w:pStyle w:val="TOC2"/>
        <w:rPr>
          <w:rFonts w:asciiTheme="minorHAnsi" w:eastAsiaTheme="minorEastAsia" w:hAnsiTheme="minorHAnsi" w:cstheme="minorBidi"/>
          <w:i w:val="0"/>
          <w:color w:val="auto"/>
          <w:sz w:val="22"/>
          <w:szCs w:val="22"/>
        </w:rPr>
      </w:pPr>
      <w:hyperlink w:anchor="_Toc34208698" w:history="1">
        <w:r w:rsidR="00440A24" w:rsidRPr="00AC5326">
          <w:rPr>
            <w:rStyle w:val="Hyperlink"/>
          </w:rPr>
          <w:t>What Professional Health Organizations are Saying</w:t>
        </w:r>
        <w:r w:rsidR="00440A24">
          <w:rPr>
            <w:webHidden/>
          </w:rPr>
          <w:tab/>
        </w:r>
        <w:r w:rsidR="00440A24">
          <w:rPr>
            <w:webHidden/>
          </w:rPr>
          <w:fldChar w:fldCharType="begin"/>
        </w:r>
        <w:r w:rsidR="00440A24">
          <w:rPr>
            <w:webHidden/>
          </w:rPr>
          <w:instrText xml:space="preserve"> PAGEREF _Toc34208698 \h </w:instrText>
        </w:r>
        <w:r w:rsidR="00440A24">
          <w:rPr>
            <w:webHidden/>
          </w:rPr>
        </w:r>
        <w:r w:rsidR="00440A24">
          <w:rPr>
            <w:webHidden/>
          </w:rPr>
          <w:fldChar w:fldCharType="separate"/>
        </w:r>
        <w:r w:rsidR="00440A24">
          <w:rPr>
            <w:webHidden/>
          </w:rPr>
          <w:t>113</w:t>
        </w:r>
        <w:r w:rsidR="00440A24">
          <w:rPr>
            <w:webHidden/>
          </w:rPr>
          <w:fldChar w:fldCharType="end"/>
        </w:r>
      </w:hyperlink>
    </w:p>
    <w:p w14:paraId="4CF33DE1" w14:textId="77777777" w:rsidR="00440A24" w:rsidRDefault="00E75F2E">
      <w:pPr>
        <w:pStyle w:val="TOC2"/>
        <w:rPr>
          <w:rFonts w:asciiTheme="minorHAnsi" w:eastAsiaTheme="minorEastAsia" w:hAnsiTheme="minorHAnsi" w:cstheme="minorBidi"/>
          <w:i w:val="0"/>
          <w:color w:val="auto"/>
          <w:sz w:val="22"/>
          <w:szCs w:val="22"/>
        </w:rPr>
      </w:pPr>
      <w:hyperlink w:anchor="_Toc34208699" w:history="1">
        <w:r w:rsidR="00440A24" w:rsidRPr="00AC5326">
          <w:rPr>
            <w:rStyle w:val="Hyperlink"/>
            <w:strike/>
          </w:rPr>
          <w:t>Sarah Blessing</w:t>
        </w:r>
        <w:r w:rsidR="00440A24" w:rsidRPr="00AC5326">
          <w:rPr>
            <w:rStyle w:val="Hyperlink"/>
          </w:rPr>
          <w:t xml:space="preserve"> and Paul LaChapelle possibly Kristin Blackler</w:t>
        </w:r>
        <w:r w:rsidR="00440A24">
          <w:rPr>
            <w:webHidden/>
          </w:rPr>
          <w:tab/>
        </w:r>
        <w:r w:rsidR="00440A24">
          <w:rPr>
            <w:webHidden/>
          </w:rPr>
          <w:fldChar w:fldCharType="begin"/>
        </w:r>
        <w:r w:rsidR="00440A24">
          <w:rPr>
            <w:webHidden/>
          </w:rPr>
          <w:instrText xml:space="preserve"> PAGEREF _Toc34208699 \h </w:instrText>
        </w:r>
        <w:r w:rsidR="00440A24">
          <w:rPr>
            <w:webHidden/>
          </w:rPr>
        </w:r>
        <w:r w:rsidR="00440A24">
          <w:rPr>
            <w:webHidden/>
          </w:rPr>
          <w:fldChar w:fldCharType="separate"/>
        </w:r>
        <w:r w:rsidR="00440A24">
          <w:rPr>
            <w:webHidden/>
          </w:rPr>
          <w:t>114</w:t>
        </w:r>
        <w:r w:rsidR="00440A24">
          <w:rPr>
            <w:webHidden/>
          </w:rPr>
          <w:fldChar w:fldCharType="end"/>
        </w:r>
      </w:hyperlink>
    </w:p>
    <w:p w14:paraId="2A99AF0A" w14:textId="77777777" w:rsidR="00440A24" w:rsidRDefault="00E75F2E">
      <w:pPr>
        <w:pStyle w:val="TOC2"/>
        <w:rPr>
          <w:rFonts w:asciiTheme="minorHAnsi" w:eastAsiaTheme="minorEastAsia" w:hAnsiTheme="minorHAnsi" w:cstheme="minorBidi"/>
          <w:i w:val="0"/>
          <w:color w:val="auto"/>
          <w:sz w:val="22"/>
          <w:szCs w:val="22"/>
        </w:rPr>
      </w:pPr>
      <w:hyperlink w:anchor="_Toc34208700" w:history="1">
        <w:r w:rsidR="00440A24" w:rsidRPr="00AC5326">
          <w:rPr>
            <w:rStyle w:val="Hyperlink"/>
          </w:rPr>
          <w:t>Literature Cited</w:t>
        </w:r>
        <w:r w:rsidR="00440A24">
          <w:rPr>
            <w:webHidden/>
          </w:rPr>
          <w:tab/>
        </w:r>
        <w:r w:rsidR="00440A24">
          <w:rPr>
            <w:webHidden/>
          </w:rPr>
          <w:fldChar w:fldCharType="begin"/>
        </w:r>
        <w:r w:rsidR="00440A24">
          <w:rPr>
            <w:webHidden/>
          </w:rPr>
          <w:instrText xml:space="preserve"> PAGEREF _Toc34208700 \h </w:instrText>
        </w:r>
        <w:r w:rsidR="00440A24">
          <w:rPr>
            <w:webHidden/>
          </w:rPr>
        </w:r>
        <w:r w:rsidR="00440A24">
          <w:rPr>
            <w:webHidden/>
          </w:rPr>
          <w:fldChar w:fldCharType="separate"/>
        </w:r>
        <w:r w:rsidR="00440A24">
          <w:rPr>
            <w:webHidden/>
          </w:rPr>
          <w:t>115</w:t>
        </w:r>
        <w:r w:rsidR="00440A24">
          <w:rPr>
            <w:webHidden/>
          </w:rPr>
          <w:fldChar w:fldCharType="end"/>
        </w:r>
      </w:hyperlink>
    </w:p>
    <w:p w14:paraId="64DCE55A"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01" w:history="1">
        <w:r w:rsidR="00440A24" w:rsidRPr="00AC5326">
          <w:rPr>
            <w:rStyle w:val="Hyperlink"/>
          </w:rPr>
          <w:t>Glossary</w:t>
        </w:r>
        <w:r w:rsidR="00440A24">
          <w:rPr>
            <w:webHidden/>
          </w:rPr>
          <w:tab/>
        </w:r>
        <w:r w:rsidR="00440A24">
          <w:rPr>
            <w:webHidden/>
          </w:rPr>
          <w:fldChar w:fldCharType="begin"/>
        </w:r>
        <w:r w:rsidR="00440A24">
          <w:rPr>
            <w:webHidden/>
          </w:rPr>
          <w:instrText xml:space="preserve"> PAGEREF _Toc34208701 \h </w:instrText>
        </w:r>
        <w:r w:rsidR="00440A24">
          <w:rPr>
            <w:webHidden/>
          </w:rPr>
        </w:r>
        <w:r w:rsidR="00440A24">
          <w:rPr>
            <w:webHidden/>
          </w:rPr>
          <w:fldChar w:fldCharType="separate"/>
        </w:r>
        <w:r w:rsidR="00440A24">
          <w:rPr>
            <w:webHidden/>
          </w:rPr>
          <w:t>118</w:t>
        </w:r>
        <w:r w:rsidR="00440A24">
          <w:rPr>
            <w:webHidden/>
          </w:rPr>
          <w:fldChar w:fldCharType="end"/>
        </w:r>
      </w:hyperlink>
    </w:p>
    <w:p w14:paraId="09579BEB"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02" w:history="1">
        <w:r w:rsidR="00440A24" w:rsidRPr="00AC5326">
          <w:rPr>
            <w:rStyle w:val="Hyperlink"/>
          </w:rPr>
          <w:t>List of Contributors</w:t>
        </w:r>
        <w:r w:rsidR="00440A24">
          <w:rPr>
            <w:webHidden/>
          </w:rPr>
          <w:tab/>
        </w:r>
        <w:r w:rsidR="00440A24">
          <w:rPr>
            <w:webHidden/>
          </w:rPr>
          <w:fldChar w:fldCharType="begin"/>
        </w:r>
        <w:r w:rsidR="00440A24">
          <w:rPr>
            <w:webHidden/>
          </w:rPr>
          <w:instrText xml:space="preserve"> PAGEREF _Toc34208702 \h </w:instrText>
        </w:r>
        <w:r w:rsidR="00440A24">
          <w:rPr>
            <w:webHidden/>
          </w:rPr>
        </w:r>
        <w:r w:rsidR="00440A24">
          <w:rPr>
            <w:webHidden/>
          </w:rPr>
          <w:fldChar w:fldCharType="separate"/>
        </w:r>
        <w:r w:rsidR="00440A24">
          <w:rPr>
            <w:webHidden/>
          </w:rPr>
          <w:t>126</w:t>
        </w:r>
        <w:r w:rsidR="00440A24">
          <w:rPr>
            <w:webHidden/>
          </w:rPr>
          <w:fldChar w:fldCharType="end"/>
        </w:r>
      </w:hyperlink>
    </w:p>
    <w:p w14:paraId="64E71CCF" w14:textId="64D508C4" w:rsidR="00A8601E" w:rsidRDefault="00AA679B" w:rsidP="009641AE">
      <w:pPr>
        <w:pStyle w:val="nrpsNormalsingleline"/>
        <w:rPr>
          <w:noProof/>
        </w:rPr>
        <w:sectPr w:rsidR="00A8601E" w:rsidSect="00F00A94">
          <w:headerReference w:type="default" r:id="rId19"/>
          <w:footerReference w:type="default" r:id="rId20"/>
          <w:pgSz w:w="12240" w:h="15840" w:code="1"/>
          <w:pgMar w:top="1440" w:right="1440" w:bottom="1440" w:left="1440" w:header="720" w:footer="720" w:gutter="0"/>
          <w:pgNumType w:fmt="lowerRoman"/>
          <w:cols w:space="720"/>
          <w:docGrid w:linePitch="360"/>
        </w:sectPr>
      </w:pPr>
      <w:r>
        <w:rPr>
          <w:noProof/>
        </w:rPr>
        <w:fldChar w:fldCharType="end"/>
      </w:r>
      <w:bookmarkStart w:id="20" w:name="_Toc439761367"/>
    </w:p>
    <w:p w14:paraId="7A36A463" w14:textId="549EA32F" w:rsidR="00F62D89" w:rsidRPr="00DE130E" w:rsidRDefault="00F62D89" w:rsidP="00DB1FD3">
      <w:pPr>
        <w:pStyle w:val="nrpsHeading1"/>
      </w:pPr>
      <w:bookmarkStart w:id="21" w:name="_Toc34208623"/>
      <w:r w:rsidRPr="00DE130E">
        <w:lastRenderedPageBreak/>
        <w:t>Figures</w:t>
      </w:r>
      <w:bookmarkEnd w:id="16"/>
      <w:bookmarkEnd w:id="17"/>
      <w:bookmarkEnd w:id="18"/>
      <w:bookmarkEnd w:id="19"/>
      <w:bookmarkEnd w:id="20"/>
      <w:r w:rsidR="004870F2">
        <w:t xml:space="preserve"> and </w:t>
      </w:r>
      <w:r w:rsidR="00E46226">
        <w:t>S</w:t>
      </w:r>
      <w:r w:rsidR="004870F2">
        <w:t>idebars</w:t>
      </w:r>
      <w:bookmarkEnd w:id="21"/>
    </w:p>
    <w:p w14:paraId="1D4D71E4" w14:textId="1D12F846" w:rsidR="00F62D89" w:rsidRPr="00C45B7C" w:rsidRDefault="00F62D89" w:rsidP="00A16F3C">
      <w:pPr>
        <w:jc w:val="right"/>
        <w:rPr>
          <w:color w:val="auto"/>
        </w:rPr>
      </w:pPr>
      <w:bookmarkStart w:id="22" w:name="_Toc130637523"/>
      <w:r w:rsidRPr="00C45B7C">
        <w:rPr>
          <w:color w:val="auto"/>
        </w:rPr>
        <w:t>Page</w:t>
      </w:r>
    </w:p>
    <w:p w14:paraId="4802BACF" w14:textId="77777777" w:rsidR="00440A24" w:rsidRDefault="00A74178">
      <w:pPr>
        <w:pStyle w:val="TOC1"/>
        <w:tabs>
          <w:tab w:val="right" w:leader="dot" w:pos="9350"/>
        </w:tabs>
        <w:rPr>
          <w:rFonts w:asciiTheme="minorHAnsi" w:eastAsiaTheme="minorEastAsia" w:hAnsiTheme="minorHAnsi" w:cstheme="minorBidi"/>
          <w:color w:val="auto"/>
          <w:sz w:val="22"/>
          <w:szCs w:val="22"/>
        </w:rPr>
      </w:pPr>
      <w:r w:rsidRPr="00C3279A">
        <w:rPr>
          <w:smallCaps/>
          <w:color w:val="auto"/>
          <w:highlight w:val="yellow"/>
        </w:rPr>
        <w:fldChar w:fldCharType="begin"/>
      </w:r>
      <w:r w:rsidR="00F62D89" w:rsidRPr="00C3279A">
        <w:rPr>
          <w:color w:val="auto"/>
          <w:highlight w:val="yellow"/>
        </w:rPr>
        <w:instrText xml:space="preserve"> TOC \h \z \t "nrps Figure caption,1" </w:instrText>
      </w:r>
      <w:r w:rsidRPr="00C3279A">
        <w:rPr>
          <w:smallCaps/>
          <w:color w:val="auto"/>
          <w:highlight w:val="yellow"/>
        </w:rPr>
        <w:fldChar w:fldCharType="separate"/>
      </w:r>
      <w:hyperlink w:anchor="_Toc34208703" w:history="1">
        <w:r w:rsidR="00440A24" w:rsidRPr="00C610D6">
          <w:rPr>
            <w:rStyle w:val="Hyperlink"/>
          </w:rPr>
          <w:t xml:space="preserve">Figure Key Messages-1. A depiction of evidence and agreement statements and their relationship to confidence. Confidence increases towards the top-right corner as suggested by the increasing strength of shading. Generally, evidence is most robust when there are multiple, consistent independent lines of high-quality evidence (figure and caption text from IPCC Fifth Assessment Report </w:t>
        </w:r>
        <w:r w:rsidR="00440A24" w:rsidRPr="00C610D6">
          <w:rPr>
            <w:rStyle w:val="Hyperlink"/>
            <w:highlight w:val="green"/>
          </w:rPr>
          <w:t>[</w:t>
        </w:r>
        <w:r w:rsidR="00440A24" w:rsidRPr="00C610D6">
          <w:rPr>
            <w:rStyle w:val="Hyperlink"/>
          </w:rPr>
          <w:t>IPCC 2014]).</w:t>
        </w:r>
        <w:r w:rsidR="00440A24">
          <w:rPr>
            <w:webHidden/>
          </w:rPr>
          <w:tab/>
        </w:r>
        <w:r w:rsidR="00440A24">
          <w:rPr>
            <w:webHidden/>
          </w:rPr>
          <w:fldChar w:fldCharType="begin"/>
        </w:r>
        <w:r w:rsidR="00440A24">
          <w:rPr>
            <w:webHidden/>
          </w:rPr>
          <w:instrText xml:space="preserve"> PAGEREF _Toc34208703 \h </w:instrText>
        </w:r>
        <w:r w:rsidR="00440A24">
          <w:rPr>
            <w:webHidden/>
          </w:rPr>
        </w:r>
        <w:r w:rsidR="00440A24">
          <w:rPr>
            <w:webHidden/>
          </w:rPr>
          <w:fldChar w:fldCharType="separate"/>
        </w:r>
        <w:r w:rsidR="00440A24">
          <w:rPr>
            <w:webHidden/>
          </w:rPr>
          <w:t>4</w:t>
        </w:r>
        <w:r w:rsidR="00440A24">
          <w:rPr>
            <w:webHidden/>
          </w:rPr>
          <w:fldChar w:fldCharType="end"/>
        </w:r>
      </w:hyperlink>
    </w:p>
    <w:p w14:paraId="2BC57409"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04" w:history="1">
        <w:r w:rsidR="00440A24" w:rsidRPr="00C610D6">
          <w:rPr>
            <w:rStyle w:val="Hyperlink"/>
          </w:rPr>
          <w:t>Figure 2-1. Montana’s seven climate divisions.</w:t>
        </w:r>
        <w:r w:rsidR="00440A24">
          <w:rPr>
            <w:webHidden/>
          </w:rPr>
          <w:tab/>
        </w:r>
        <w:r w:rsidR="00440A24">
          <w:rPr>
            <w:webHidden/>
          </w:rPr>
          <w:fldChar w:fldCharType="begin"/>
        </w:r>
        <w:r w:rsidR="00440A24">
          <w:rPr>
            <w:webHidden/>
          </w:rPr>
          <w:instrText xml:space="preserve"> PAGEREF _Toc34208704 \h </w:instrText>
        </w:r>
        <w:r w:rsidR="00440A24">
          <w:rPr>
            <w:webHidden/>
          </w:rPr>
        </w:r>
        <w:r w:rsidR="00440A24">
          <w:rPr>
            <w:webHidden/>
          </w:rPr>
          <w:fldChar w:fldCharType="separate"/>
        </w:r>
        <w:r w:rsidR="00440A24">
          <w:rPr>
            <w:webHidden/>
          </w:rPr>
          <w:t>11</w:t>
        </w:r>
        <w:r w:rsidR="00440A24">
          <w:rPr>
            <w:webHidden/>
          </w:rPr>
          <w:fldChar w:fldCharType="end"/>
        </w:r>
      </w:hyperlink>
    </w:p>
    <w:p w14:paraId="51015922"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05" w:history="1">
        <w:r w:rsidR="00440A24" w:rsidRPr="00C610D6">
          <w:rPr>
            <w:rStyle w:val="Hyperlink"/>
          </w:rPr>
          <w:t xml:space="preserve">Figure 2-2. The projected increase in annual average daily maximum temperature (°F) for each climate division in Montana for the periods 2049-2069 and 2070-2099 for (A) stabilization (RCP4.5) and (B) upper-bound (RCP8.5) emission scenarios </w:t>
        </w:r>
        <w:r w:rsidR="00440A24" w:rsidRPr="00C610D6">
          <w:rPr>
            <w:rStyle w:val="Hyperlink"/>
            <w:highlight w:val="green"/>
          </w:rPr>
          <w:t>(</w:t>
        </w:r>
        <w:r w:rsidR="00440A24" w:rsidRPr="00C610D6">
          <w:rPr>
            <w:rStyle w:val="Hyperlink"/>
          </w:rPr>
          <w:t>Whitlock et al. 2017).</w:t>
        </w:r>
        <w:r w:rsidR="00440A24">
          <w:rPr>
            <w:webHidden/>
          </w:rPr>
          <w:tab/>
        </w:r>
        <w:r w:rsidR="00440A24">
          <w:rPr>
            <w:webHidden/>
          </w:rPr>
          <w:fldChar w:fldCharType="begin"/>
        </w:r>
        <w:r w:rsidR="00440A24">
          <w:rPr>
            <w:webHidden/>
          </w:rPr>
          <w:instrText xml:space="preserve"> PAGEREF _Toc34208705 \h </w:instrText>
        </w:r>
        <w:r w:rsidR="00440A24">
          <w:rPr>
            <w:webHidden/>
          </w:rPr>
        </w:r>
        <w:r w:rsidR="00440A24">
          <w:rPr>
            <w:webHidden/>
          </w:rPr>
          <w:fldChar w:fldCharType="separate"/>
        </w:r>
        <w:r w:rsidR="00440A24">
          <w:rPr>
            <w:webHidden/>
          </w:rPr>
          <w:t>13</w:t>
        </w:r>
        <w:r w:rsidR="00440A24">
          <w:rPr>
            <w:webHidden/>
          </w:rPr>
          <w:fldChar w:fldCharType="end"/>
        </w:r>
      </w:hyperlink>
    </w:p>
    <w:p w14:paraId="3BC53B5A"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06" w:history="1">
        <w:r w:rsidR="00440A24" w:rsidRPr="00C610D6">
          <w:rPr>
            <w:rStyle w:val="Hyperlink"/>
          </w:rPr>
          <w:t xml:space="preserve">Figure 2-3. The Montana Drought &amp; Climate report from the Montana Climate Office showing snowpack in 2018 as measured by the April 1 snow water equivalent </w:t>
        </w:r>
        <w:r w:rsidR="00440A24" w:rsidRPr="00C610D6">
          <w:rPr>
            <w:rStyle w:val="Hyperlink"/>
            <w:highlight w:val="green"/>
          </w:rPr>
          <w:t>(</w:t>
        </w:r>
        <w:r w:rsidR="00440A24" w:rsidRPr="00C610D6">
          <w:rPr>
            <w:rStyle w:val="Hyperlink"/>
          </w:rPr>
          <w:t>MCO 2018). The Upper Missouri River Basin above Fort Peck Reservoir was 127% of normal in 2018, and unusually high snowpack contributed to soil moisture recharge and good growing conditions in summer.</w:t>
        </w:r>
        <w:r w:rsidR="00440A24">
          <w:rPr>
            <w:webHidden/>
          </w:rPr>
          <w:tab/>
        </w:r>
        <w:r w:rsidR="00440A24">
          <w:rPr>
            <w:webHidden/>
          </w:rPr>
          <w:fldChar w:fldCharType="begin"/>
        </w:r>
        <w:r w:rsidR="00440A24">
          <w:rPr>
            <w:webHidden/>
          </w:rPr>
          <w:instrText xml:space="preserve"> PAGEREF _Toc34208706 \h </w:instrText>
        </w:r>
        <w:r w:rsidR="00440A24">
          <w:rPr>
            <w:webHidden/>
          </w:rPr>
        </w:r>
        <w:r w:rsidR="00440A24">
          <w:rPr>
            <w:webHidden/>
          </w:rPr>
          <w:fldChar w:fldCharType="separate"/>
        </w:r>
        <w:r w:rsidR="00440A24">
          <w:rPr>
            <w:webHidden/>
          </w:rPr>
          <w:t>15</w:t>
        </w:r>
        <w:r w:rsidR="00440A24">
          <w:rPr>
            <w:webHidden/>
          </w:rPr>
          <w:fldChar w:fldCharType="end"/>
        </w:r>
      </w:hyperlink>
    </w:p>
    <w:p w14:paraId="1882C8E9"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07" w:history="1">
        <w:r w:rsidR="00440A24" w:rsidRPr="00C610D6">
          <w:rPr>
            <w:rStyle w:val="Hyperlink"/>
          </w:rPr>
          <w:t>Figure 2-4. Projected monthly change in</w:t>
        </w:r>
        <w:r w:rsidR="00440A24" w:rsidRPr="00C610D6">
          <w:rPr>
            <w:rStyle w:val="Hyperlink"/>
            <w:i/>
          </w:rPr>
          <w:t xml:space="preserve"> </w:t>
        </w:r>
        <w:r w:rsidR="00440A24" w:rsidRPr="00C610D6">
          <w:rPr>
            <w:rStyle w:val="Hyperlink"/>
          </w:rPr>
          <w:t xml:space="preserve">average precipitation (inches) for each climate division in Montana in the mid-century projection (2040 and 2069) for (A) stabilization (RCP4.5) and (B) upper-bound (RCP8.5) emission scenarios </w:t>
        </w:r>
        <w:r w:rsidR="00440A24" w:rsidRPr="00C610D6">
          <w:rPr>
            <w:rStyle w:val="Hyperlink"/>
            <w:highlight w:val="green"/>
          </w:rPr>
          <w:t>(</w:t>
        </w:r>
        <w:r w:rsidR="00440A24" w:rsidRPr="00C610D6">
          <w:rPr>
            <w:rStyle w:val="Hyperlink"/>
          </w:rPr>
          <w:t>Whitlock et al. 2017).</w:t>
        </w:r>
        <w:r w:rsidR="00440A24">
          <w:rPr>
            <w:webHidden/>
          </w:rPr>
          <w:tab/>
        </w:r>
        <w:r w:rsidR="00440A24">
          <w:rPr>
            <w:webHidden/>
          </w:rPr>
          <w:fldChar w:fldCharType="begin"/>
        </w:r>
        <w:r w:rsidR="00440A24">
          <w:rPr>
            <w:webHidden/>
          </w:rPr>
          <w:instrText xml:space="preserve"> PAGEREF _Toc34208707 \h </w:instrText>
        </w:r>
        <w:r w:rsidR="00440A24">
          <w:rPr>
            <w:webHidden/>
          </w:rPr>
        </w:r>
        <w:r w:rsidR="00440A24">
          <w:rPr>
            <w:webHidden/>
          </w:rPr>
          <w:fldChar w:fldCharType="separate"/>
        </w:r>
        <w:r w:rsidR="00440A24">
          <w:rPr>
            <w:webHidden/>
          </w:rPr>
          <w:t>16</w:t>
        </w:r>
        <w:r w:rsidR="00440A24">
          <w:rPr>
            <w:webHidden/>
          </w:rPr>
          <w:fldChar w:fldCharType="end"/>
        </w:r>
      </w:hyperlink>
    </w:p>
    <w:p w14:paraId="6C62449F"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08" w:history="1">
        <w:r w:rsidR="00440A24" w:rsidRPr="00C610D6">
          <w:rPr>
            <w:rStyle w:val="Hyperlink"/>
            <w:i/>
          </w:rPr>
          <w:t xml:space="preserve">Sidebar: </w:t>
        </w:r>
        <w:r w:rsidR="00440A24" w:rsidRPr="00C610D6">
          <w:rPr>
            <w:rStyle w:val="Hyperlink"/>
          </w:rPr>
          <w:t>The 2017 Northern Great Plains Drought</w:t>
        </w:r>
        <w:r w:rsidR="00440A24">
          <w:rPr>
            <w:webHidden/>
          </w:rPr>
          <w:tab/>
        </w:r>
        <w:r w:rsidR="00440A24">
          <w:rPr>
            <w:webHidden/>
          </w:rPr>
          <w:fldChar w:fldCharType="begin"/>
        </w:r>
        <w:r w:rsidR="00440A24">
          <w:rPr>
            <w:webHidden/>
          </w:rPr>
          <w:instrText xml:space="preserve"> PAGEREF _Toc34208708 \h </w:instrText>
        </w:r>
        <w:r w:rsidR="00440A24">
          <w:rPr>
            <w:webHidden/>
          </w:rPr>
        </w:r>
        <w:r w:rsidR="00440A24">
          <w:rPr>
            <w:webHidden/>
          </w:rPr>
          <w:fldChar w:fldCharType="separate"/>
        </w:r>
        <w:r w:rsidR="00440A24">
          <w:rPr>
            <w:webHidden/>
          </w:rPr>
          <w:t>19</w:t>
        </w:r>
        <w:r w:rsidR="00440A24">
          <w:rPr>
            <w:webHidden/>
          </w:rPr>
          <w:fldChar w:fldCharType="end"/>
        </w:r>
      </w:hyperlink>
    </w:p>
    <w:p w14:paraId="10EF6786"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09" w:history="1">
        <w:r w:rsidR="00440A24" w:rsidRPr="00C610D6">
          <w:rPr>
            <w:rStyle w:val="Hyperlink"/>
            <w:i/>
          </w:rPr>
          <w:t xml:space="preserve">Sidebar: </w:t>
        </w:r>
        <w:r w:rsidR="00440A24" w:rsidRPr="00C610D6">
          <w:rPr>
            <w:rStyle w:val="Hyperlink"/>
          </w:rPr>
          <w:t>Montanan’s Opinions on Climate Change</w:t>
        </w:r>
        <w:r w:rsidR="00440A24">
          <w:rPr>
            <w:webHidden/>
          </w:rPr>
          <w:tab/>
        </w:r>
        <w:r w:rsidR="00440A24">
          <w:rPr>
            <w:webHidden/>
          </w:rPr>
          <w:fldChar w:fldCharType="begin"/>
        </w:r>
        <w:r w:rsidR="00440A24">
          <w:rPr>
            <w:webHidden/>
          </w:rPr>
          <w:instrText xml:space="preserve"> PAGEREF _Toc34208709 \h </w:instrText>
        </w:r>
        <w:r w:rsidR="00440A24">
          <w:rPr>
            <w:webHidden/>
          </w:rPr>
        </w:r>
        <w:r w:rsidR="00440A24">
          <w:rPr>
            <w:webHidden/>
          </w:rPr>
          <w:fldChar w:fldCharType="separate"/>
        </w:r>
        <w:r w:rsidR="00440A24">
          <w:rPr>
            <w:webHidden/>
          </w:rPr>
          <w:t>20</w:t>
        </w:r>
        <w:r w:rsidR="00440A24">
          <w:rPr>
            <w:webHidden/>
          </w:rPr>
          <w:fldChar w:fldCharType="end"/>
        </w:r>
      </w:hyperlink>
    </w:p>
    <w:p w14:paraId="4B63388D"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10" w:history="1">
        <w:r w:rsidR="00440A24" w:rsidRPr="00C610D6">
          <w:rPr>
            <w:rStyle w:val="Hyperlink"/>
            <w:i/>
          </w:rPr>
          <w:t xml:space="preserve">Sidebar: </w:t>
        </w:r>
        <w:r w:rsidR="00440A24" w:rsidRPr="00C610D6">
          <w:rPr>
            <w:rStyle w:val="Hyperlink"/>
          </w:rPr>
          <w:t>Populations Vulnerable to Climate Change in Montana</w:t>
        </w:r>
        <w:r w:rsidR="00440A24">
          <w:rPr>
            <w:webHidden/>
          </w:rPr>
          <w:tab/>
        </w:r>
        <w:r w:rsidR="00440A24">
          <w:rPr>
            <w:webHidden/>
          </w:rPr>
          <w:fldChar w:fldCharType="begin"/>
        </w:r>
        <w:r w:rsidR="00440A24">
          <w:rPr>
            <w:webHidden/>
          </w:rPr>
          <w:instrText xml:space="preserve"> PAGEREF _Toc34208710 \h </w:instrText>
        </w:r>
        <w:r w:rsidR="00440A24">
          <w:rPr>
            <w:webHidden/>
          </w:rPr>
        </w:r>
        <w:r w:rsidR="00440A24">
          <w:rPr>
            <w:webHidden/>
          </w:rPr>
          <w:fldChar w:fldCharType="separate"/>
        </w:r>
        <w:r w:rsidR="00440A24">
          <w:rPr>
            <w:webHidden/>
          </w:rPr>
          <w:t>21</w:t>
        </w:r>
        <w:r w:rsidR="00440A24">
          <w:rPr>
            <w:webHidden/>
          </w:rPr>
          <w:fldChar w:fldCharType="end"/>
        </w:r>
      </w:hyperlink>
    </w:p>
    <w:p w14:paraId="387D4DE4"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11" w:history="1">
        <w:r w:rsidR="00440A24" w:rsidRPr="00C610D6">
          <w:rPr>
            <w:rStyle w:val="Hyperlink"/>
          </w:rPr>
          <w:t xml:space="preserve">Figure 2-5. Population status of Montana’s 56 counties.Tribal reservation boundaries are shown in red. The three statistical areas shown are defined as follows: </w:t>
        </w:r>
        <w:r w:rsidR="00440A24" w:rsidRPr="00C610D6">
          <w:rPr>
            <w:rStyle w:val="Hyperlink"/>
            <w:i/>
          </w:rPr>
          <w:t>Rural</w:t>
        </w:r>
        <w:r w:rsidR="00440A24" w:rsidRPr="00C610D6">
          <w:rPr>
            <w:rStyle w:val="Hyperlink"/>
          </w:rPr>
          <w:t xml:space="preserve"> areas are counties with an urban cluster having less than 10,000 people. </w:t>
        </w:r>
        <w:r w:rsidR="00440A24" w:rsidRPr="00C610D6">
          <w:rPr>
            <w:rStyle w:val="Hyperlink"/>
            <w:i/>
          </w:rPr>
          <w:t>Micropolitan</w:t>
        </w:r>
        <w:r w:rsidR="00440A24" w:rsidRPr="00C610D6">
          <w:rPr>
            <w:rStyle w:val="Hyperlink"/>
          </w:rPr>
          <w:t xml:space="preserve"> areas have at least one urban cluster of at least 10,000 but less than 50,000 population, plus adjacent territory that has a high degree of social and economic integration with the core as measured by commuting ties. </w:t>
        </w:r>
        <w:r w:rsidR="00440A24" w:rsidRPr="00C610D6">
          <w:rPr>
            <w:rStyle w:val="Hyperlink"/>
            <w:i/>
          </w:rPr>
          <w:t>Metropolitan</w:t>
        </w:r>
        <w:r w:rsidR="00440A24" w:rsidRPr="00C610D6">
          <w:rPr>
            <w:rStyle w:val="Hyperlink"/>
          </w:rPr>
          <w:t xml:space="preserve"> areas have at least one urbanized area of 50,000 or more population, plus adjacent territory that has a high degree of social and economic integration with the core as measured by commuting ties. Analysis here created from from </w:t>
        </w:r>
        <w:r w:rsidR="00440A24" w:rsidRPr="00C610D6">
          <w:rPr>
            <w:rStyle w:val="Hyperlink"/>
            <w:highlight w:val="magenta"/>
          </w:rPr>
          <w:t>OMB (2010)</w:t>
        </w:r>
        <w:r w:rsidR="00440A24" w:rsidRPr="00C610D6">
          <w:rPr>
            <w:rStyle w:val="Hyperlink"/>
          </w:rPr>
          <w:t xml:space="preserve"> and US Census Bureau </w:t>
        </w:r>
        <w:r w:rsidR="00440A24" w:rsidRPr="00C610D6">
          <w:rPr>
            <w:rStyle w:val="Hyperlink"/>
            <w:highlight w:val="green"/>
          </w:rPr>
          <w:t>(</w:t>
        </w:r>
        <w:r w:rsidR="00440A24" w:rsidRPr="00C610D6">
          <w:rPr>
            <w:rStyle w:val="Hyperlink"/>
          </w:rPr>
          <w:t>2018) data.</w:t>
        </w:r>
        <w:r w:rsidR="00440A24">
          <w:rPr>
            <w:webHidden/>
          </w:rPr>
          <w:tab/>
        </w:r>
        <w:r w:rsidR="00440A24">
          <w:rPr>
            <w:webHidden/>
          </w:rPr>
          <w:fldChar w:fldCharType="begin"/>
        </w:r>
        <w:r w:rsidR="00440A24">
          <w:rPr>
            <w:webHidden/>
          </w:rPr>
          <w:instrText xml:space="preserve"> PAGEREF _Toc34208711 \h </w:instrText>
        </w:r>
        <w:r w:rsidR="00440A24">
          <w:rPr>
            <w:webHidden/>
          </w:rPr>
        </w:r>
        <w:r w:rsidR="00440A24">
          <w:rPr>
            <w:webHidden/>
          </w:rPr>
          <w:fldChar w:fldCharType="separate"/>
        </w:r>
        <w:r w:rsidR="00440A24">
          <w:rPr>
            <w:webHidden/>
          </w:rPr>
          <w:t>22</w:t>
        </w:r>
        <w:r w:rsidR="00440A24">
          <w:rPr>
            <w:webHidden/>
          </w:rPr>
          <w:fldChar w:fldCharType="end"/>
        </w:r>
      </w:hyperlink>
    </w:p>
    <w:p w14:paraId="3A220769"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12" w:history="1">
        <w:r w:rsidR="00440A24" w:rsidRPr="00C610D6">
          <w:rPr>
            <w:rStyle w:val="Hyperlink"/>
          </w:rPr>
          <w:t>Figure 2-6. Range of percent change in population for Montana’s 56 counties. Tribal reservation boundaries are shown in red.</w:t>
        </w:r>
        <w:r w:rsidR="00440A24">
          <w:rPr>
            <w:webHidden/>
          </w:rPr>
          <w:tab/>
        </w:r>
        <w:r w:rsidR="00440A24">
          <w:rPr>
            <w:webHidden/>
          </w:rPr>
          <w:fldChar w:fldCharType="begin"/>
        </w:r>
        <w:r w:rsidR="00440A24">
          <w:rPr>
            <w:webHidden/>
          </w:rPr>
          <w:instrText xml:space="preserve"> PAGEREF _Toc34208712 \h </w:instrText>
        </w:r>
        <w:r w:rsidR="00440A24">
          <w:rPr>
            <w:webHidden/>
          </w:rPr>
        </w:r>
        <w:r w:rsidR="00440A24">
          <w:rPr>
            <w:webHidden/>
          </w:rPr>
          <w:fldChar w:fldCharType="separate"/>
        </w:r>
        <w:r w:rsidR="00440A24">
          <w:rPr>
            <w:webHidden/>
          </w:rPr>
          <w:t>24</w:t>
        </w:r>
        <w:r w:rsidR="00440A24">
          <w:rPr>
            <w:webHidden/>
          </w:rPr>
          <w:fldChar w:fldCharType="end"/>
        </w:r>
      </w:hyperlink>
    </w:p>
    <w:p w14:paraId="468309FB"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13" w:history="1">
        <w:r w:rsidR="00440A24" w:rsidRPr="00C610D6">
          <w:rPr>
            <w:rStyle w:val="Hyperlink"/>
          </w:rPr>
          <w:t xml:space="preserve">Figure 3-1. This conceptual diagram illustrates the exposure pathways by which climate change could affect human health. Exposure pathways exist within the context of other factors that positively or negatively influence health outcomes (gray side boxes). Key factors that influence vulnerability for individuals are shown in the right box and include social determinants of health and behavioral choices. Key </w:t>
        </w:r>
        <w:r w:rsidR="00440A24" w:rsidRPr="00C610D6">
          <w:rPr>
            <w:rStyle w:val="Hyperlink"/>
          </w:rPr>
          <w:lastRenderedPageBreak/>
          <w:t>factors that influence vulnerability at larger scales, such as natural and built environments, governance and management, and institutions, are shown in the left box. The extent to which climate change could alter the burden of disease in any location at any point in time will depend not just on the magnitude of local climate change but also on individual and population vulnerability, exposure to changing weather patterns, and capacity to manage risks. Source: Balbus et al. 2016.</w:t>
        </w:r>
        <w:r w:rsidR="00440A24">
          <w:rPr>
            <w:webHidden/>
          </w:rPr>
          <w:tab/>
        </w:r>
        <w:r w:rsidR="00440A24">
          <w:rPr>
            <w:webHidden/>
          </w:rPr>
          <w:fldChar w:fldCharType="begin"/>
        </w:r>
        <w:r w:rsidR="00440A24">
          <w:rPr>
            <w:webHidden/>
          </w:rPr>
          <w:instrText xml:space="preserve"> PAGEREF _Toc34208713 \h </w:instrText>
        </w:r>
        <w:r w:rsidR="00440A24">
          <w:rPr>
            <w:webHidden/>
          </w:rPr>
        </w:r>
        <w:r w:rsidR="00440A24">
          <w:rPr>
            <w:webHidden/>
          </w:rPr>
          <w:fldChar w:fldCharType="separate"/>
        </w:r>
        <w:r w:rsidR="00440A24">
          <w:rPr>
            <w:webHidden/>
          </w:rPr>
          <w:t>33</w:t>
        </w:r>
        <w:r w:rsidR="00440A24">
          <w:rPr>
            <w:webHidden/>
          </w:rPr>
          <w:fldChar w:fldCharType="end"/>
        </w:r>
      </w:hyperlink>
    </w:p>
    <w:p w14:paraId="2C22BCEC"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14" w:history="1">
        <w:r w:rsidR="00440A24" w:rsidRPr="00C610D6">
          <w:rPr>
            <w:rStyle w:val="Hyperlink"/>
            <w:i/>
          </w:rPr>
          <w:t xml:space="preserve">Sidebar: </w:t>
        </w:r>
        <w:r w:rsidR="00440A24" w:rsidRPr="00C610D6">
          <w:rPr>
            <w:rStyle w:val="Hyperlink"/>
          </w:rPr>
          <w:t>Climate Change and Mental Well-being— Perspectives from Montana Farmers and Ranchers</w:t>
        </w:r>
        <w:r w:rsidR="00440A24">
          <w:rPr>
            <w:webHidden/>
          </w:rPr>
          <w:tab/>
        </w:r>
        <w:r w:rsidR="00440A24">
          <w:rPr>
            <w:webHidden/>
          </w:rPr>
          <w:fldChar w:fldCharType="begin"/>
        </w:r>
        <w:r w:rsidR="00440A24">
          <w:rPr>
            <w:webHidden/>
          </w:rPr>
          <w:instrText xml:space="preserve"> PAGEREF _Toc34208714 \h </w:instrText>
        </w:r>
        <w:r w:rsidR="00440A24">
          <w:rPr>
            <w:webHidden/>
          </w:rPr>
        </w:r>
        <w:r w:rsidR="00440A24">
          <w:rPr>
            <w:webHidden/>
          </w:rPr>
          <w:fldChar w:fldCharType="separate"/>
        </w:r>
        <w:r w:rsidR="00440A24">
          <w:rPr>
            <w:webHidden/>
          </w:rPr>
          <w:t>35</w:t>
        </w:r>
        <w:r w:rsidR="00440A24">
          <w:rPr>
            <w:webHidden/>
          </w:rPr>
          <w:fldChar w:fldCharType="end"/>
        </w:r>
      </w:hyperlink>
    </w:p>
    <w:p w14:paraId="4BB6824D"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15" w:history="1">
        <w:r w:rsidR="00440A24" w:rsidRPr="00C610D6">
          <w:rPr>
            <w:rStyle w:val="Hyperlink"/>
          </w:rPr>
          <w:t xml:space="preserve">Figure 3-2. Killer heat in the United States: climate choices and the future of dangerously hot days. Figure used with permission from The Union of Concerned Scientists </w:t>
        </w:r>
        <w:r w:rsidR="00440A24" w:rsidRPr="00C610D6">
          <w:rPr>
            <w:rStyle w:val="Hyperlink"/>
            <w:highlight w:val="green"/>
          </w:rPr>
          <w:t>(</w:t>
        </w:r>
        <w:r w:rsidR="00440A24" w:rsidRPr="00C610D6">
          <w:rPr>
            <w:rStyle w:val="Hyperlink"/>
          </w:rPr>
          <w:t>UCS 2019).</w:t>
        </w:r>
        <w:r w:rsidR="00440A24">
          <w:rPr>
            <w:webHidden/>
          </w:rPr>
          <w:tab/>
        </w:r>
        <w:r w:rsidR="00440A24">
          <w:rPr>
            <w:webHidden/>
          </w:rPr>
          <w:fldChar w:fldCharType="begin"/>
        </w:r>
        <w:r w:rsidR="00440A24">
          <w:rPr>
            <w:webHidden/>
          </w:rPr>
          <w:instrText xml:space="preserve"> PAGEREF _Toc34208715 \h </w:instrText>
        </w:r>
        <w:r w:rsidR="00440A24">
          <w:rPr>
            <w:webHidden/>
          </w:rPr>
        </w:r>
        <w:r w:rsidR="00440A24">
          <w:rPr>
            <w:webHidden/>
          </w:rPr>
          <w:fldChar w:fldCharType="separate"/>
        </w:r>
        <w:r w:rsidR="00440A24">
          <w:rPr>
            <w:webHidden/>
          </w:rPr>
          <w:t>37</w:t>
        </w:r>
        <w:r w:rsidR="00440A24">
          <w:rPr>
            <w:webHidden/>
          </w:rPr>
          <w:fldChar w:fldCharType="end"/>
        </w:r>
      </w:hyperlink>
    </w:p>
    <w:p w14:paraId="33B19246"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16" w:history="1">
        <w:r w:rsidR="00440A24" w:rsidRPr="00C610D6">
          <w:rPr>
            <w:rStyle w:val="Hyperlink"/>
          </w:rPr>
          <w:t>Figure 3-3. The 95</w:t>
        </w:r>
        <w:r w:rsidR="00440A24" w:rsidRPr="00C610D6">
          <w:rPr>
            <w:rStyle w:val="Hyperlink"/>
            <w:vertAlign w:val="superscript"/>
          </w:rPr>
          <w:t>th</w:t>
        </w:r>
        <w:r w:rsidR="00440A24" w:rsidRPr="00C610D6">
          <w:rPr>
            <w:rStyle w:val="Hyperlink"/>
          </w:rPr>
          <w:t xml:space="preserve"> percentile historical land surface temperatures for each county in Montana, for the period of </w:t>
        </w:r>
        <w:r w:rsidR="00440A24" w:rsidRPr="00C610D6">
          <w:rPr>
            <w:rStyle w:val="Hyperlink"/>
            <w:highlight w:val="yellow"/>
          </w:rPr>
          <w:t>xxxx-yyyy</w:t>
        </w:r>
        <w:r w:rsidR="00440A24" w:rsidRPr="00C610D6">
          <w:rPr>
            <w:rStyle w:val="Hyperlink"/>
          </w:rPr>
          <w:t xml:space="preserve">. The scale to the right shows temperature in </w:t>
        </w:r>
        <w:r w:rsidR="00440A24" w:rsidRPr="00C610D6">
          <w:rPr>
            <w:rStyle w:val="Hyperlink"/>
            <w:rFonts w:cstheme="minorHAnsi"/>
            <w:vertAlign w:val="superscript"/>
          </w:rPr>
          <w:t>o</w:t>
        </w:r>
        <w:r w:rsidR="00440A24" w:rsidRPr="00C610D6">
          <w:rPr>
            <w:rStyle w:val="Hyperlink"/>
          </w:rPr>
          <w:t>F.</w:t>
        </w:r>
        <w:r w:rsidR="00440A24">
          <w:rPr>
            <w:webHidden/>
          </w:rPr>
          <w:tab/>
        </w:r>
        <w:r w:rsidR="00440A24">
          <w:rPr>
            <w:webHidden/>
          </w:rPr>
          <w:fldChar w:fldCharType="begin"/>
        </w:r>
        <w:r w:rsidR="00440A24">
          <w:rPr>
            <w:webHidden/>
          </w:rPr>
          <w:instrText xml:space="preserve"> PAGEREF _Toc34208716 \h </w:instrText>
        </w:r>
        <w:r w:rsidR="00440A24">
          <w:rPr>
            <w:webHidden/>
          </w:rPr>
        </w:r>
        <w:r w:rsidR="00440A24">
          <w:rPr>
            <w:webHidden/>
          </w:rPr>
          <w:fldChar w:fldCharType="separate"/>
        </w:r>
        <w:r w:rsidR="00440A24">
          <w:rPr>
            <w:webHidden/>
          </w:rPr>
          <w:t>39</w:t>
        </w:r>
        <w:r w:rsidR="00440A24">
          <w:rPr>
            <w:webHidden/>
          </w:rPr>
          <w:fldChar w:fldCharType="end"/>
        </w:r>
      </w:hyperlink>
    </w:p>
    <w:p w14:paraId="3E455A27"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17" w:history="1">
        <w:r w:rsidR="00440A24" w:rsidRPr="00C610D6">
          <w:rPr>
            <w:rStyle w:val="Hyperlink"/>
          </w:rPr>
          <w:t>Figure 3-4. Montana weather station maximum temperature trends in summer months (June, July, August) based on daily average temperatures from 1990-2019. Station locations are solid red dots. Stations showing increasing trends have black squares and those showing decreasing trends have blue circles. No square or circle indicates no trend at a station.</w:t>
        </w:r>
        <w:r w:rsidR="00440A24">
          <w:rPr>
            <w:webHidden/>
          </w:rPr>
          <w:tab/>
        </w:r>
        <w:r w:rsidR="00440A24">
          <w:rPr>
            <w:webHidden/>
          </w:rPr>
          <w:fldChar w:fldCharType="begin"/>
        </w:r>
        <w:r w:rsidR="00440A24">
          <w:rPr>
            <w:webHidden/>
          </w:rPr>
          <w:instrText xml:space="preserve"> PAGEREF _Toc34208717 \h </w:instrText>
        </w:r>
        <w:r w:rsidR="00440A24">
          <w:rPr>
            <w:webHidden/>
          </w:rPr>
        </w:r>
        <w:r w:rsidR="00440A24">
          <w:rPr>
            <w:webHidden/>
          </w:rPr>
          <w:fldChar w:fldCharType="separate"/>
        </w:r>
        <w:r w:rsidR="00440A24">
          <w:rPr>
            <w:webHidden/>
          </w:rPr>
          <w:t>40</w:t>
        </w:r>
        <w:r w:rsidR="00440A24">
          <w:rPr>
            <w:webHidden/>
          </w:rPr>
          <w:fldChar w:fldCharType="end"/>
        </w:r>
      </w:hyperlink>
    </w:p>
    <w:p w14:paraId="05A05207"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18" w:history="1">
        <w:r w:rsidR="00440A24" w:rsidRPr="00C610D6">
          <w:rPr>
            <w:rStyle w:val="Hyperlink"/>
          </w:rPr>
          <w:t>Figure 3-5. Montana weather station minimum nighttime temperature trends in summer months (June, July, August) based on daily average temperatures from 1990-2019. Station locations are solid red dots. Stations showing increasing trends have black squares and those showing decreasing trends have blue circles. No square or circle indicates no trend at a station.</w:t>
        </w:r>
        <w:r w:rsidR="00440A24">
          <w:rPr>
            <w:webHidden/>
          </w:rPr>
          <w:tab/>
        </w:r>
        <w:r w:rsidR="00440A24">
          <w:rPr>
            <w:webHidden/>
          </w:rPr>
          <w:fldChar w:fldCharType="begin"/>
        </w:r>
        <w:r w:rsidR="00440A24">
          <w:rPr>
            <w:webHidden/>
          </w:rPr>
          <w:instrText xml:space="preserve"> PAGEREF _Toc34208718 \h </w:instrText>
        </w:r>
        <w:r w:rsidR="00440A24">
          <w:rPr>
            <w:webHidden/>
          </w:rPr>
        </w:r>
        <w:r w:rsidR="00440A24">
          <w:rPr>
            <w:webHidden/>
          </w:rPr>
          <w:fldChar w:fldCharType="separate"/>
        </w:r>
        <w:r w:rsidR="00440A24">
          <w:rPr>
            <w:webHidden/>
          </w:rPr>
          <w:t>41</w:t>
        </w:r>
        <w:r w:rsidR="00440A24">
          <w:rPr>
            <w:webHidden/>
          </w:rPr>
          <w:fldChar w:fldCharType="end"/>
        </w:r>
      </w:hyperlink>
    </w:p>
    <w:p w14:paraId="7277916F"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19" w:history="1">
        <w:r w:rsidR="00440A24" w:rsidRPr="00C610D6">
          <w:rPr>
            <w:rStyle w:val="Hyperlink"/>
          </w:rPr>
          <w:t>Figure 3-6. Montana weather station minimum winter (December, January, February) temperature trends based on daily average temperatures from 1990-2019.Station locations are solid red dots. Stations showing increasing trends 1990-2019 have black squares and those showing decreasing trends have blue circles. No square or circle indicates no trend at a station.</w:t>
        </w:r>
        <w:r w:rsidR="00440A24">
          <w:rPr>
            <w:webHidden/>
          </w:rPr>
          <w:tab/>
        </w:r>
        <w:r w:rsidR="00440A24">
          <w:rPr>
            <w:webHidden/>
          </w:rPr>
          <w:fldChar w:fldCharType="begin"/>
        </w:r>
        <w:r w:rsidR="00440A24">
          <w:rPr>
            <w:webHidden/>
          </w:rPr>
          <w:instrText xml:space="preserve"> PAGEREF _Toc34208719 \h </w:instrText>
        </w:r>
        <w:r w:rsidR="00440A24">
          <w:rPr>
            <w:webHidden/>
          </w:rPr>
        </w:r>
        <w:r w:rsidR="00440A24">
          <w:rPr>
            <w:webHidden/>
          </w:rPr>
          <w:fldChar w:fldCharType="separate"/>
        </w:r>
        <w:r w:rsidR="00440A24">
          <w:rPr>
            <w:webHidden/>
          </w:rPr>
          <w:t>42</w:t>
        </w:r>
        <w:r w:rsidR="00440A24">
          <w:rPr>
            <w:webHidden/>
          </w:rPr>
          <w:fldChar w:fldCharType="end"/>
        </w:r>
      </w:hyperlink>
    </w:p>
    <w:p w14:paraId="701346AF"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20" w:history="1">
        <w:r w:rsidR="00440A24" w:rsidRPr="00C610D6">
          <w:rPr>
            <w:rStyle w:val="Hyperlink"/>
          </w:rPr>
          <w:t>Figure 3-7. Montana counties ranked by heat vulnerability index for humans (the higher the index value or darker the shading the more vulnerable). Vulnerability was based on a combination of the top 5% land surface temperatures in each county, the average income for people in the county, the percent of county population under a poverty line, the percent of poverty households with children, the percent of population employed in construction and production (implying predominantly outdoor workers with greatest exposure to heat), and percent of population unemployed, all from the 2016 US Census (</w:t>
        </w:r>
        <w:r w:rsidR="00440A24" w:rsidRPr="00C610D6">
          <w:rPr>
            <w:rStyle w:val="Hyperlink"/>
            <w:highlight w:val="yellow"/>
          </w:rPr>
          <w:t>ref?</w:t>
        </w:r>
        <w:r w:rsidR="00440A24" w:rsidRPr="00C610D6">
          <w:rPr>
            <w:rStyle w:val="Hyperlink"/>
          </w:rPr>
          <w:t>). The temperatures were weighted higher than the socioeconomic factors used to create the vulnerability index.</w:t>
        </w:r>
        <w:r w:rsidR="00440A24">
          <w:rPr>
            <w:webHidden/>
          </w:rPr>
          <w:tab/>
        </w:r>
        <w:r w:rsidR="00440A24">
          <w:rPr>
            <w:webHidden/>
          </w:rPr>
          <w:fldChar w:fldCharType="begin"/>
        </w:r>
        <w:r w:rsidR="00440A24">
          <w:rPr>
            <w:webHidden/>
          </w:rPr>
          <w:instrText xml:space="preserve"> PAGEREF _Toc34208720 \h </w:instrText>
        </w:r>
        <w:r w:rsidR="00440A24">
          <w:rPr>
            <w:webHidden/>
          </w:rPr>
        </w:r>
        <w:r w:rsidR="00440A24">
          <w:rPr>
            <w:webHidden/>
          </w:rPr>
          <w:fldChar w:fldCharType="separate"/>
        </w:r>
        <w:r w:rsidR="00440A24">
          <w:rPr>
            <w:webHidden/>
          </w:rPr>
          <w:t>43</w:t>
        </w:r>
        <w:r w:rsidR="00440A24">
          <w:rPr>
            <w:webHidden/>
          </w:rPr>
          <w:fldChar w:fldCharType="end"/>
        </w:r>
      </w:hyperlink>
    </w:p>
    <w:p w14:paraId="2E8B8F0D"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21" w:history="1">
        <w:r w:rsidR="00440A24" w:rsidRPr="00C610D6">
          <w:rPr>
            <w:rStyle w:val="Hyperlink"/>
            <w:i/>
          </w:rPr>
          <w:t xml:space="preserve">Sidebar: </w:t>
        </w:r>
        <w:r w:rsidR="00440A24" w:rsidRPr="00C610D6">
          <w:rPr>
            <w:rStyle w:val="Hyperlink"/>
          </w:rPr>
          <w:t>Which is More Deadly—Extreme Heat or Extreme Cold?</w:t>
        </w:r>
        <w:r w:rsidR="00440A24">
          <w:rPr>
            <w:webHidden/>
          </w:rPr>
          <w:tab/>
        </w:r>
        <w:r w:rsidR="00440A24">
          <w:rPr>
            <w:webHidden/>
          </w:rPr>
          <w:fldChar w:fldCharType="begin"/>
        </w:r>
        <w:r w:rsidR="00440A24">
          <w:rPr>
            <w:webHidden/>
          </w:rPr>
          <w:instrText xml:space="preserve"> PAGEREF _Toc34208721 \h </w:instrText>
        </w:r>
        <w:r w:rsidR="00440A24">
          <w:rPr>
            <w:webHidden/>
          </w:rPr>
        </w:r>
        <w:r w:rsidR="00440A24">
          <w:rPr>
            <w:webHidden/>
          </w:rPr>
          <w:fldChar w:fldCharType="separate"/>
        </w:r>
        <w:r w:rsidR="00440A24">
          <w:rPr>
            <w:webHidden/>
          </w:rPr>
          <w:t>44</w:t>
        </w:r>
        <w:r w:rsidR="00440A24">
          <w:rPr>
            <w:webHidden/>
          </w:rPr>
          <w:fldChar w:fldCharType="end"/>
        </w:r>
      </w:hyperlink>
    </w:p>
    <w:p w14:paraId="3AFBB9B8"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22" w:history="1">
        <w:r w:rsidR="00440A24" w:rsidRPr="00C610D6">
          <w:rPr>
            <w:rStyle w:val="Hyperlink"/>
          </w:rPr>
          <w:t xml:space="preserve">Figure 3-8. Projected mean percent change in the number of days per summer with “very high” fire danger, conditions associated with widespread burning, for the period 2040-2069, under the upper-bound (RCP 8.5) emissions scenario. Percent change </w:t>
        </w:r>
        <w:r w:rsidR="00440A24" w:rsidRPr="00C610D6">
          <w:rPr>
            <w:rStyle w:val="Hyperlink"/>
          </w:rPr>
          <w:lastRenderedPageBreak/>
          <w:t>is relative to the period 1971-2000, using multi-model mean derived from 17 downscaled CMIP5 models.</w:t>
        </w:r>
        <w:r w:rsidR="00440A24">
          <w:rPr>
            <w:webHidden/>
          </w:rPr>
          <w:tab/>
        </w:r>
        <w:r w:rsidR="00440A24">
          <w:rPr>
            <w:webHidden/>
          </w:rPr>
          <w:fldChar w:fldCharType="begin"/>
        </w:r>
        <w:r w:rsidR="00440A24">
          <w:rPr>
            <w:webHidden/>
          </w:rPr>
          <w:instrText xml:space="preserve"> PAGEREF _Toc34208722 \h </w:instrText>
        </w:r>
        <w:r w:rsidR="00440A24">
          <w:rPr>
            <w:webHidden/>
          </w:rPr>
        </w:r>
        <w:r w:rsidR="00440A24">
          <w:rPr>
            <w:webHidden/>
          </w:rPr>
          <w:fldChar w:fldCharType="separate"/>
        </w:r>
        <w:r w:rsidR="00440A24">
          <w:rPr>
            <w:webHidden/>
          </w:rPr>
          <w:t>47</w:t>
        </w:r>
        <w:r w:rsidR="00440A24">
          <w:rPr>
            <w:webHidden/>
          </w:rPr>
          <w:fldChar w:fldCharType="end"/>
        </w:r>
      </w:hyperlink>
    </w:p>
    <w:p w14:paraId="66109312"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23" w:history="1">
        <w:r w:rsidR="00440A24" w:rsidRPr="00C610D6">
          <w:rPr>
            <w:rStyle w:val="Hyperlink"/>
          </w:rPr>
          <w:t>Figure 3-9. Number of days with extreme fire danger over time in Montana. From top to bottom we show the historic pattern, the mid-century projection under RCP8.5 (upper-bound emission scenario), and the change in number of extreme fire days from the 1971-2000 to the mid-century projection.</w:t>
        </w:r>
        <w:r w:rsidR="00440A24">
          <w:rPr>
            <w:webHidden/>
          </w:rPr>
          <w:tab/>
        </w:r>
        <w:r w:rsidR="00440A24">
          <w:rPr>
            <w:webHidden/>
          </w:rPr>
          <w:fldChar w:fldCharType="begin"/>
        </w:r>
        <w:r w:rsidR="00440A24">
          <w:rPr>
            <w:webHidden/>
          </w:rPr>
          <w:instrText xml:space="preserve"> PAGEREF _Toc34208723 \h </w:instrText>
        </w:r>
        <w:r w:rsidR="00440A24">
          <w:rPr>
            <w:webHidden/>
          </w:rPr>
        </w:r>
        <w:r w:rsidR="00440A24">
          <w:rPr>
            <w:webHidden/>
          </w:rPr>
          <w:fldChar w:fldCharType="separate"/>
        </w:r>
        <w:r w:rsidR="00440A24">
          <w:rPr>
            <w:webHidden/>
          </w:rPr>
          <w:t>48</w:t>
        </w:r>
        <w:r w:rsidR="00440A24">
          <w:rPr>
            <w:webHidden/>
          </w:rPr>
          <w:fldChar w:fldCharType="end"/>
        </w:r>
      </w:hyperlink>
    </w:p>
    <w:p w14:paraId="24E70177"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24" w:history="1">
        <w:r w:rsidR="00440A24" w:rsidRPr="00C610D6">
          <w:rPr>
            <w:rStyle w:val="Hyperlink"/>
          </w:rPr>
          <w:t xml:space="preserve">Figure 3-10. The number of communities, counties, and regions in Montana where wildfire smoke led to varying air quality ratings </w:t>
        </w:r>
        <w:r w:rsidR="00440A24" w:rsidRPr="00C610D6">
          <w:rPr>
            <w:rStyle w:val="Hyperlink"/>
            <w:highlight w:val="green"/>
          </w:rPr>
          <w:t>(</w:t>
        </w:r>
        <w:r w:rsidR="00440A24" w:rsidRPr="00C610D6">
          <w:rPr>
            <w:rStyle w:val="Hyperlink"/>
          </w:rPr>
          <w:t>MDEQ data 2019).</w:t>
        </w:r>
        <w:r w:rsidR="00440A24">
          <w:rPr>
            <w:webHidden/>
          </w:rPr>
          <w:tab/>
        </w:r>
        <w:r w:rsidR="00440A24">
          <w:rPr>
            <w:webHidden/>
          </w:rPr>
          <w:fldChar w:fldCharType="begin"/>
        </w:r>
        <w:r w:rsidR="00440A24">
          <w:rPr>
            <w:webHidden/>
          </w:rPr>
          <w:instrText xml:space="preserve"> PAGEREF _Toc34208724 \h </w:instrText>
        </w:r>
        <w:r w:rsidR="00440A24">
          <w:rPr>
            <w:webHidden/>
          </w:rPr>
        </w:r>
        <w:r w:rsidR="00440A24">
          <w:rPr>
            <w:webHidden/>
          </w:rPr>
          <w:fldChar w:fldCharType="separate"/>
        </w:r>
        <w:r w:rsidR="00440A24">
          <w:rPr>
            <w:webHidden/>
          </w:rPr>
          <w:t>49</w:t>
        </w:r>
        <w:r w:rsidR="00440A24">
          <w:rPr>
            <w:webHidden/>
          </w:rPr>
          <w:fldChar w:fldCharType="end"/>
        </w:r>
      </w:hyperlink>
    </w:p>
    <w:p w14:paraId="4D300999"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25" w:history="1">
        <w:r w:rsidR="00440A24" w:rsidRPr="00C610D6">
          <w:rPr>
            <w:rStyle w:val="Hyperlink"/>
            <w:i/>
          </w:rPr>
          <w:t xml:space="preserve">Sidebar: </w:t>
        </w:r>
        <w:r w:rsidR="00440A24" w:rsidRPr="00C610D6">
          <w:rPr>
            <w:rStyle w:val="Hyperlink"/>
          </w:rPr>
          <w:t>Climate Impacts on Agricultural Production</w:t>
        </w:r>
        <w:r w:rsidR="00440A24">
          <w:rPr>
            <w:webHidden/>
          </w:rPr>
          <w:tab/>
        </w:r>
        <w:r w:rsidR="00440A24">
          <w:rPr>
            <w:webHidden/>
          </w:rPr>
          <w:fldChar w:fldCharType="begin"/>
        </w:r>
        <w:r w:rsidR="00440A24">
          <w:rPr>
            <w:webHidden/>
          </w:rPr>
          <w:instrText xml:space="preserve"> PAGEREF _Toc34208725 \h </w:instrText>
        </w:r>
        <w:r w:rsidR="00440A24">
          <w:rPr>
            <w:webHidden/>
          </w:rPr>
        </w:r>
        <w:r w:rsidR="00440A24">
          <w:rPr>
            <w:webHidden/>
          </w:rPr>
          <w:fldChar w:fldCharType="separate"/>
        </w:r>
        <w:r w:rsidR="00440A24">
          <w:rPr>
            <w:webHidden/>
          </w:rPr>
          <w:t>52</w:t>
        </w:r>
        <w:r w:rsidR="00440A24">
          <w:rPr>
            <w:webHidden/>
          </w:rPr>
          <w:fldChar w:fldCharType="end"/>
        </w:r>
      </w:hyperlink>
    </w:p>
    <w:p w14:paraId="46ED047B"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26" w:history="1">
        <w:r w:rsidR="00440A24" w:rsidRPr="00C610D6">
          <w:rPr>
            <w:rStyle w:val="Hyperlink"/>
          </w:rPr>
          <w:t xml:space="preserve">Figure 3-11. Occurrence of West Nile virus in Montana </w:t>
        </w:r>
        <w:r w:rsidR="00440A24" w:rsidRPr="00C610D6">
          <w:rPr>
            <w:rStyle w:val="Hyperlink"/>
            <w:highlight w:val="green"/>
          </w:rPr>
          <w:t>(</w:t>
        </w:r>
        <w:r w:rsidR="00440A24" w:rsidRPr="00C610D6">
          <w:rPr>
            <w:rStyle w:val="Hyperlink"/>
          </w:rPr>
          <w:t>MTDPHHSc undated). (A) Map showing 2019 (last update 10/3/19) detections in both humans and horses, by county. (B) Plot of human cases for the entire state from 2014-2019.</w:t>
        </w:r>
        <w:r w:rsidR="00440A24">
          <w:rPr>
            <w:webHidden/>
          </w:rPr>
          <w:tab/>
        </w:r>
        <w:r w:rsidR="00440A24">
          <w:rPr>
            <w:webHidden/>
          </w:rPr>
          <w:fldChar w:fldCharType="begin"/>
        </w:r>
        <w:r w:rsidR="00440A24">
          <w:rPr>
            <w:webHidden/>
          </w:rPr>
          <w:instrText xml:space="preserve"> PAGEREF _Toc34208726 \h </w:instrText>
        </w:r>
        <w:r w:rsidR="00440A24">
          <w:rPr>
            <w:webHidden/>
          </w:rPr>
        </w:r>
        <w:r w:rsidR="00440A24">
          <w:rPr>
            <w:webHidden/>
          </w:rPr>
          <w:fldChar w:fldCharType="separate"/>
        </w:r>
        <w:r w:rsidR="00440A24">
          <w:rPr>
            <w:webHidden/>
          </w:rPr>
          <w:t>54</w:t>
        </w:r>
        <w:r w:rsidR="00440A24">
          <w:rPr>
            <w:webHidden/>
          </w:rPr>
          <w:fldChar w:fldCharType="end"/>
        </w:r>
      </w:hyperlink>
    </w:p>
    <w:p w14:paraId="0DD1AA9E"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27" w:history="1">
        <w:r w:rsidR="00440A24" w:rsidRPr="00C610D6">
          <w:rPr>
            <w:rStyle w:val="Hyperlink"/>
          </w:rPr>
          <w:t xml:space="preserve">Figure 4-1. Montana’s 56 counties ranked with respect to the presence of health factors (factors that drive how long and how well we live including, for example, personal behaviors, socioeconomic factors, and the physical environment). The higher the rank, the greater the health challenge </w:t>
        </w:r>
        <w:r w:rsidR="00440A24" w:rsidRPr="00C610D6">
          <w:rPr>
            <w:rStyle w:val="Hyperlink"/>
            <w:highlight w:val="green"/>
          </w:rPr>
          <w:t>(</w:t>
        </w:r>
        <w:r w:rsidR="00440A24" w:rsidRPr="00C610D6">
          <w:rPr>
            <w:rStyle w:val="Hyperlink"/>
          </w:rPr>
          <w:t>Givens et al. 2019).</w:t>
        </w:r>
        <w:r w:rsidR="00440A24">
          <w:rPr>
            <w:webHidden/>
          </w:rPr>
          <w:tab/>
        </w:r>
        <w:r w:rsidR="00440A24">
          <w:rPr>
            <w:webHidden/>
          </w:rPr>
          <w:fldChar w:fldCharType="begin"/>
        </w:r>
        <w:r w:rsidR="00440A24">
          <w:rPr>
            <w:webHidden/>
          </w:rPr>
          <w:instrText xml:space="preserve"> PAGEREF _Toc34208727 \h </w:instrText>
        </w:r>
        <w:r w:rsidR="00440A24">
          <w:rPr>
            <w:webHidden/>
          </w:rPr>
        </w:r>
        <w:r w:rsidR="00440A24">
          <w:rPr>
            <w:webHidden/>
          </w:rPr>
          <w:fldChar w:fldCharType="separate"/>
        </w:r>
        <w:r w:rsidR="00440A24">
          <w:rPr>
            <w:webHidden/>
          </w:rPr>
          <w:t>71</w:t>
        </w:r>
        <w:r w:rsidR="00440A24">
          <w:rPr>
            <w:webHidden/>
          </w:rPr>
          <w:fldChar w:fldCharType="end"/>
        </w:r>
      </w:hyperlink>
    </w:p>
    <w:p w14:paraId="3F8B3143"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28" w:history="1">
        <w:r w:rsidR="00440A24" w:rsidRPr="00C610D6">
          <w:rPr>
            <w:rStyle w:val="Hyperlink"/>
          </w:rPr>
          <w:t xml:space="preserve">Figure 4-2. Heat-related illness rate by industry </w:t>
        </w:r>
        <w:r w:rsidR="00440A24" w:rsidRPr="00C610D6">
          <w:rPr>
            <w:rStyle w:val="Hyperlink"/>
            <w:highlight w:val="green"/>
          </w:rPr>
          <w:t>(</w:t>
        </w:r>
        <w:r w:rsidR="00440A24" w:rsidRPr="00C610D6">
          <w:rPr>
            <w:rStyle w:val="Hyperlink"/>
          </w:rPr>
          <w:t>used with permission from Moyce and Nealy 2019).</w:t>
        </w:r>
        <w:r w:rsidR="00440A24">
          <w:rPr>
            <w:webHidden/>
          </w:rPr>
          <w:tab/>
        </w:r>
        <w:r w:rsidR="00440A24">
          <w:rPr>
            <w:webHidden/>
          </w:rPr>
          <w:fldChar w:fldCharType="begin"/>
        </w:r>
        <w:r w:rsidR="00440A24">
          <w:rPr>
            <w:webHidden/>
          </w:rPr>
          <w:instrText xml:space="preserve"> PAGEREF _Toc34208728 \h </w:instrText>
        </w:r>
        <w:r w:rsidR="00440A24">
          <w:rPr>
            <w:webHidden/>
          </w:rPr>
        </w:r>
        <w:r w:rsidR="00440A24">
          <w:rPr>
            <w:webHidden/>
          </w:rPr>
          <w:fldChar w:fldCharType="separate"/>
        </w:r>
        <w:r w:rsidR="00440A24">
          <w:rPr>
            <w:webHidden/>
          </w:rPr>
          <w:t>72</w:t>
        </w:r>
        <w:r w:rsidR="00440A24">
          <w:rPr>
            <w:webHidden/>
          </w:rPr>
          <w:fldChar w:fldCharType="end"/>
        </w:r>
      </w:hyperlink>
    </w:p>
    <w:p w14:paraId="59EDA437"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29" w:history="1">
        <w:r w:rsidR="00440A24" w:rsidRPr="00C610D6">
          <w:rPr>
            <w:rStyle w:val="Hyperlink"/>
            <w:i/>
          </w:rPr>
          <w:t xml:space="preserve">Sidebar: </w:t>
        </w:r>
        <w:r w:rsidR="00440A24" w:rsidRPr="00C610D6">
          <w:rPr>
            <w:rStyle w:val="Hyperlink"/>
          </w:rPr>
          <w:t>Seeley Lake fires</w:t>
        </w:r>
        <w:r w:rsidR="00440A24">
          <w:rPr>
            <w:webHidden/>
          </w:rPr>
          <w:tab/>
        </w:r>
        <w:r w:rsidR="00440A24">
          <w:rPr>
            <w:webHidden/>
          </w:rPr>
          <w:fldChar w:fldCharType="begin"/>
        </w:r>
        <w:r w:rsidR="00440A24">
          <w:rPr>
            <w:webHidden/>
          </w:rPr>
          <w:instrText xml:space="preserve"> PAGEREF _Toc34208729 \h </w:instrText>
        </w:r>
        <w:r w:rsidR="00440A24">
          <w:rPr>
            <w:webHidden/>
          </w:rPr>
        </w:r>
        <w:r w:rsidR="00440A24">
          <w:rPr>
            <w:webHidden/>
          </w:rPr>
          <w:fldChar w:fldCharType="separate"/>
        </w:r>
        <w:r w:rsidR="00440A24">
          <w:rPr>
            <w:webHidden/>
          </w:rPr>
          <w:t>74</w:t>
        </w:r>
        <w:r w:rsidR="00440A24">
          <w:rPr>
            <w:webHidden/>
          </w:rPr>
          <w:fldChar w:fldCharType="end"/>
        </w:r>
      </w:hyperlink>
    </w:p>
    <w:p w14:paraId="0CC1B9C2"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30" w:history="1">
        <w:r w:rsidR="00440A24" w:rsidRPr="00C610D6">
          <w:rPr>
            <w:rStyle w:val="Hyperlink"/>
            <w:i/>
          </w:rPr>
          <w:t xml:space="preserve">Sidebar: </w:t>
        </w:r>
        <w:r w:rsidR="00440A24" w:rsidRPr="00C610D6">
          <w:rPr>
            <w:rStyle w:val="Hyperlink"/>
          </w:rPr>
          <w:t>Changes Rippling Through Our Waters and Lives</w:t>
        </w:r>
        <w:r w:rsidR="00440A24">
          <w:rPr>
            <w:webHidden/>
          </w:rPr>
          <w:tab/>
        </w:r>
        <w:r w:rsidR="00440A24">
          <w:rPr>
            <w:webHidden/>
          </w:rPr>
          <w:fldChar w:fldCharType="begin"/>
        </w:r>
        <w:r w:rsidR="00440A24">
          <w:rPr>
            <w:webHidden/>
          </w:rPr>
          <w:instrText xml:space="preserve"> PAGEREF _Toc34208730 \h </w:instrText>
        </w:r>
        <w:r w:rsidR="00440A24">
          <w:rPr>
            <w:webHidden/>
          </w:rPr>
        </w:r>
        <w:r w:rsidR="00440A24">
          <w:rPr>
            <w:webHidden/>
          </w:rPr>
          <w:fldChar w:fldCharType="separate"/>
        </w:r>
        <w:r w:rsidR="00440A24">
          <w:rPr>
            <w:webHidden/>
          </w:rPr>
          <w:t>79</w:t>
        </w:r>
        <w:r w:rsidR="00440A24">
          <w:rPr>
            <w:webHidden/>
          </w:rPr>
          <w:fldChar w:fldCharType="end"/>
        </w:r>
      </w:hyperlink>
    </w:p>
    <w:p w14:paraId="7F0010E7"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31" w:history="1">
        <w:r w:rsidR="00440A24" w:rsidRPr="00C610D6">
          <w:rPr>
            <w:rStyle w:val="Hyperlink"/>
          </w:rPr>
          <w:t xml:space="preserve">Figure 5-1. Recognize the difference between heat exhaustion and heat stroke, and respond quickly. Note that heat stroke requires immediate medical attention </w:t>
        </w:r>
        <w:r w:rsidR="00440A24" w:rsidRPr="00C610D6">
          <w:rPr>
            <w:rStyle w:val="Hyperlink"/>
            <w:highlight w:val="green"/>
          </w:rPr>
          <w:t>(</w:t>
        </w:r>
        <w:r w:rsidR="00440A24" w:rsidRPr="00C610D6">
          <w:rPr>
            <w:rStyle w:val="Hyperlink"/>
          </w:rPr>
          <w:t>image courtesy NWS undated).</w:t>
        </w:r>
        <w:r w:rsidR="00440A24">
          <w:rPr>
            <w:webHidden/>
          </w:rPr>
          <w:tab/>
        </w:r>
        <w:r w:rsidR="00440A24">
          <w:rPr>
            <w:webHidden/>
          </w:rPr>
          <w:fldChar w:fldCharType="begin"/>
        </w:r>
        <w:r w:rsidR="00440A24">
          <w:rPr>
            <w:webHidden/>
          </w:rPr>
          <w:instrText xml:space="preserve"> PAGEREF _Toc34208731 \h </w:instrText>
        </w:r>
        <w:r w:rsidR="00440A24">
          <w:rPr>
            <w:webHidden/>
          </w:rPr>
        </w:r>
        <w:r w:rsidR="00440A24">
          <w:rPr>
            <w:webHidden/>
          </w:rPr>
          <w:fldChar w:fldCharType="separate"/>
        </w:r>
        <w:r w:rsidR="00440A24">
          <w:rPr>
            <w:webHidden/>
          </w:rPr>
          <w:t>89</w:t>
        </w:r>
        <w:r w:rsidR="00440A24">
          <w:rPr>
            <w:webHidden/>
          </w:rPr>
          <w:fldChar w:fldCharType="end"/>
        </w:r>
      </w:hyperlink>
    </w:p>
    <w:p w14:paraId="40956E6C"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32" w:history="1">
        <w:r w:rsidR="00440A24" w:rsidRPr="00C610D6">
          <w:rPr>
            <w:rStyle w:val="Hyperlink"/>
          </w:rPr>
          <w:t>Figure 5-2. Summary of tickborne diseases as reported by Montana residents between 2003-2018. The figure is an example of vector-borne disease tracking that citizens can access from the Montana Department of Public Health and Human Services website—start at https://dphhs.mt.gov/publichealth/cdepi/surveillance .</w:t>
        </w:r>
        <w:r w:rsidR="00440A24">
          <w:rPr>
            <w:webHidden/>
          </w:rPr>
          <w:tab/>
        </w:r>
        <w:r w:rsidR="00440A24">
          <w:rPr>
            <w:webHidden/>
          </w:rPr>
          <w:fldChar w:fldCharType="begin"/>
        </w:r>
        <w:r w:rsidR="00440A24">
          <w:rPr>
            <w:webHidden/>
          </w:rPr>
          <w:instrText xml:space="preserve"> PAGEREF _Toc34208732 \h </w:instrText>
        </w:r>
        <w:r w:rsidR="00440A24">
          <w:rPr>
            <w:webHidden/>
          </w:rPr>
        </w:r>
        <w:r w:rsidR="00440A24">
          <w:rPr>
            <w:webHidden/>
          </w:rPr>
          <w:fldChar w:fldCharType="separate"/>
        </w:r>
        <w:r w:rsidR="00440A24">
          <w:rPr>
            <w:webHidden/>
          </w:rPr>
          <w:t>93</w:t>
        </w:r>
        <w:r w:rsidR="00440A24">
          <w:rPr>
            <w:webHidden/>
          </w:rPr>
          <w:fldChar w:fldCharType="end"/>
        </w:r>
      </w:hyperlink>
    </w:p>
    <w:p w14:paraId="3FB9EC7E"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33" w:history="1">
        <w:r w:rsidR="00440A24" w:rsidRPr="00C610D6">
          <w:rPr>
            <w:rStyle w:val="Hyperlink"/>
          </w:rPr>
          <w:t>Figure 5-3. The CDC’s Climate-Ready States and Cities Initiative competitively funds states and large cities to implement the five-step BRACE framework</w:t>
        </w:r>
        <w:r w:rsidR="00440A24" w:rsidRPr="00C610D6">
          <w:rPr>
            <w:rStyle w:val="Hyperlink"/>
            <w:vertAlign w:val="superscript"/>
          </w:rPr>
          <w:t>18</w:t>
        </w:r>
        <w:r w:rsidR="00440A24" w:rsidRPr="00C610D6">
          <w:rPr>
            <w:rStyle w:val="Hyperlink"/>
          </w:rPr>
          <w:t xml:space="preserve"> shown here.</w:t>
        </w:r>
        <w:r w:rsidR="00440A24">
          <w:rPr>
            <w:webHidden/>
          </w:rPr>
          <w:tab/>
        </w:r>
        <w:r w:rsidR="00440A24">
          <w:rPr>
            <w:webHidden/>
          </w:rPr>
          <w:fldChar w:fldCharType="begin"/>
        </w:r>
        <w:r w:rsidR="00440A24">
          <w:rPr>
            <w:webHidden/>
          </w:rPr>
          <w:instrText xml:space="preserve"> PAGEREF _Toc34208733 \h </w:instrText>
        </w:r>
        <w:r w:rsidR="00440A24">
          <w:rPr>
            <w:webHidden/>
          </w:rPr>
        </w:r>
        <w:r w:rsidR="00440A24">
          <w:rPr>
            <w:webHidden/>
          </w:rPr>
          <w:fldChar w:fldCharType="separate"/>
        </w:r>
        <w:r w:rsidR="00440A24">
          <w:rPr>
            <w:webHidden/>
          </w:rPr>
          <w:t>96</w:t>
        </w:r>
        <w:r w:rsidR="00440A24">
          <w:rPr>
            <w:webHidden/>
          </w:rPr>
          <w:fldChar w:fldCharType="end"/>
        </w:r>
      </w:hyperlink>
    </w:p>
    <w:p w14:paraId="5AB26DA5"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34" w:history="1">
        <w:r w:rsidR="00440A24" w:rsidRPr="00C610D6">
          <w:rPr>
            <w:rStyle w:val="Hyperlink"/>
            <w:i/>
          </w:rPr>
          <w:t>Sidebar:</w:t>
        </w:r>
        <w:r w:rsidR="00440A24" w:rsidRPr="00C610D6">
          <w:rPr>
            <w:rStyle w:val="Hyperlink"/>
          </w:rPr>
          <w:t xml:space="preserve"> Stories of Climate Change, Health, and Indigenous Ways</w:t>
        </w:r>
        <w:r w:rsidR="00440A24">
          <w:rPr>
            <w:webHidden/>
          </w:rPr>
          <w:tab/>
        </w:r>
        <w:r w:rsidR="00440A24">
          <w:rPr>
            <w:webHidden/>
          </w:rPr>
          <w:fldChar w:fldCharType="begin"/>
        </w:r>
        <w:r w:rsidR="00440A24">
          <w:rPr>
            <w:webHidden/>
          </w:rPr>
          <w:instrText xml:space="preserve"> PAGEREF _Toc34208734 \h </w:instrText>
        </w:r>
        <w:r w:rsidR="00440A24">
          <w:rPr>
            <w:webHidden/>
          </w:rPr>
        </w:r>
        <w:r w:rsidR="00440A24">
          <w:rPr>
            <w:webHidden/>
          </w:rPr>
          <w:fldChar w:fldCharType="separate"/>
        </w:r>
        <w:r w:rsidR="00440A24">
          <w:rPr>
            <w:webHidden/>
          </w:rPr>
          <w:t>98</w:t>
        </w:r>
        <w:r w:rsidR="00440A24">
          <w:rPr>
            <w:webHidden/>
          </w:rPr>
          <w:fldChar w:fldCharType="end"/>
        </w:r>
      </w:hyperlink>
    </w:p>
    <w:p w14:paraId="0A2544E9"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35" w:history="1">
        <w:r w:rsidR="00440A24" w:rsidRPr="00C610D6">
          <w:rPr>
            <w:rStyle w:val="Hyperlink"/>
            <w:b/>
          </w:rPr>
          <w:t>Confederated Salish and Kootenai Tribes of the Flathead Indian Reservation</w:t>
        </w:r>
        <w:r w:rsidR="00440A24">
          <w:rPr>
            <w:webHidden/>
          </w:rPr>
          <w:tab/>
        </w:r>
        <w:r w:rsidR="00440A24">
          <w:rPr>
            <w:webHidden/>
          </w:rPr>
          <w:fldChar w:fldCharType="begin"/>
        </w:r>
        <w:r w:rsidR="00440A24">
          <w:rPr>
            <w:webHidden/>
          </w:rPr>
          <w:instrText xml:space="preserve"> PAGEREF _Toc34208735 \h </w:instrText>
        </w:r>
        <w:r w:rsidR="00440A24">
          <w:rPr>
            <w:webHidden/>
          </w:rPr>
        </w:r>
        <w:r w:rsidR="00440A24">
          <w:rPr>
            <w:webHidden/>
          </w:rPr>
          <w:fldChar w:fldCharType="separate"/>
        </w:r>
        <w:r w:rsidR="00440A24">
          <w:rPr>
            <w:webHidden/>
          </w:rPr>
          <w:t>99</w:t>
        </w:r>
        <w:r w:rsidR="00440A24">
          <w:rPr>
            <w:webHidden/>
          </w:rPr>
          <w:fldChar w:fldCharType="end"/>
        </w:r>
      </w:hyperlink>
    </w:p>
    <w:p w14:paraId="52D15CAF"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36" w:history="1">
        <w:r w:rsidR="00440A24" w:rsidRPr="00C610D6">
          <w:rPr>
            <w:rStyle w:val="Hyperlink"/>
            <w:i/>
          </w:rPr>
          <w:t>Sidebar:</w:t>
        </w:r>
        <w:r w:rsidR="00440A24" w:rsidRPr="00C610D6">
          <w:rPr>
            <w:rStyle w:val="Hyperlink"/>
          </w:rPr>
          <w:t xml:space="preserve"> Community Climate Action Planning for Health Resilience—Tips from Missoula</w:t>
        </w:r>
        <w:r w:rsidR="00440A24">
          <w:rPr>
            <w:webHidden/>
          </w:rPr>
          <w:tab/>
        </w:r>
        <w:r w:rsidR="00440A24">
          <w:rPr>
            <w:webHidden/>
          </w:rPr>
          <w:fldChar w:fldCharType="begin"/>
        </w:r>
        <w:r w:rsidR="00440A24">
          <w:rPr>
            <w:webHidden/>
          </w:rPr>
          <w:instrText xml:space="preserve"> PAGEREF _Toc34208736 \h </w:instrText>
        </w:r>
        <w:r w:rsidR="00440A24">
          <w:rPr>
            <w:webHidden/>
          </w:rPr>
        </w:r>
        <w:r w:rsidR="00440A24">
          <w:rPr>
            <w:webHidden/>
          </w:rPr>
          <w:fldChar w:fldCharType="separate"/>
        </w:r>
        <w:r w:rsidR="00440A24">
          <w:rPr>
            <w:webHidden/>
          </w:rPr>
          <w:t>101</w:t>
        </w:r>
        <w:r w:rsidR="00440A24">
          <w:rPr>
            <w:webHidden/>
          </w:rPr>
          <w:fldChar w:fldCharType="end"/>
        </w:r>
      </w:hyperlink>
    </w:p>
    <w:p w14:paraId="44DD8EB3"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37" w:history="1">
        <w:r w:rsidR="00440A24" w:rsidRPr="00C610D6">
          <w:rPr>
            <w:rStyle w:val="Hyperlink"/>
            <w:i/>
          </w:rPr>
          <w:t>Sidebar:</w:t>
        </w:r>
        <w:r w:rsidR="00440A24" w:rsidRPr="00C610D6">
          <w:rPr>
            <w:rStyle w:val="Hyperlink"/>
          </w:rPr>
          <w:t xml:space="preserve"> Greener Healthcare Ideas</w:t>
        </w:r>
        <w:r w:rsidR="00440A24">
          <w:rPr>
            <w:webHidden/>
          </w:rPr>
          <w:tab/>
        </w:r>
        <w:r w:rsidR="00440A24">
          <w:rPr>
            <w:webHidden/>
          </w:rPr>
          <w:fldChar w:fldCharType="begin"/>
        </w:r>
        <w:r w:rsidR="00440A24">
          <w:rPr>
            <w:webHidden/>
          </w:rPr>
          <w:instrText xml:space="preserve"> PAGEREF _Toc34208737 \h </w:instrText>
        </w:r>
        <w:r w:rsidR="00440A24">
          <w:rPr>
            <w:webHidden/>
          </w:rPr>
        </w:r>
        <w:r w:rsidR="00440A24">
          <w:rPr>
            <w:webHidden/>
          </w:rPr>
          <w:fldChar w:fldCharType="separate"/>
        </w:r>
        <w:r w:rsidR="00440A24">
          <w:rPr>
            <w:webHidden/>
          </w:rPr>
          <w:t>112</w:t>
        </w:r>
        <w:r w:rsidR="00440A24">
          <w:rPr>
            <w:webHidden/>
          </w:rPr>
          <w:fldChar w:fldCharType="end"/>
        </w:r>
      </w:hyperlink>
    </w:p>
    <w:p w14:paraId="02B83CCD"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38" w:history="1">
        <w:r w:rsidR="00440A24" w:rsidRPr="00C610D6">
          <w:rPr>
            <w:rStyle w:val="Hyperlink"/>
            <w:i/>
            <w:highlight w:val="yellow"/>
          </w:rPr>
          <w:t>Sidebar:</w:t>
        </w:r>
        <w:r w:rsidR="00440A24" w:rsidRPr="00C610D6">
          <w:rPr>
            <w:rStyle w:val="Hyperlink"/>
            <w:highlight w:val="yellow"/>
          </w:rPr>
          <w:t xml:space="preserve"> </w:t>
        </w:r>
        <w:r w:rsidR="00440A24" w:rsidRPr="00C610D6">
          <w:rPr>
            <w:rStyle w:val="Hyperlink"/>
          </w:rPr>
          <w:t>Millenial and Gen Z Climate Change Actions</w:t>
        </w:r>
        <w:r w:rsidR="00440A24">
          <w:rPr>
            <w:webHidden/>
          </w:rPr>
          <w:tab/>
        </w:r>
        <w:r w:rsidR="00440A24">
          <w:rPr>
            <w:webHidden/>
          </w:rPr>
          <w:fldChar w:fldCharType="begin"/>
        </w:r>
        <w:r w:rsidR="00440A24">
          <w:rPr>
            <w:webHidden/>
          </w:rPr>
          <w:instrText xml:space="preserve"> PAGEREF _Toc34208738 \h </w:instrText>
        </w:r>
        <w:r w:rsidR="00440A24">
          <w:rPr>
            <w:webHidden/>
          </w:rPr>
        </w:r>
        <w:r w:rsidR="00440A24">
          <w:rPr>
            <w:webHidden/>
          </w:rPr>
          <w:fldChar w:fldCharType="separate"/>
        </w:r>
        <w:r w:rsidR="00440A24">
          <w:rPr>
            <w:webHidden/>
          </w:rPr>
          <w:t>114</w:t>
        </w:r>
        <w:r w:rsidR="00440A24">
          <w:rPr>
            <w:webHidden/>
          </w:rPr>
          <w:fldChar w:fldCharType="end"/>
        </w:r>
      </w:hyperlink>
    </w:p>
    <w:p w14:paraId="2C560332" w14:textId="5B3C14F6" w:rsidR="000E0FBB" w:rsidRDefault="00A74178" w:rsidP="00BD3134">
      <w:pPr>
        <w:pStyle w:val="nrpsNormalsingleline"/>
        <w:rPr>
          <w:color w:val="auto"/>
          <w:highlight w:val="yellow"/>
        </w:rPr>
      </w:pPr>
      <w:r w:rsidRPr="00C3279A">
        <w:rPr>
          <w:color w:val="auto"/>
          <w:highlight w:val="yellow"/>
        </w:rPr>
        <w:fldChar w:fldCharType="end"/>
      </w:r>
    </w:p>
    <w:p w14:paraId="54853291" w14:textId="77777777" w:rsidR="00A8601E" w:rsidRDefault="00A8601E" w:rsidP="00070313">
      <w:pPr>
        <w:pStyle w:val="nrpsNormal"/>
      </w:pPr>
      <w:bookmarkStart w:id="23" w:name="_Toc280111300"/>
      <w:bookmarkStart w:id="24" w:name="_Toc439761368"/>
    </w:p>
    <w:p w14:paraId="654D12EC" w14:textId="77777777" w:rsidR="00FE5809" w:rsidRDefault="00FE5809" w:rsidP="00FE5809">
      <w:pPr>
        <w:pStyle w:val="nrpsNormal"/>
      </w:pPr>
    </w:p>
    <w:p w14:paraId="69B7B420" w14:textId="0AA0C3D3" w:rsidR="00BD3134" w:rsidRPr="00DE130E" w:rsidRDefault="00BD3134" w:rsidP="00A8601E">
      <w:pPr>
        <w:pStyle w:val="nrpsHeading1"/>
        <w:ind w:left="0" w:firstLine="0"/>
      </w:pPr>
      <w:bookmarkStart w:id="25" w:name="_Toc34208624"/>
      <w:r w:rsidRPr="00DE130E">
        <w:lastRenderedPageBreak/>
        <w:t>Tables</w:t>
      </w:r>
      <w:bookmarkEnd w:id="23"/>
      <w:bookmarkEnd w:id="24"/>
      <w:bookmarkEnd w:id="25"/>
    </w:p>
    <w:p w14:paraId="47861899" w14:textId="77777777" w:rsidR="00BD3134" w:rsidRPr="00DA79B1" w:rsidRDefault="00BD3134" w:rsidP="002E5B20">
      <w:pPr>
        <w:keepLines/>
        <w:widowControl w:val="0"/>
        <w:jc w:val="right"/>
        <w:rPr>
          <w:color w:val="auto"/>
        </w:rPr>
      </w:pPr>
      <w:r w:rsidRPr="00DA79B1">
        <w:rPr>
          <w:color w:val="auto"/>
        </w:rPr>
        <w:t>Page</w:t>
      </w:r>
    </w:p>
    <w:p w14:paraId="0C93EC48" w14:textId="77777777" w:rsidR="00440A24" w:rsidRDefault="00BD3134">
      <w:pPr>
        <w:pStyle w:val="TOC1"/>
        <w:tabs>
          <w:tab w:val="right" w:leader="dot" w:pos="9350"/>
        </w:tabs>
        <w:rPr>
          <w:rFonts w:asciiTheme="minorHAnsi" w:eastAsiaTheme="minorEastAsia" w:hAnsiTheme="minorHAnsi" w:cstheme="minorBidi"/>
          <w:color w:val="auto"/>
          <w:sz w:val="22"/>
          <w:szCs w:val="22"/>
        </w:rPr>
      </w:pPr>
      <w:r w:rsidRPr="00C3279A">
        <w:rPr>
          <w:color w:val="auto"/>
          <w:highlight w:val="yellow"/>
        </w:rPr>
        <w:fldChar w:fldCharType="begin"/>
      </w:r>
      <w:r w:rsidRPr="00C3279A">
        <w:rPr>
          <w:color w:val="auto"/>
          <w:highlight w:val="yellow"/>
        </w:rPr>
        <w:instrText xml:space="preserve"> TOC \h \z \t "nrps Table caption,1" </w:instrText>
      </w:r>
      <w:r w:rsidRPr="00C3279A">
        <w:rPr>
          <w:color w:val="auto"/>
          <w:highlight w:val="yellow"/>
        </w:rPr>
        <w:fldChar w:fldCharType="separate"/>
      </w:r>
      <w:hyperlink w:anchor="_Toc34208739" w:history="1">
        <w:r w:rsidR="00440A24" w:rsidRPr="00D800FB">
          <w:rPr>
            <w:rStyle w:val="Hyperlink"/>
          </w:rPr>
          <w:t>Table 2-1. Counties in Montana showing most growth, by population change, 2010-2018 (</w:t>
        </w:r>
        <w:r w:rsidR="00440A24" w:rsidRPr="00D800FB">
          <w:rPr>
            <w:rStyle w:val="Hyperlink"/>
            <w:highlight w:val="red"/>
          </w:rPr>
          <w:t>ref?</w:t>
        </w:r>
        <w:r w:rsidR="00440A24" w:rsidRPr="00D800FB">
          <w:rPr>
            <w:rStyle w:val="Hyperlink"/>
          </w:rPr>
          <w:t>)</w:t>
        </w:r>
        <w:r w:rsidR="00440A24" w:rsidRPr="00D800FB">
          <w:rPr>
            <w:rStyle w:val="Hyperlink"/>
            <w:rFonts w:ascii="Calibri" w:hAnsi="Calibri" w:cs="Calibri"/>
          </w:rPr>
          <w:t>.</w:t>
        </w:r>
        <w:r w:rsidR="00440A24">
          <w:rPr>
            <w:webHidden/>
          </w:rPr>
          <w:tab/>
        </w:r>
        <w:r w:rsidR="00440A24">
          <w:rPr>
            <w:webHidden/>
          </w:rPr>
          <w:fldChar w:fldCharType="begin"/>
        </w:r>
        <w:r w:rsidR="00440A24">
          <w:rPr>
            <w:webHidden/>
          </w:rPr>
          <w:instrText xml:space="preserve"> PAGEREF _Toc34208739 \h </w:instrText>
        </w:r>
        <w:r w:rsidR="00440A24">
          <w:rPr>
            <w:webHidden/>
          </w:rPr>
        </w:r>
        <w:r w:rsidR="00440A24">
          <w:rPr>
            <w:webHidden/>
          </w:rPr>
          <w:fldChar w:fldCharType="separate"/>
        </w:r>
        <w:r w:rsidR="00440A24">
          <w:rPr>
            <w:webHidden/>
          </w:rPr>
          <w:t>23</w:t>
        </w:r>
        <w:r w:rsidR="00440A24">
          <w:rPr>
            <w:webHidden/>
          </w:rPr>
          <w:fldChar w:fldCharType="end"/>
        </w:r>
      </w:hyperlink>
    </w:p>
    <w:p w14:paraId="21DC3EBB"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40" w:history="1">
        <w:r w:rsidR="00440A24" w:rsidRPr="00D800FB">
          <w:rPr>
            <w:rStyle w:val="Hyperlink"/>
          </w:rPr>
          <w:t xml:space="preserve">Table 2-2. Differences in health outcome measures among counties and racial/ethnic groups in Montana </w:t>
        </w:r>
        <w:r w:rsidR="00440A24" w:rsidRPr="00D800FB">
          <w:rPr>
            <w:rStyle w:val="Hyperlink"/>
            <w:highlight w:val="green"/>
          </w:rPr>
          <w:t>(</w:t>
        </w:r>
        <w:r w:rsidR="00440A24" w:rsidRPr="00D800FB">
          <w:rPr>
            <w:rStyle w:val="Hyperlink"/>
          </w:rPr>
          <w:t xml:space="preserve">table taken from </w:t>
        </w:r>
        <w:r w:rsidR="00440A24" w:rsidRPr="00D800FB">
          <w:rPr>
            <w:rStyle w:val="Hyperlink"/>
            <w:highlight w:val="yellow"/>
          </w:rPr>
          <w:t>ref</w:t>
        </w:r>
        <w:r w:rsidR="00440A24" w:rsidRPr="00D800FB">
          <w:rPr>
            <w:rStyle w:val="Hyperlink"/>
          </w:rPr>
          <w:t xml:space="preserve">). </w:t>
        </w:r>
        <w:r w:rsidR="00440A24">
          <w:rPr>
            <w:webHidden/>
          </w:rPr>
          <w:tab/>
        </w:r>
        <w:r w:rsidR="00440A24">
          <w:rPr>
            <w:webHidden/>
          </w:rPr>
          <w:fldChar w:fldCharType="begin"/>
        </w:r>
        <w:r w:rsidR="00440A24">
          <w:rPr>
            <w:webHidden/>
          </w:rPr>
          <w:instrText xml:space="preserve"> PAGEREF _Toc34208740 \h </w:instrText>
        </w:r>
        <w:r w:rsidR="00440A24">
          <w:rPr>
            <w:webHidden/>
          </w:rPr>
        </w:r>
        <w:r w:rsidR="00440A24">
          <w:rPr>
            <w:webHidden/>
          </w:rPr>
          <w:fldChar w:fldCharType="separate"/>
        </w:r>
        <w:r w:rsidR="00440A24">
          <w:rPr>
            <w:webHidden/>
          </w:rPr>
          <w:t>25</w:t>
        </w:r>
        <w:r w:rsidR="00440A24">
          <w:rPr>
            <w:webHidden/>
          </w:rPr>
          <w:fldChar w:fldCharType="end"/>
        </w:r>
      </w:hyperlink>
    </w:p>
    <w:p w14:paraId="195F44BB"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41" w:history="1">
        <w:r w:rsidR="00440A24" w:rsidRPr="00D800FB">
          <w:rPr>
            <w:rStyle w:val="Hyperlink"/>
          </w:rPr>
          <w:t>Table 2-3. Comparisons of Montana and US rate for incidence of five priority health issues. See text for a description of each issue.</w:t>
        </w:r>
        <w:r w:rsidR="00440A24">
          <w:rPr>
            <w:webHidden/>
          </w:rPr>
          <w:tab/>
        </w:r>
        <w:r w:rsidR="00440A24">
          <w:rPr>
            <w:webHidden/>
          </w:rPr>
          <w:fldChar w:fldCharType="begin"/>
        </w:r>
        <w:r w:rsidR="00440A24">
          <w:rPr>
            <w:webHidden/>
          </w:rPr>
          <w:instrText xml:space="preserve"> PAGEREF _Toc34208741 \h </w:instrText>
        </w:r>
        <w:r w:rsidR="00440A24">
          <w:rPr>
            <w:webHidden/>
          </w:rPr>
        </w:r>
        <w:r w:rsidR="00440A24">
          <w:rPr>
            <w:webHidden/>
          </w:rPr>
          <w:fldChar w:fldCharType="separate"/>
        </w:r>
        <w:r w:rsidR="00440A24">
          <w:rPr>
            <w:webHidden/>
          </w:rPr>
          <w:t>27</w:t>
        </w:r>
        <w:r w:rsidR="00440A24">
          <w:rPr>
            <w:webHidden/>
          </w:rPr>
          <w:fldChar w:fldCharType="end"/>
        </w:r>
      </w:hyperlink>
    </w:p>
    <w:p w14:paraId="76DC87A2"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42" w:history="1">
        <w:r w:rsidR="00440A24" w:rsidRPr="00D800FB">
          <w:rPr>
            <w:rStyle w:val="Hyperlink"/>
          </w:rPr>
          <w:t xml:space="preserve">Table 4-1. Percentage of Montana residents with health insurance in 2017 </w:t>
        </w:r>
        <w:r w:rsidR="00440A24" w:rsidRPr="00D800FB">
          <w:rPr>
            <w:rStyle w:val="Hyperlink"/>
            <w:highlight w:val="green"/>
          </w:rPr>
          <w:t>(</w:t>
        </w:r>
        <w:r w:rsidR="00440A24" w:rsidRPr="00D800FB">
          <w:rPr>
            <w:rStyle w:val="Hyperlink"/>
          </w:rPr>
          <w:t>US Census Bureau undated)</w:t>
        </w:r>
        <w:r w:rsidR="00440A24">
          <w:rPr>
            <w:webHidden/>
          </w:rPr>
          <w:tab/>
        </w:r>
        <w:r w:rsidR="00440A24">
          <w:rPr>
            <w:webHidden/>
          </w:rPr>
          <w:fldChar w:fldCharType="begin"/>
        </w:r>
        <w:r w:rsidR="00440A24">
          <w:rPr>
            <w:webHidden/>
          </w:rPr>
          <w:instrText xml:space="preserve"> PAGEREF _Toc34208742 \h </w:instrText>
        </w:r>
        <w:r w:rsidR="00440A24">
          <w:rPr>
            <w:webHidden/>
          </w:rPr>
        </w:r>
        <w:r w:rsidR="00440A24">
          <w:rPr>
            <w:webHidden/>
          </w:rPr>
          <w:fldChar w:fldCharType="separate"/>
        </w:r>
        <w:r w:rsidR="00440A24">
          <w:rPr>
            <w:webHidden/>
          </w:rPr>
          <w:t>80</w:t>
        </w:r>
        <w:r w:rsidR="00440A24">
          <w:rPr>
            <w:webHidden/>
          </w:rPr>
          <w:fldChar w:fldCharType="end"/>
        </w:r>
      </w:hyperlink>
    </w:p>
    <w:p w14:paraId="054C398E"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43" w:history="1">
        <w:r w:rsidR="00440A24" w:rsidRPr="00D800FB">
          <w:rPr>
            <w:rStyle w:val="Hyperlink"/>
          </w:rPr>
          <w:t>Table 5-1.  Resources for state and local governments, communities, tribes, faith organizations, and teachers to help plan for, address, and educate about climate-change impacts. Note: websites associated with each numbered description can be found at the end of the table.</w:t>
        </w:r>
        <w:r w:rsidR="00440A24">
          <w:rPr>
            <w:webHidden/>
          </w:rPr>
          <w:tab/>
        </w:r>
        <w:r w:rsidR="00440A24">
          <w:rPr>
            <w:webHidden/>
          </w:rPr>
          <w:fldChar w:fldCharType="begin"/>
        </w:r>
        <w:r w:rsidR="00440A24">
          <w:rPr>
            <w:webHidden/>
          </w:rPr>
          <w:instrText xml:space="preserve"> PAGEREF _Toc34208743 \h </w:instrText>
        </w:r>
        <w:r w:rsidR="00440A24">
          <w:rPr>
            <w:webHidden/>
          </w:rPr>
        </w:r>
        <w:r w:rsidR="00440A24">
          <w:rPr>
            <w:webHidden/>
          </w:rPr>
          <w:fldChar w:fldCharType="separate"/>
        </w:r>
        <w:r w:rsidR="00440A24">
          <w:rPr>
            <w:webHidden/>
          </w:rPr>
          <w:t>104</w:t>
        </w:r>
        <w:r w:rsidR="00440A24">
          <w:rPr>
            <w:webHidden/>
          </w:rPr>
          <w:fldChar w:fldCharType="end"/>
        </w:r>
      </w:hyperlink>
    </w:p>
    <w:p w14:paraId="5848BF0C" w14:textId="77777777" w:rsidR="00440A24" w:rsidRDefault="00E75F2E">
      <w:pPr>
        <w:pStyle w:val="TOC1"/>
        <w:tabs>
          <w:tab w:val="right" w:leader="dot" w:pos="9350"/>
        </w:tabs>
        <w:rPr>
          <w:rFonts w:asciiTheme="minorHAnsi" w:eastAsiaTheme="minorEastAsia" w:hAnsiTheme="minorHAnsi" w:cstheme="minorBidi"/>
          <w:color w:val="auto"/>
          <w:sz w:val="22"/>
          <w:szCs w:val="22"/>
        </w:rPr>
      </w:pPr>
      <w:hyperlink w:anchor="_Toc34208744" w:history="1">
        <w:r w:rsidR="00440A24" w:rsidRPr="00D800FB">
          <w:rPr>
            <w:rStyle w:val="Hyperlink"/>
          </w:rPr>
          <w:t>Table 5-2 Information sources useful for healthcare providers, be they individuals or institutions.*</w:t>
        </w:r>
        <w:r w:rsidR="00440A24">
          <w:rPr>
            <w:webHidden/>
          </w:rPr>
          <w:tab/>
        </w:r>
        <w:r w:rsidR="00440A24">
          <w:rPr>
            <w:webHidden/>
          </w:rPr>
          <w:fldChar w:fldCharType="begin"/>
        </w:r>
        <w:r w:rsidR="00440A24">
          <w:rPr>
            <w:webHidden/>
          </w:rPr>
          <w:instrText xml:space="preserve"> PAGEREF _Toc34208744 \h </w:instrText>
        </w:r>
        <w:r w:rsidR="00440A24">
          <w:rPr>
            <w:webHidden/>
          </w:rPr>
        </w:r>
        <w:r w:rsidR="00440A24">
          <w:rPr>
            <w:webHidden/>
          </w:rPr>
          <w:fldChar w:fldCharType="separate"/>
        </w:r>
        <w:r w:rsidR="00440A24">
          <w:rPr>
            <w:webHidden/>
          </w:rPr>
          <w:t>108</w:t>
        </w:r>
        <w:r w:rsidR="00440A24">
          <w:rPr>
            <w:webHidden/>
          </w:rPr>
          <w:fldChar w:fldCharType="end"/>
        </w:r>
      </w:hyperlink>
    </w:p>
    <w:p w14:paraId="489EBCA0" w14:textId="77777777" w:rsidR="00462D5C" w:rsidRPr="00C3279A" w:rsidRDefault="00BD3134" w:rsidP="00A57410">
      <w:pPr>
        <w:pStyle w:val="nrpsNormalsingleline"/>
        <w:keepLines/>
        <w:widowControl w:val="0"/>
        <w:rPr>
          <w:color w:val="auto"/>
          <w:highlight w:val="yellow"/>
        </w:rPr>
        <w:sectPr w:rsidR="00462D5C" w:rsidRPr="00C3279A" w:rsidSect="00F00A94">
          <w:pgSz w:w="12240" w:h="15840" w:code="1"/>
          <w:pgMar w:top="1440" w:right="1440" w:bottom="1440" w:left="1440" w:header="720" w:footer="720" w:gutter="0"/>
          <w:pgNumType w:fmt="lowerRoman"/>
          <w:cols w:space="720"/>
          <w:docGrid w:linePitch="360"/>
        </w:sectPr>
      </w:pPr>
      <w:r w:rsidRPr="00C3279A">
        <w:rPr>
          <w:color w:val="auto"/>
          <w:highlight w:val="yellow"/>
        </w:rPr>
        <w:fldChar w:fldCharType="end"/>
      </w:r>
    </w:p>
    <w:p w14:paraId="046908E3" w14:textId="428FF25C" w:rsidR="004C6DEF" w:rsidRDefault="004C6DEF" w:rsidP="004C6DEF">
      <w:pPr>
        <w:pStyle w:val="nrpsnormalauthorsSB"/>
      </w:pPr>
      <w:bookmarkStart w:id="26" w:name="_Toc280111303"/>
      <w:bookmarkStart w:id="27" w:name="_Toc439761374"/>
    </w:p>
    <w:p w14:paraId="29A2B5A1" w14:textId="64B51EB1" w:rsidR="00A76B4E" w:rsidRPr="00900C77" w:rsidRDefault="00900C77" w:rsidP="00900C77">
      <w:pPr>
        <w:pStyle w:val="nrpsNormal"/>
        <w:jc w:val="center"/>
      </w:pPr>
      <w:r w:rsidRPr="00900C77">
        <w:rPr>
          <w:noProof/>
          <w:color w:val="auto"/>
        </w:rPr>
        <w:drawing>
          <wp:inline distT="0" distB="0" distL="0" distR="0" wp14:anchorId="5B2B772C" wp14:editId="2D87C6FA">
            <wp:extent cx="4572000" cy="3429000"/>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a:ln>
                      <a:solidFill>
                        <a:schemeClr val="tx1"/>
                      </a:solidFill>
                    </a:ln>
                  </pic:spPr>
                </pic:pic>
              </a:graphicData>
            </a:graphic>
          </wp:inline>
        </w:drawing>
      </w:r>
    </w:p>
    <w:p w14:paraId="275179B5" w14:textId="3AEC4739" w:rsidR="00A76B4E" w:rsidRPr="00900C77" w:rsidRDefault="00900C77" w:rsidP="00900C77">
      <w:pPr>
        <w:pStyle w:val="nrpsnormalindentitalicsSB"/>
        <w:jc w:val="center"/>
        <w:rPr>
          <w:i w:val="0"/>
        </w:rPr>
      </w:pPr>
      <w:r w:rsidRPr="00900C77">
        <w:rPr>
          <w:i w:val="0"/>
        </w:rPr>
        <w:t>Missouri River near Loma, Montana. Photograph courtesy Scott Bischke.</w:t>
      </w:r>
    </w:p>
    <w:p w14:paraId="756B92D1" w14:textId="77777777" w:rsidR="00900C77" w:rsidRDefault="00900C77" w:rsidP="00900C77">
      <w:pPr>
        <w:pStyle w:val="nrpsNormal"/>
      </w:pPr>
    </w:p>
    <w:p w14:paraId="157533BF" w14:textId="77777777" w:rsidR="00900C77" w:rsidRDefault="00900C77" w:rsidP="00982C27">
      <w:pPr>
        <w:pStyle w:val="nrpsnormalauthorsSB"/>
      </w:pPr>
    </w:p>
    <w:p w14:paraId="16E0950D" w14:textId="77777777" w:rsidR="00EF0716" w:rsidRPr="00DE130E" w:rsidRDefault="00F62D89" w:rsidP="00EF0716">
      <w:pPr>
        <w:pStyle w:val="nrpsHeading1"/>
        <w:rPr>
          <w:color w:val="auto"/>
        </w:rPr>
      </w:pPr>
      <w:bookmarkStart w:id="28" w:name="_Toc34208625"/>
      <w:commentRangeStart w:id="29"/>
      <w:r w:rsidRPr="00DE130E">
        <w:rPr>
          <w:color w:val="auto"/>
        </w:rPr>
        <w:t>Acknowledgments</w:t>
      </w:r>
      <w:bookmarkEnd w:id="26"/>
      <w:bookmarkEnd w:id="27"/>
      <w:bookmarkEnd w:id="28"/>
    </w:p>
    <w:p w14:paraId="44E7C2DA" w14:textId="77777777" w:rsidR="00E53BDB" w:rsidRPr="00C3279A" w:rsidRDefault="00E53BDB" w:rsidP="00E53BDB">
      <w:pPr>
        <w:pStyle w:val="nrpsNormal"/>
        <w:rPr>
          <w:highlight w:val="yellow"/>
        </w:rPr>
      </w:pPr>
      <w:bookmarkStart w:id="30" w:name="_Toc439761375"/>
      <w:bookmarkStart w:id="31" w:name="_Toc217722636"/>
      <w:bookmarkStart w:id="32" w:name="_Toc218320077"/>
    </w:p>
    <w:p w14:paraId="64D67E5D" w14:textId="759A30CE" w:rsidR="00C251F0" w:rsidRPr="00587462" w:rsidRDefault="00E53BDB" w:rsidP="00E53BDB">
      <w:pPr>
        <w:pStyle w:val="nrpsNormal"/>
      </w:pPr>
      <w:r w:rsidRPr="00A543E4">
        <w:t xml:space="preserve">The following individuals and/or groups assisted in the creation of this document by providing strategic guidance, contributing to the literature review process, offering insight on stakeholder needs, or </w:t>
      </w:r>
      <w:proofErr w:type="gramStart"/>
      <w:r w:rsidRPr="00A543E4">
        <w:t>helping out</w:t>
      </w:r>
      <w:proofErr w:type="gramEnd"/>
      <w:r w:rsidRPr="00A543E4">
        <w:t xml:space="preserve"> administratively. Many of these people were a part of the writing teams’ listening sessions that occurred early in the process—a focused effort to get out into the state and ask Montanans, “What do you know about climate change in the state, what do you need that you don’t already have, and how would you like information delivered?</w:t>
      </w:r>
      <w:commentRangeEnd w:id="29"/>
      <w:r w:rsidR="00A543E4">
        <w:rPr>
          <w:rStyle w:val="CommentReference"/>
          <w:rFonts w:eastAsiaTheme="minorHAnsi" w:cstheme="minorBidi"/>
        </w:rPr>
        <w:commentReference w:id="29"/>
      </w:r>
    </w:p>
    <w:p w14:paraId="5CCF46C7" w14:textId="77777777" w:rsidR="00236413" w:rsidRPr="00A310AF" w:rsidRDefault="00236413" w:rsidP="00236413">
      <w:pPr>
        <w:pStyle w:val="nrpsNormalsingleline"/>
        <w:rPr>
          <w:color w:val="auto"/>
        </w:rPr>
      </w:pPr>
      <w:r w:rsidRPr="00236413">
        <w:rPr>
          <w:color w:val="auto"/>
          <w:highlight w:val="yellow"/>
        </w:rPr>
        <w:t>Name1, position, affiliation</w:t>
      </w:r>
    </w:p>
    <w:p w14:paraId="662CB842" w14:textId="77777777" w:rsidR="00236413" w:rsidRDefault="00236413" w:rsidP="000E269E">
      <w:pPr>
        <w:pStyle w:val="nrpsNormalsingleline"/>
        <w:rPr>
          <w:b/>
          <w:color w:val="auto"/>
        </w:rPr>
      </w:pPr>
    </w:p>
    <w:p w14:paraId="38734A22" w14:textId="6BB87F02" w:rsidR="000E269E" w:rsidRPr="00A310AF" w:rsidRDefault="00E21AFF" w:rsidP="000E269E">
      <w:pPr>
        <w:pStyle w:val="nrpsNormalsingleline"/>
        <w:rPr>
          <w:b/>
          <w:color w:val="auto"/>
        </w:rPr>
      </w:pPr>
      <w:r w:rsidRPr="00A310AF">
        <w:rPr>
          <w:b/>
          <w:color w:val="auto"/>
        </w:rPr>
        <w:t>Section 1</w:t>
      </w:r>
    </w:p>
    <w:p w14:paraId="36AA5FD7" w14:textId="77777777" w:rsidR="00A310AF" w:rsidRPr="00C22F26" w:rsidRDefault="00E21AFF" w:rsidP="00C22F26">
      <w:pPr>
        <w:pStyle w:val="nrpsNormalsingleline"/>
      </w:pPr>
      <w:r w:rsidRPr="00C22F26">
        <w:t>Name</w:t>
      </w:r>
      <w:r w:rsidR="00A310AF" w:rsidRPr="00C22F26">
        <w:t>1</w:t>
      </w:r>
      <w:r w:rsidRPr="00C22F26">
        <w:t>, position, affiliation</w:t>
      </w:r>
    </w:p>
    <w:p w14:paraId="7E32D101" w14:textId="78512BA5" w:rsidR="00A310AF" w:rsidRPr="00C22F26" w:rsidRDefault="00A310AF" w:rsidP="00C22F26">
      <w:pPr>
        <w:pStyle w:val="nrpsNormalsingleline"/>
      </w:pPr>
      <w:r w:rsidRPr="00C22F26">
        <w:t>Name2, position, affiliation</w:t>
      </w:r>
    </w:p>
    <w:p w14:paraId="136B3BD7" w14:textId="00B15CD8" w:rsidR="00C22F26" w:rsidRPr="00C22F26" w:rsidRDefault="00AB3FFB" w:rsidP="00C22F26">
      <w:pPr>
        <w:pStyle w:val="nrpsNormalsingleline"/>
        <w:rPr>
          <w:i/>
        </w:rPr>
      </w:pPr>
      <w:r>
        <w:rPr>
          <w:i/>
        </w:rPr>
        <w:lastRenderedPageBreak/>
        <w:t xml:space="preserve">Add </w:t>
      </w:r>
      <w:r w:rsidR="00C22F26" w:rsidRPr="00C22F26">
        <w:rPr>
          <w:i/>
        </w:rPr>
        <w:t>Box Authors</w:t>
      </w:r>
    </w:p>
    <w:p w14:paraId="1683BBDF" w14:textId="77777777" w:rsidR="00C22F26" w:rsidRDefault="00C22F26" w:rsidP="00A310AF">
      <w:pPr>
        <w:pStyle w:val="nrpsNormalsingleline"/>
        <w:rPr>
          <w:b/>
          <w:color w:val="auto"/>
        </w:rPr>
      </w:pPr>
    </w:p>
    <w:p w14:paraId="38CA204F" w14:textId="09C8BE9B" w:rsidR="00A310AF" w:rsidRPr="00A310AF" w:rsidRDefault="00A310AF" w:rsidP="00A310AF">
      <w:pPr>
        <w:pStyle w:val="nrpsNormalsingleline"/>
        <w:rPr>
          <w:b/>
          <w:color w:val="auto"/>
        </w:rPr>
      </w:pPr>
      <w:r w:rsidRPr="00A310AF">
        <w:rPr>
          <w:b/>
          <w:color w:val="auto"/>
        </w:rPr>
        <w:t>Section 2</w:t>
      </w:r>
    </w:p>
    <w:p w14:paraId="7A21AAA1" w14:textId="77777777" w:rsidR="00236413" w:rsidRPr="00C22F26" w:rsidRDefault="00236413" w:rsidP="00C22F26">
      <w:pPr>
        <w:pStyle w:val="nrpsNormalsingleline"/>
      </w:pPr>
      <w:commentRangeStart w:id="33"/>
      <w:r w:rsidRPr="00C22F26">
        <w:t>Mari Eggers</w:t>
      </w:r>
    </w:p>
    <w:p w14:paraId="12557A4A" w14:textId="789BEE01" w:rsidR="00236413" w:rsidRPr="00C22F26" w:rsidRDefault="00236413" w:rsidP="00C22F26">
      <w:pPr>
        <w:pStyle w:val="nrpsNormalsingleline"/>
      </w:pPr>
      <w:r w:rsidRPr="00C22F26">
        <w:t>Sue Higgins</w:t>
      </w:r>
    </w:p>
    <w:p w14:paraId="09C1D066" w14:textId="33E429C0" w:rsidR="00D0186A" w:rsidRPr="00C22F26" w:rsidRDefault="00236413" w:rsidP="00C22F26">
      <w:pPr>
        <w:pStyle w:val="nrpsNormalsingleline"/>
      </w:pPr>
      <w:r w:rsidRPr="00C22F26">
        <w:t>Eli</w:t>
      </w:r>
      <w:r w:rsidR="00D0186A" w:rsidRPr="00C22F26">
        <w:t>za Webber</w:t>
      </w:r>
      <w:commentRangeEnd w:id="33"/>
      <w:r w:rsidR="00AC479F">
        <w:rPr>
          <w:rStyle w:val="CommentReference"/>
          <w:rFonts w:asciiTheme="minorHAnsi" w:hAnsiTheme="minorHAnsi"/>
        </w:rPr>
        <w:commentReference w:id="33"/>
      </w:r>
    </w:p>
    <w:p w14:paraId="4595144F" w14:textId="77777777" w:rsidR="00C22F26" w:rsidRPr="00C22F26" w:rsidRDefault="00C22F26" w:rsidP="00C22F26">
      <w:pPr>
        <w:pStyle w:val="nrpsNormalsingleline"/>
        <w:rPr>
          <w:i/>
        </w:rPr>
      </w:pPr>
      <w:r w:rsidRPr="00C22F26">
        <w:rPr>
          <w:i/>
        </w:rPr>
        <w:t>Box Authors</w:t>
      </w:r>
    </w:p>
    <w:p w14:paraId="56CB053F" w14:textId="77777777" w:rsidR="00C22F26" w:rsidRDefault="00C22F26" w:rsidP="00A310AF">
      <w:pPr>
        <w:pStyle w:val="nrpsNormalsingleline"/>
        <w:rPr>
          <w:rFonts w:cstheme="minorHAnsi"/>
          <w:color w:val="222222"/>
        </w:rPr>
      </w:pPr>
    </w:p>
    <w:p w14:paraId="79C109F6" w14:textId="084A488F" w:rsidR="00A310AF" w:rsidRPr="00A310AF" w:rsidRDefault="00A310AF" w:rsidP="00A310AF">
      <w:pPr>
        <w:pStyle w:val="nrpsNormalsingleline"/>
        <w:rPr>
          <w:b/>
          <w:color w:val="auto"/>
        </w:rPr>
      </w:pPr>
      <w:r w:rsidRPr="00A310AF">
        <w:rPr>
          <w:b/>
          <w:color w:val="auto"/>
        </w:rPr>
        <w:t>Section 3</w:t>
      </w:r>
    </w:p>
    <w:p w14:paraId="7DA81215" w14:textId="7235319A" w:rsidR="00A310AF" w:rsidRPr="00C22F26" w:rsidRDefault="00236413" w:rsidP="00C22F26">
      <w:pPr>
        <w:pStyle w:val="nrpsNormalsingleline"/>
      </w:pPr>
      <w:r w:rsidRPr="00C22F26">
        <w:t>N</w:t>
      </w:r>
      <w:r w:rsidR="00A310AF" w:rsidRPr="00C22F26">
        <w:t>ame1, position, affiliation</w:t>
      </w:r>
    </w:p>
    <w:p w14:paraId="33CAA93D" w14:textId="19148A13" w:rsidR="00A310AF" w:rsidRPr="00C22F26" w:rsidRDefault="00A310AF" w:rsidP="00C22F26">
      <w:pPr>
        <w:pStyle w:val="nrpsNormalsingleline"/>
      </w:pPr>
      <w:r w:rsidRPr="00C22F26">
        <w:t>Name2, position, affiliation</w:t>
      </w:r>
    </w:p>
    <w:p w14:paraId="0338ED0D" w14:textId="2F43721B" w:rsidR="00C22F26" w:rsidRPr="00C22F26" w:rsidRDefault="00AB3FFB" w:rsidP="00C22F26">
      <w:pPr>
        <w:pStyle w:val="nrpsNormalsingleline"/>
        <w:rPr>
          <w:i/>
        </w:rPr>
      </w:pPr>
      <w:r>
        <w:rPr>
          <w:i/>
        </w:rPr>
        <w:t xml:space="preserve">Add </w:t>
      </w:r>
      <w:r w:rsidR="00C22F26" w:rsidRPr="00C22F26">
        <w:rPr>
          <w:i/>
        </w:rPr>
        <w:t>Box Authors</w:t>
      </w:r>
    </w:p>
    <w:p w14:paraId="7B8B1228" w14:textId="77777777" w:rsidR="00C22F26" w:rsidRDefault="00C22F26" w:rsidP="00A310AF">
      <w:pPr>
        <w:pStyle w:val="nrpsNormalsingleline"/>
        <w:rPr>
          <w:b/>
          <w:color w:val="auto"/>
        </w:rPr>
      </w:pPr>
    </w:p>
    <w:p w14:paraId="1482559B" w14:textId="2F0F520B" w:rsidR="00A310AF" w:rsidRPr="00A310AF" w:rsidRDefault="00A310AF" w:rsidP="00A310AF">
      <w:pPr>
        <w:pStyle w:val="nrpsNormalsingleline"/>
        <w:rPr>
          <w:b/>
          <w:color w:val="auto"/>
        </w:rPr>
      </w:pPr>
      <w:r w:rsidRPr="00A310AF">
        <w:rPr>
          <w:b/>
          <w:color w:val="auto"/>
        </w:rPr>
        <w:t>Section 4</w:t>
      </w:r>
    </w:p>
    <w:p w14:paraId="3FFD6946" w14:textId="77777777" w:rsidR="00C22F26" w:rsidRPr="00C22F26" w:rsidRDefault="00C22F26" w:rsidP="00C22F26">
      <w:pPr>
        <w:pStyle w:val="nrpsNormalsingleline"/>
      </w:pPr>
      <w:r w:rsidRPr="00C22F26">
        <w:t>Rob Byron</w:t>
      </w:r>
    </w:p>
    <w:p w14:paraId="1057340D" w14:textId="77777777" w:rsidR="00C22F26" w:rsidRPr="00C22F26" w:rsidRDefault="00C22F26" w:rsidP="00C22F26">
      <w:pPr>
        <w:pStyle w:val="nrpsNormalsingleline"/>
      </w:pPr>
      <w:r w:rsidRPr="00C22F26">
        <w:t>Mari Eggers</w:t>
      </w:r>
    </w:p>
    <w:p w14:paraId="0AC3C96D" w14:textId="77777777" w:rsidR="00C22F26" w:rsidRPr="00C22F26" w:rsidRDefault="00C22F26" w:rsidP="00C22F26">
      <w:pPr>
        <w:pStyle w:val="nrpsNormalsingleline"/>
      </w:pPr>
      <w:r w:rsidRPr="00C22F26">
        <w:t>Greg Holzman</w:t>
      </w:r>
    </w:p>
    <w:p w14:paraId="7D6CFEA6" w14:textId="77777777" w:rsidR="00C22F26" w:rsidRPr="00C22F26" w:rsidRDefault="00C22F26" w:rsidP="00C22F26">
      <w:pPr>
        <w:pStyle w:val="nrpsNormalsingleline"/>
      </w:pPr>
      <w:r w:rsidRPr="00C22F26">
        <w:t>Paul LaChappelle</w:t>
      </w:r>
    </w:p>
    <w:p w14:paraId="5946CCDA" w14:textId="77777777" w:rsidR="00C22F26" w:rsidRPr="00C22F26" w:rsidRDefault="00C22F26" w:rsidP="00C22F26">
      <w:pPr>
        <w:pStyle w:val="nrpsNormalsingleline"/>
      </w:pPr>
      <w:r w:rsidRPr="00C22F26">
        <w:t>Sally Moyce</w:t>
      </w:r>
    </w:p>
    <w:p w14:paraId="51C7A039" w14:textId="77777777" w:rsidR="00236413" w:rsidRPr="00C22F26" w:rsidRDefault="00236413" w:rsidP="00C22F26">
      <w:pPr>
        <w:pStyle w:val="nrpsNormalsingleline"/>
      </w:pPr>
      <w:r w:rsidRPr="00C22F26">
        <w:t>Rich Ready</w:t>
      </w:r>
    </w:p>
    <w:p w14:paraId="66AA332C" w14:textId="77777777" w:rsidR="00236413" w:rsidRPr="00C22F26" w:rsidRDefault="00236413" w:rsidP="00C22F26">
      <w:pPr>
        <w:pStyle w:val="nrpsNormalsingleline"/>
      </w:pPr>
      <w:r w:rsidRPr="00C22F26">
        <w:t>Lisa Ritchdt</w:t>
      </w:r>
    </w:p>
    <w:p w14:paraId="29FCE6C2" w14:textId="497D5305" w:rsidR="00236413" w:rsidRPr="00C22F26" w:rsidRDefault="00AB3FFB" w:rsidP="00C22F26">
      <w:pPr>
        <w:pStyle w:val="nrpsNormalsingleline"/>
        <w:rPr>
          <w:i/>
        </w:rPr>
      </w:pPr>
      <w:r>
        <w:rPr>
          <w:i/>
        </w:rPr>
        <w:t xml:space="preserve">Add </w:t>
      </w:r>
      <w:r w:rsidR="00236413" w:rsidRPr="00C22F26">
        <w:rPr>
          <w:i/>
        </w:rPr>
        <w:t>Box Authors</w:t>
      </w:r>
    </w:p>
    <w:p w14:paraId="662D681B" w14:textId="77777777" w:rsidR="00236413" w:rsidRPr="00236413" w:rsidRDefault="00236413" w:rsidP="00236413">
      <w:pPr>
        <w:shd w:val="clear" w:color="auto" w:fill="FFFFFF"/>
        <w:spacing w:after="0" w:line="240" w:lineRule="auto"/>
        <w:rPr>
          <w:rFonts w:ascii="Arial" w:eastAsia="Times New Roman" w:hAnsi="Arial" w:cs="Arial"/>
          <w:color w:val="222222"/>
          <w:sz w:val="24"/>
          <w:szCs w:val="24"/>
        </w:rPr>
      </w:pPr>
      <w:r w:rsidRPr="00236413">
        <w:rPr>
          <w:rFonts w:ascii="Arial" w:eastAsia="Times New Roman" w:hAnsi="Arial" w:cs="Arial"/>
          <w:color w:val="222222"/>
          <w:sz w:val="22"/>
        </w:rPr>
        <w:t> </w:t>
      </w:r>
    </w:p>
    <w:p w14:paraId="12B95626" w14:textId="77777777" w:rsidR="00236413" w:rsidRPr="00A310AF" w:rsidRDefault="00236413" w:rsidP="00236413">
      <w:pPr>
        <w:pStyle w:val="nrpsNormalsingleline"/>
        <w:rPr>
          <w:b/>
          <w:color w:val="auto"/>
        </w:rPr>
      </w:pPr>
      <w:r w:rsidRPr="00A310AF">
        <w:rPr>
          <w:b/>
          <w:color w:val="auto"/>
        </w:rPr>
        <w:t>Section 5</w:t>
      </w:r>
    </w:p>
    <w:p w14:paraId="0C7D4C5B" w14:textId="77777777" w:rsidR="00C22F26" w:rsidRPr="00C22F26" w:rsidRDefault="00C22F26" w:rsidP="00C22F26">
      <w:pPr>
        <w:pStyle w:val="nrpsNormalsingleline"/>
      </w:pPr>
      <w:r w:rsidRPr="00C22F26">
        <w:t>Rob Byron</w:t>
      </w:r>
    </w:p>
    <w:p w14:paraId="32D2FF83" w14:textId="77777777" w:rsidR="00236413" w:rsidRPr="00C22F26" w:rsidRDefault="00236413" w:rsidP="00C22F26">
      <w:pPr>
        <w:pStyle w:val="nrpsNormalsingleline"/>
      </w:pPr>
      <w:r w:rsidRPr="00C22F26">
        <w:t>Angelina Gonzalez-Aller</w:t>
      </w:r>
    </w:p>
    <w:p w14:paraId="63EAA56D" w14:textId="77777777" w:rsidR="00C22F26" w:rsidRPr="00C22F26" w:rsidRDefault="00C22F26" w:rsidP="00C22F26">
      <w:pPr>
        <w:pStyle w:val="nrpsNormalsingleline"/>
      </w:pPr>
      <w:r w:rsidRPr="00C22F26">
        <w:t>Meredith Howard</w:t>
      </w:r>
    </w:p>
    <w:p w14:paraId="6768A08D" w14:textId="77777777" w:rsidR="00C22F26" w:rsidRPr="00C22F26" w:rsidRDefault="00C22F26" w:rsidP="00C22F26">
      <w:pPr>
        <w:pStyle w:val="nrpsNormalsingleline"/>
      </w:pPr>
      <w:r>
        <w:t>Paul LaChapelle</w:t>
      </w:r>
    </w:p>
    <w:p w14:paraId="334ABF7A" w14:textId="77777777" w:rsidR="00236413" w:rsidRPr="00C22F26" w:rsidRDefault="00236413" w:rsidP="00C22F26">
      <w:pPr>
        <w:pStyle w:val="nrpsNormalsingleline"/>
      </w:pPr>
      <w:r w:rsidRPr="00C22F26">
        <w:t>Jennifer Robohm</w:t>
      </w:r>
    </w:p>
    <w:p w14:paraId="55A06E4E" w14:textId="77777777" w:rsidR="00236413" w:rsidRPr="00C22F26" w:rsidRDefault="00236413" w:rsidP="00C22F26">
      <w:pPr>
        <w:pStyle w:val="nrpsNormalsingleline"/>
      </w:pPr>
      <w:r w:rsidRPr="00C22F26">
        <w:t>Nick Silverman</w:t>
      </w:r>
    </w:p>
    <w:p w14:paraId="29374F8F" w14:textId="67E6CAA8" w:rsidR="00236413" w:rsidRPr="00C22F26" w:rsidRDefault="00AB3FFB" w:rsidP="00C22F26">
      <w:pPr>
        <w:pStyle w:val="nrpsNormalsingleline"/>
        <w:rPr>
          <w:i/>
        </w:rPr>
      </w:pPr>
      <w:r>
        <w:rPr>
          <w:i/>
        </w:rPr>
        <w:t xml:space="preserve">Add </w:t>
      </w:r>
      <w:r w:rsidR="00236413" w:rsidRPr="00C22F26">
        <w:rPr>
          <w:i/>
        </w:rPr>
        <w:t>Box Authors</w:t>
      </w:r>
    </w:p>
    <w:p w14:paraId="23B0E40C" w14:textId="5971A10E" w:rsidR="00E5331D" w:rsidRPr="00C3279A" w:rsidRDefault="00E5331D" w:rsidP="000E269E">
      <w:pPr>
        <w:pStyle w:val="nrpsNormalsingleline"/>
        <w:rPr>
          <w:color w:val="auto"/>
          <w:highlight w:val="yellow"/>
        </w:rPr>
      </w:pPr>
      <w:r w:rsidRPr="00C3279A">
        <w:rPr>
          <w:color w:val="auto"/>
          <w:highlight w:val="yellow"/>
        </w:rPr>
        <w:br w:type="page"/>
      </w:r>
    </w:p>
    <w:p w14:paraId="7F4A483B" w14:textId="77777777" w:rsidR="004C6DEF" w:rsidRDefault="004C6DEF" w:rsidP="00982C27">
      <w:pPr>
        <w:pStyle w:val="nrpsNormal"/>
      </w:pPr>
    </w:p>
    <w:p w14:paraId="53CFBE87" w14:textId="3AC305F9" w:rsidR="00EF0716" w:rsidRPr="00DE130E" w:rsidRDefault="004A0988" w:rsidP="00EF0716">
      <w:pPr>
        <w:pStyle w:val="nrpsHeading1"/>
        <w:rPr>
          <w:color w:val="auto"/>
        </w:rPr>
      </w:pPr>
      <w:bookmarkStart w:id="34" w:name="_Toc34208626"/>
      <w:commentRangeStart w:id="35"/>
      <w:r w:rsidRPr="00DE130E">
        <w:rPr>
          <w:color w:val="auto"/>
        </w:rPr>
        <w:t xml:space="preserve">List of </w:t>
      </w:r>
      <w:r w:rsidR="006B1581" w:rsidRPr="00DE130E">
        <w:rPr>
          <w:color w:val="auto"/>
        </w:rPr>
        <w:t>Acronyms</w:t>
      </w:r>
      <w:bookmarkEnd w:id="30"/>
      <w:commentRangeEnd w:id="35"/>
      <w:r w:rsidR="00587462">
        <w:rPr>
          <w:rStyle w:val="CommentReference"/>
          <w:rFonts w:ascii="Times New Roman" w:eastAsiaTheme="minorHAnsi" w:hAnsi="Times New Roman" w:cstheme="minorBidi"/>
          <w:b w:val="0"/>
        </w:rPr>
        <w:commentReference w:id="35"/>
      </w:r>
      <w:bookmarkEnd w:id="34"/>
    </w:p>
    <w:p w14:paraId="0E80C984" w14:textId="77777777" w:rsidR="00AD4B77" w:rsidRPr="00C3279A" w:rsidRDefault="00AD4B77" w:rsidP="00825E81">
      <w:pPr>
        <w:pStyle w:val="nrpsNormal"/>
        <w:rPr>
          <w:color w:val="auto"/>
          <w:highlight w:val="yellow"/>
        </w:rPr>
      </w:pPr>
    </w:p>
    <w:p w14:paraId="77C16FBE" w14:textId="324EF826" w:rsidR="00ED1465" w:rsidRDefault="00ED1465" w:rsidP="00C251F0">
      <w:pPr>
        <w:pStyle w:val="nrpsNormalsingleline"/>
      </w:pPr>
      <w:r>
        <w:t>CDC—Center for Disease Control</w:t>
      </w:r>
      <w:r w:rsidR="00751D30">
        <w:t xml:space="preserve"> and Prevention</w:t>
      </w:r>
    </w:p>
    <w:p w14:paraId="13C6FDBC" w14:textId="52E8C362" w:rsidR="008B7A5A" w:rsidRDefault="008B7A5A" w:rsidP="00C251F0">
      <w:pPr>
        <w:pStyle w:val="nrpsNormalsingleline"/>
        <w:rPr>
          <w:color w:val="auto"/>
        </w:rPr>
      </w:pPr>
      <w:r w:rsidRPr="004C1DD1">
        <w:t>ENSO—El Ni</w:t>
      </w:r>
      <w:r w:rsidRPr="004C1DD1">
        <w:rPr>
          <w:rFonts w:ascii="Calibri" w:hAnsi="Calibri" w:cs="Calibri"/>
        </w:rPr>
        <w:t>ñ</w:t>
      </w:r>
      <w:r w:rsidRPr="004C1DD1">
        <w:t>o-South Oscillation</w:t>
      </w:r>
    </w:p>
    <w:p w14:paraId="2E4BF43F" w14:textId="5FAD4BD7" w:rsidR="00E62AAB" w:rsidRDefault="00E62AAB" w:rsidP="00C251F0">
      <w:pPr>
        <w:pStyle w:val="nrpsNormalsingleline"/>
      </w:pPr>
      <w:r>
        <w:t>GCM—general circulation model</w:t>
      </w:r>
    </w:p>
    <w:p w14:paraId="007AACCC" w14:textId="7AE34865" w:rsidR="00F50639" w:rsidRDefault="00F50639" w:rsidP="00C251F0">
      <w:pPr>
        <w:pStyle w:val="nrpsNormalsingleline"/>
        <w:rPr>
          <w:color w:val="auto"/>
        </w:rPr>
      </w:pPr>
      <w:r>
        <w:t>HEPA—</w:t>
      </w:r>
      <w:r w:rsidRPr="00F50639">
        <w:t>high-efficiency particulate air</w:t>
      </w:r>
      <w:r>
        <w:t xml:space="preserve"> (filters)</w:t>
      </w:r>
    </w:p>
    <w:p w14:paraId="66302CDF" w14:textId="5F83F7F3" w:rsidR="00650837" w:rsidRDefault="00650837" w:rsidP="00C251F0">
      <w:pPr>
        <w:pStyle w:val="nrpsNormalsingleline"/>
        <w:rPr>
          <w:color w:val="auto"/>
        </w:rPr>
      </w:pPr>
      <w:r w:rsidRPr="00587462">
        <w:rPr>
          <w:color w:val="auto"/>
        </w:rPr>
        <w:t>IPCC—Intergovernmental Panel on Climate Change </w:t>
      </w:r>
    </w:p>
    <w:p w14:paraId="1FBA3045" w14:textId="0D8BC75C" w:rsidR="003865A5" w:rsidRDefault="003865A5" w:rsidP="00C251F0">
      <w:pPr>
        <w:pStyle w:val="nrpsNormalsingleline"/>
        <w:rPr>
          <w:color w:val="auto"/>
        </w:rPr>
      </w:pPr>
      <w:r w:rsidRPr="00587462">
        <w:rPr>
          <w:color w:val="auto"/>
        </w:rPr>
        <w:t>MCA</w:t>
      </w:r>
      <w:r w:rsidR="00E5331D" w:rsidRPr="00587462">
        <w:rPr>
          <w:color w:val="auto"/>
        </w:rPr>
        <w:t>—Montana Climate Assessment</w:t>
      </w:r>
    </w:p>
    <w:p w14:paraId="187D659B" w14:textId="156AB945" w:rsidR="00ED1465" w:rsidRDefault="00ED1465" w:rsidP="00C251F0">
      <w:pPr>
        <w:pStyle w:val="nrpsNormalsingleline"/>
        <w:rPr>
          <w:color w:val="auto"/>
        </w:rPr>
      </w:pPr>
      <w:r>
        <w:t>MTDPHHS—Montana Department of Public Health and Human Services</w:t>
      </w:r>
    </w:p>
    <w:p w14:paraId="4EF66807" w14:textId="77777777" w:rsidR="0074433C" w:rsidRDefault="0074433C" w:rsidP="00C251F0">
      <w:pPr>
        <w:pStyle w:val="nrpsNormalsingleline"/>
        <w:rPr>
          <w:color w:val="auto"/>
        </w:rPr>
      </w:pPr>
      <w:r>
        <w:rPr>
          <w:color w:val="auto"/>
        </w:rPr>
        <w:t>PM—particulate matter</w:t>
      </w:r>
    </w:p>
    <w:p w14:paraId="4D1B9C3D" w14:textId="5E01BE57" w:rsidR="004F3CB1" w:rsidRDefault="004F3CB1" w:rsidP="00C251F0">
      <w:pPr>
        <w:pStyle w:val="nrpsNormalsingleline"/>
        <w:rPr>
          <w:color w:val="auto"/>
        </w:rPr>
      </w:pPr>
      <w:r>
        <w:rPr>
          <w:color w:val="auto"/>
        </w:rPr>
        <w:t>PTSD—post traumatic stress disorder</w:t>
      </w:r>
    </w:p>
    <w:p w14:paraId="7A53163D" w14:textId="4483AD84" w:rsidR="00F84E8A" w:rsidRPr="00587462" w:rsidRDefault="00F84E8A" w:rsidP="00C251F0">
      <w:pPr>
        <w:pStyle w:val="nrpsNormalsingleline"/>
        <w:rPr>
          <w:color w:val="auto"/>
        </w:rPr>
      </w:pPr>
      <w:r>
        <w:rPr>
          <w:color w:val="auto"/>
        </w:rPr>
        <w:t>RCPs—r</w:t>
      </w:r>
      <w:r w:rsidRPr="008D3D4B">
        <w:t xml:space="preserve">epresentative </w:t>
      </w:r>
      <w:r>
        <w:t>c</w:t>
      </w:r>
      <w:r w:rsidRPr="008D3D4B">
        <w:t xml:space="preserve">oncentration </w:t>
      </w:r>
      <w:r>
        <w:t>p</w:t>
      </w:r>
      <w:r w:rsidRPr="008D3D4B">
        <w:t>athways</w:t>
      </w:r>
    </w:p>
    <w:p w14:paraId="4D55E647" w14:textId="335279DF" w:rsidR="00DC2C46" w:rsidRDefault="007C3D6C" w:rsidP="007C3D6C">
      <w:pPr>
        <w:tabs>
          <w:tab w:val="left" w:pos="8040"/>
        </w:tabs>
        <w:rPr>
          <w:color w:val="auto"/>
        </w:rPr>
      </w:pPr>
      <w:r w:rsidRPr="00864E5D">
        <w:rPr>
          <w:color w:val="auto"/>
        </w:rPr>
        <w:tab/>
      </w:r>
    </w:p>
    <w:p w14:paraId="47FC1ECF" w14:textId="77777777" w:rsidR="004870F2" w:rsidRPr="00900C77" w:rsidRDefault="00DC2C46" w:rsidP="004870F2">
      <w:pPr>
        <w:pStyle w:val="nrpsNormal"/>
        <w:jc w:val="center"/>
      </w:pPr>
      <w:r>
        <w:rPr>
          <w:color w:val="auto"/>
        </w:rPr>
        <w:br w:type="page"/>
      </w:r>
      <w:r w:rsidR="004870F2" w:rsidRPr="00900C77">
        <w:rPr>
          <w:noProof/>
          <w:color w:val="auto"/>
        </w:rPr>
        <w:lastRenderedPageBreak/>
        <w:drawing>
          <wp:inline distT="0" distB="0" distL="0" distR="0" wp14:anchorId="59BABBB1" wp14:editId="6BBF5189">
            <wp:extent cx="4572000" cy="3429000"/>
            <wp:effectExtent l="19050" t="19050" r="19050" b="19050"/>
            <wp:docPr id="1137" name="Picture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a:ln>
                      <a:solidFill>
                        <a:schemeClr val="tx1"/>
                      </a:solidFill>
                    </a:ln>
                  </pic:spPr>
                </pic:pic>
              </a:graphicData>
            </a:graphic>
          </wp:inline>
        </w:drawing>
      </w:r>
    </w:p>
    <w:p w14:paraId="2E36CF74" w14:textId="77777777" w:rsidR="004870F2" w:rsidRPr="00900C77" w:rsidRDefault="004870F2" w:rsidP="004870F2">
      <w:pPr>
        <w:pStyle w:val="nrpsnormalindentitalicsSB"/>
        <w:jc w:val="center"/>
        <w:rPr>
          <w:i w:val="0"/>
        </w:rPr>
      </w:pPr>
      <w:r>
        <w:rPr>
          <w:i w:val="0"/>
        </w:rPr>
        <w:t xml:space="preserve">Looking south from the </w:t>
      </w:r>
      <w:r w:rsidRPr="00900C77">
        <w:rPr>
          <w:i w:val="0"/>
        </w:rPr>
        <w:t>M</w:t>
      </w:r>
      <w:r>
        <w:rPr>
          <w:i w:val="0"/>
        </w:rPr>
        <w:t xml:space="preserve"> Trail </w:t>
      </w:r>
      <w:r w:rsidRPr="00900C77">
        <w:rPr>
          <w:i w:val="0"/>
        </w:rPr>
        <w:t xml:space="preserve">near </w:t>
      </w:r>
      <w:r>
        <w:rPr>
          <w:i w:val="0"/>
        </w:rPr>
        <w:t>Bozeman</w:t>
      </w:r>
      <w:r w:rsidRPr="00900C77">
        <w:rPr>
          <w:i w:val="0"/>
        </w:rPr>
        <w:t>, Montana. Photograph courtesy Scott Bischke.</w:t>
      </w:r>
    </w:p>
    <w:p w14:paraId="07C17055" w14:textId="77777777" w:rsidR="004870F2" w:rsidRDefault="004870F2" w:rsidP="004870F2">
      <w:pPr>
        <w:pStyle w:val="nrpsNormal"/>
      </w:pPr>
    </w:p>
    <w:p w14:paraId="22FF2288" w14:textId="77777777" w:rsidR="004870F2" w:rsidRPr="00C3279A" w:rsidRDefault="004870F2" w:rsidP="004870F2">
      <w:pPr>
        <w:pStyle w:val="nrpsHeading1"/>
        <w:rPr>
          <w:highlight w:val="yellow"/>
        </w:rPr>
      </w:pPr>
      <w:bookmarkStart w:id="36" w:name="_Toc34208627"/>
      <w:r>
        <w:rPr>
          <w:color w:val="auto"/>
        </w:rPr>
        <w:t>Foreword</w:t>
      </w:r>
      <w:bookmarkEnd w:id="36"/>
    </w:p>
    <w:p w14:paraId="30DC70FB" w14:textId="77777777" w:rsidR="004870F2" w:rsidRDefault="004870F2" w:rsidP="004870F2">
      <w:pPr>
        <w:tabs>
          <w:tab w:val="left" w:pos="8040"/>
        </w:tabs>
      </w:pPr>
      <w:commentRangeStart w:id="37"/>
      <w:r>
        <w:t>Author—affiliation</w:t>
      </w:r>
    </w:p>
    <w:p w14:paraId="13E72228" w14:textId="77777777" w:rsidR="004870F2" w:rsidRDefault="004870F2" w:rsidP="004870F2">
      <w:pPr>
        <w:tabs>
          <w:tab w:val="left" w:pos="8040"/>
        </w:tabs>
      </w:pPr>
      <w:r>
        <w:t>Xyz xyz xyz</w:t>
      </w:r>
      <w:commentRangeEnd w:id="37"/>
      <w:r>
        <w:rPr>
          <w:rStyle w:val="CommentReference"/>
        </w:rPr>
        <w:commentReference w:id="37"/>
      </w:r>
    </w:p>
    <w:p w14:paraId="76BEEF78" w14:textId="77777777" w:rsidR="004870F2" w:rsidRDefault="004870F2">
      <w:pPr>
        <w:spacing w:after="0" w:line="240" w:lineRule="auto"/>
        <w:rPr>
          <w:color w:val="auto"/>
        </w:rPr>
        <w:sectPr w:rsidR="004870F2" w:rsidSect="00F00A94">
          <w:headerReference w:type="default" r:id="rId23"/>
          <w:footerReference w:type="default" r:id="rId24"/>
          <w:pgSz w:w="12240" w:h="15840" w:code="1"/>
          <w:pgMar w:top="1440" w:right="1440" w:bottom="1440" w:left="1440" w:header="720" w:footer="720" w:gutter="0"/>
          <w:pgNumType w:fmt="lowerRoman"/>
          <w:cols w:space="720"/>
          <w:docGrid w:linePitch="360"/>
        </w:sectPr>
      </w:pPr>
    </w:p>
    <w:p w14:paraId="4B34F2A4" w14:textId="77777777" w:rsidR="00DC2C46" w:rsidRPr="00900C77" w:rsidRDefault="00DC2C46" w:rsidP="004F6B0C">
      <w:pPr>
        <w:pStyle w:val="nrpsNormal"/>
        <w:ind w:left="-1440"/>
        <w:jc w:val="center"/>
      </w:pPr>
      <w:r w:rsidRPr="00900C77">
        <w:rPr>
          <w:noProof/>
          <w:color w:val="auto"/>
        </w:rPr>
        <w:lastRenderedPageBreak/>
        <w:drawing>
          <wp:inline distT="0" distB="0" distL="0" distR="0" wp14:anchorId="399AB8F6" wp14:editId="08C1D2A9">
            <wp:extent cx="7772400" cy="2701703"/>
            <wp:effectExtent l="19050" t="19050" r="19050" b="22860"/>
            <wp:docPr id="1136" name="Picture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772400" cy="2701703"/>
                    </a:xfrm>
                    <a:prstGeom prst="rect">
                      <a:avLst/>
                    </a:prstGeom>
                    <a:ln>
                      <a:solidFill>
                        <a:schemeClr val="tx1"/>
                      </a:solidFill>
                    </a:ln>
                  </pic:spPr>
                </pic:pic>
              </a:graphicData>
            </a:graphic>
          </wp:inline>
        </w:drawing>
      </w:r>
    </w:p>
    <w:p w14:paraId="494D67FA" w14:textId="1C01C91D" w:rsidR="00DC2C46" w:rsidRPr="00900C77" w:rsidRDefault="004F6B0C" w:rsidP="00DC2C46">
      <w:pPr>
        <w:pStyle w:val="nrpsnormalindentitalicsSB"/>
        <w:jc w:val="center"/>
        <w:rPr>
          <w:i w:val="0"/>
        </w:rPr>
      </w:pPr>
      <w:r>
        <w:rPr>
          <w:i w:val="0"/>
        </w:rPr>
        <w:t>Smith River country near White Sulphur Springs, MT</w:t>
      </w:r>
      <w:r w:rsidR="00DC2C46" w:rsidRPr="00900C77">
        <w:rPr>
          <w:i w:val="0"/>
        </w:rPr>
        <w:t>. Photograph courtesy Scott Bischke.</w:t>
      </w:r>
    </w:p>
    <w:p w14:paraId="4B064940" w14:textId="77777777" w:rsidR="00DC2C46" w:rsidRDefault="00DC2C46" w:rsidP="00483948">
      <w:pPr>
        <w:pStyle w:val="nrpsNormal"/>
      </w:pPr>
    </w:p>
    <w:p w14:paraId="705555F4" w14:textId="25C3BEF4" w:rsidR="00DC2C46" w:rsidRPr="00C3279A" w:rsidRDefault="00F84867" w:rsidP="00DC2C46">
      <w:pPr>
        <w:pStyle w:val="nrpsHeading1"/>
        <w:rPr>
          <w:highlight w:val="yellow"/>
        </w:rPr>
      </w:pPr>
      <w:bookmarkStart w:id="38" w:name="_Toc34208628"/>
      <w:commentRangeStart w:id="39"/>
      <w:commentRangeStart w:id="40"/>
      <w:r>
        <w:rPr>
          <w:color w:val="auto"/>
        </w:rPr>
        <w:t xml:space="preserve">Key </w:t>
      </w:r>
      <w:r w:rsidR="003F4B88">
        <w:rPr>
          <w:color w:val="auto"/>
        </w:rPr>
        <w:t>Messages</w:t>
      </w:r>
      <w:commentRangeEnd w:id="39"/>
      <w:r w:rsidR="003F4B88">
        <w:rPr>
          <w:rStyle w:val="CommentReference"/>
          <w:rFonts w:asciiTheme="minorHAnsi" w:hAnsiTheme="minorHAnsi"/>
          <w:b w:val="0"/>
        </w:rPr>
        <w:commentReference w:id="39"/>
      </w:r>
      <w:commentRangeEnd w:id="40"/>
      <w:r w:rsidR="00977AED">
        <w:rPr>
          <w:rStyle w:val="CommentReference"/>
          <w:rFonts w:asciiTheme="minorHAnsi" w:hAnsiTheme="minorHAnsi"/>
          <w:b w:val="0"/>
        </w:rPr>
        <w:commentReference w:id="40"/>
      </w:r>
      <w:r w:rsidR="00977AED">
        <w:rPr>
          <w:color w:val="auto"/>
        </w:rPr>
        <w:t xml:space="preserve"> and Recommendations</w:t>
      </w:r>
      <w:bookmarkEnd w:id="38"/>
    </w:p>
    <w:p w14:paraId="401A2233" w14:textId="77777777" w:rsidR="003F4B88" w:rsidRDefault="003F4B88" w:rsidP="00DC2C46">
      <w:pPr>
        <w:tabs>
          <w:tab w:val="left" w:pos="8040"/>
        </w:tabs>
      </w:pPr>
    </w:p>
    <w:p w14:paraId="408BB966" w14:textId="77777777" w:rsidR="003F4B88" w:rsidRDefault="003F4B88" w:rsidP="00DC2C46">
      <w:pPr>
        <w:tabs>
          <w:tab w:val="left" w:pos="8040"/>
        </w:tabs>
      </w:pPr>
    </w:p>
    <w:p w14:paraId="4B546767" w14:textId="77777777" w:rsidR="003F4B88" w:rsidRDefault="003F4B88" w:rsidP="00DC2C46">
      <w:pPr>
        <w:tabs>
          <w:tab w:val="left" w:pos="8040"/>
        </w:tabs>
      </w:pPr>
    </w:p>
    <w:tbl>
      <w:tblPr>
        <w:tblW w:w="9350" w:type="dxa"/>
        <w:jc w:val="right"/>
        <w:tblBorders>
          <w:top w:val="single" w:sz="4" w:space="0" w:color="1F497D"/>
          <w:bottom w:val="single" w:sz="4" w:space="0" w:color="1F497D"/>
        </w:tblBorders>
        <w:shd w:val="clear" w:color="auto" w:fill="C2D69B" w:themeFill="accent3" w:themeFillTint="99"/>
        <w:tblLayout w:type="fixed"/>
        <w:tblCellMar>
          <w:top w:w="173" w:type="dxa"/>
          <w:left w:w="173" w:type="dxa"/>
          <w:bottom w:w="173" w:type="dxa"/>
          <w:right w:w="173" w:type="dxa"/>
        </w:tblCellMar>
        <w:tblLook w:val="04A0" w:firstRow="1" w:lastRow="0" w:firstColumn="1" w:lastColumn="0" w:noHBand="0" w:noVBand="1"/>
      </w:tblPr>
      <w:tblGrid>
        <w:gridCol w:w="9350"/>
      </w:tblGrid>
      <w:tr w:rsidR="00F84867" w:rsidRPr="008B1AA5" w14:paraId="24D809C1" w14:textId="77777777" w:rsidTr="007A766F">
        <w:trPr>
          <w:trHeight w:val="657"/>
          <w:jc w:val="right"/>
        </w:trPr>
        <w:tc>
          <w:tcPr>
            <w:tcW w:w="9350" w:type="dxa"/>
            <w:shd w:val="clear" w:color="auto" w:fill="C2D69B" w:themeFill="accent3" w:themeFillTint="99"/>
            <w:tcMar>
              <w:top w:w="80" w:type="dxa"/>
              <w:left w:w="80" w:type="dxa"/>
              <w:bottom w:w="80" w:type="dxa"/>
              <w:right w:w="80" w:type="dxa"/>
            </w:tcMar>
          </w:tcPr>
          <w:p w14:paraId="2E439774" w14:textId="2B039FBB" w:rsidR="00F84867" w:rsidRPr="008B1AA5" w:rsidRDefault="00F84867" w:rsidP="007A766F">
            <w:pPr>
              <w:pStyle w:val="nrpsnormalKeyMessagesSB"/>
            </w:pPr>
            <w:r w:rsidRPr="008B1AA5">
              <w:rPr>
                <w:b/>
                <w:i/>
                <w:color w:val="auto"/>
              </w:rPr>
              <w:t>Key Messages</w:t>
            </w:r>
            <w:r w:rsidRPr="008B1AA5">
              <w:rPr>
                <w:color w:val="auto"/>
              </w:rPr>
              <w:t xml:space="preserve"> </w:t>
            </w:r>
            <w:commentRangeStart w:id="41"/>
            <w:commentRangeEnd w:id="41"/>
            <w:r>
              <w:rPr>
                <w:rStyle w:val="CommentReference"/>
                <w:rFonts w:eastAsiaTheme="minorHAnsi" w:cstheme="minorBidi"/>
              </w:rPr>
              <w:commentReference w:id="41"/>
            </w:r>
            <w:commentRangeStart w:id="42"/>
            <w:commentRangeEnd w:id="42"/>
            <w:r>
              <w:rPr>
                <w:rStyle w:val="CommentReference"/>
                <w:rFonts w:asciiTheme="minorHAnsi" w:hAnsiTheme="minorHAnsi"/>
              </w:rPr>
              <w:commentReference w:id="42"/>
            </w:r>
          </w:p>
          <w:p w14:paraId="72161BFF" w14:textId="77777777" w:rsidR="00F84867" w:rsidRPr="00963BE3" w:rsidRDefault="00F84867" w:rsidP="00DF5035">
            <w:pPr>
              <w:pStyle w:val="nrpsBulletlistSBKeyMsgs"/>
              <w:numPr>
                <w:ilvl w:val="0"/>
                <w:numId w:val="25"/>
              </w:numPr>
            </w:pPr>
            <w:r w:rsidRPr="00963BE3">
              <w:t>Annual temperatures have risen 2-3</w:t>
            </w:r>
            <w:r w:rsidRPr="00963BE3">
              <w:rPr>
                <w:vertAlign w:val="superscript"/>
              </w:rPr>
              <w:t>o</w:t>
            </w:r>
            <w:r w:rsidRPr="00963BE3">
              <w:t>F since 1950, and our growing season is now 12 days longer. Montana has experienced an increase in warm days</w:t>
            </w:r>
            <w:r>
              <w:t xml:space="preserve"> and nights, </w:t>
            </w:r>
            <w:r w:rsidRPr="00963BE3">
              <w:t>both in summer and winter. There is no trend in precipitation since 1950. [high agreement, robust evidence]</w:t>
            </w:r>
          </w:p>
          <w:p w14:paraId="553D0431" w14:textId="77777777" w:rsidR="00F84867" w:rsidRPr="00963BE3" w:rsidRDefault="00F84867" w:rsidP="00DF5035">
            <w:pPr>
              <w:pStyle w:val="nrpsBulletlistSBKeyMsgs"/>
              <w:numPr>
                <w:ilvl w:val="0"/>
                <w:numId w:val="25"/>
              </w:numPr>
            </w:pPr>
            <w:r w:rsidRPr="00963BE3">
              <w:t>Climate models project that temperatures will continue to increase in the coming decades and</w:t>
            </w:r>
            <w:r>
              <w:t xml:space="preserve"> average annual temperature</w:t>
            </w:r>
            <w:r w:rsidRPr="00963BE3">
              <w:t xml:space="preserve"> may be 9.8</w:t>
            </w:r>
            <w:r w:rsidRPr="00963BE3">
              <w:rPr>
                <w:vertAlign w:val="superscript"/>
              </w:rPr>
              <w:t>o</w:t>
            </w:r>
            <w:r w:rsidRPr="00963BE3">
              <w:t xml:space="preserve">F higher than </w:t>
            </w:r>
            <w:r>
              <w:t xml:space="preserve">those recorded between </w:t>
            </w:r>
            <w:r w:rsidRPr="00963BE3">
              <w:t>1971-2000, given our present rate of greenhouse gas emissions. [high agreement, robust evidence]</w:t>
            </w:r>
          </w:p>
          <w:p w14:paraId="20D69DB3" w14:textId="77777777" w:rsidR="00F84867" w:rsidRPr="00963BE3" w:rsidRDefault="00F84867" w:rsidP="00DF5035">
            <w:pPr>
              <w:pStyle w:val="nrpsBulletlistSBKeyMsgs"/>
              <w:numPr>
                <w:ilvl w:val="0"/>
                <w:numId w:val="25"/>
              </w:numPr>
            </w:pPr>
            <w:r w:rsidRPr="00963BE3">
              <w:t>Precipitation levels may increase slightly in the future, but these gains will be offset by evaporation and transpiration due to higher temperatures. More precipitation will be received in winter, spring, and fall, and summers will become drier than at present. [moderate agreement, moderate evidence]</w:t>
            </w:r>
          </w:p>
          <w:p w14:paraId="646CA3F5" w14:textId="77777777" w:rsidR="00F84867" w:rsidRPr="00963BE3" w:rsidRDefault="00F84867" w:rsidP="00DF5035">
            <w:pPr>
              <w:pStyle w:val="nrpsBulletlistSBKeyMsgs"/>
              <w:numPr>
                <w:ilvl w:val="0"/>
                <w:numId w:val="25"/>
              </w:numPr>
            </w:pPr>
            <w:r w:rsidRPr="00963BE3">
              <w:t>Rising temperatures will result in a shift from snow to rain earlier in the year than at present. In turn, this shift will result in earlier date</w:t>
            </w:r>
            <w:r>
              <w:t>s</w:t>
            </w:r>
            <w:r w:rsidRPr="00963BE3">
              <w:t xml:space="preserve"> for </w:t>
            </w:r>
            <w:r>
              <w:t xml:space="preserve">the onset of </w:t>
            </w:r>
            <w:r w:rsidRPr="00963BE3">
              <w:t xml:space="preserve">snowmelt and </w:t>
            </w:r>
            <w:r>
              <w:t xml:space="preserve">associated peak </w:t>
            </w:r>
            <w:r w:rsidRPr="00963BE3">
              <w:t xml:space="preserve">stream run off </w:t>
            </w:r>
            <w:r>
              <w:t xml:space="preserve">by </w:t>
            </w:r>
            <w:r w:rsidRPr="00963BE3">
              <w:t>the end of the century. [high agreement, robust evidence]</w:t>
            </w:r>
          </w:p>
          <w:p w14:paraId="36DAD63B" w14:textId="77777777" w:rsidR="00F84867" w:rsidRPr="00963BE3" w:rsidRDefault="00F84867" w:rsidP="00DF5035">
            <w:pPr>
              <w:pStyle w:val="nrpsBulletlistSBKeyMsgs"/>
              <w:numPr>
                <w:ilvl w:val="0"/>
                <w:numId w:val="25"/>
              </w:numPr>
            </w:pPr>
            <w:r w:rsidRPr="00963BE3">
              <w:t>The number of days &gt;90</w:t>
            </w:r>
            <w:r w:rsidRPr="00065F11">
              <w:rPr>
                <w:vertAlign w:val="superscript"/>
              </w:rPr>
              <w:t>o</w:t>
            </w:r>
            <w:r w:rsidRPr="00963BE3">
              <w:t xml:space="preserve">F will increase significantly by the end of the century, with the greatest warming in eastern Montana. The eastern part of the state will also experience more extreme heat </w:t>
            </w:r>
            <w:r>
              <w:t xml:space="preserve">(i.e., days </w:t>
            </w:r>
            <w:r w:rsidRPr="00963BE3">
              <w:t>when the heat index exceeds 105</w:t>
            </w:r>
            <w:r w:rsidRPr="00065F11">
              <w:rPr>
                <w:vertAlign w:val="superscript"/>
              </w:rPr>
              <w:t>o</w:t>
            </w:r>
            <w:r w:rsidRPr="00963BE3">
              <w:t>F. [high agreement, moderate evidence]</w:t>
            </w:r>
          </w:p>
          <w:p w14:paraId="04596250" w14:textId="7EE6752C" w:rsidR="00F84867" w:rsidRPr="00963BE3" w:rsidRDefault="00F84867" w:rsidP="00DF5035">
            <w:pPr>
              <w:pStyle w:val="nrpsBulletlistSBKeyMsgs"/>
              <w:numPr>
                <w:ilvl w:val="0"/>
                <w:numId w:val="25"/>
              </w:numPr>
            </w:pPr>
            <w:r w:rsidRPr="00BA65E5">
              <w:lastRenderedPageBreak/>
              <w:t xml:space="preserve">Increased wildfires are expected as wetter springs result in increased fuel accumulation, and drier summers </w:t>
            </w:r>
            <w:del w:id="43" w:author="Whitlock, Cathy" w:date="2020-03-07T10:54:00Z">
              <w:r w:rsidRPr="00BA65E5" w:rsidDel="00A93AF2">
                <w:delText>result in increased</w:delText>
              </w:r>
            </w:del>
            <w:ins w:id="44" w:author="Whitlock, Cathy" w:date="2020-03-07T10:54:00Z">
              <w:r w:rsidR="00A93AF2">
                <w:t>lead to</w:t>
              </w:r>
            </w:ins>
            <w:r w:rsidRPr="00BA65E5">
              <w:t xml:space="preserve"> fuel desiccation. The</w:t>
            </w:r>
            <w:r w:rsidRPr="00963BE3">
              <w:t xml:space="preserve"> size of fires and the length of the fire season will increase in forest and grassland. [high agreement, robust evidence]</w:t>
            </w:r>
          </w:p>
          <w:p w14:paraId="6956B0FE" w14:textId="18F9442D" w:rsidR="00F84867" w:rsidRDefault="00F84867" w:rsidP="00DF5035">
            <w:pPr>
              <w:pStyle w:val="nrpsBulletlistSBKeyMsgs"/>
              <w:numPr>
                <w:ilvl w:val="0"/>
                <w:numId w:val="25"/>
              </w:numPr>
            </w:pPr>
            <w:r w:rsidRPr="00963BE3">
              <w:t>Unforeseen climate</w:t>
            </w:r>
            <w:ins w:id="45" w:author="Whitlock, Cathy" w:date="2020-03-07T10:54:00Z">
              <w:r w:rsidR="00A93AF2">
                <w:t>-related weath</w:t>
              </w:r>
            </w:ins>
            <w:ins w:id="46" w:author="Whitlock, Cathy" w:date="2020-03-07T10:55:00Z">
              <w:r w:rsidR="00A93AF2">
                <w:t>er</w:t>
              </w:r>
            </w:ins>
            <w:r w:rsidRPr="00963BE3">
              <w:t xml:space="preserve"> </w:t>
            </w:r>
            <w:del w:id="47" w:author="Whitlock, Cathy" w:date="2020-03-07T10:55:00Z">
              <w:r w:rsidRPr="00963BE3" w:rsidDel="00A93AF2">
                <w:delText>“surprises”</w:delText>
              </w:r>
            </w:del>
            <w:ins w:id="48" w:author="Whitlock, Cathy" w:date="2020-03-07T10:55:00Z">
              <w:r w:rsidR="00A93AF2">
                <w:t>events</w:t>
              </w:r>
            </w:ins>
            <w:r w:rsidRPr="00963BE3">
              <w:t xml:space="preserve"> will occur with projected increases in temperature and drought in the coming decades, including greater likelihood of spring flooding, severe summer drought, and extreme storm events. [high agreement, moderate evidence]</w:t>
            </w:r>
          </w:p>
          <w:p w14:paraId="3DD0DE4F" w14:textId="77777777" w:rsidR="009558EA" w:rsidRDefault="009558EA" w:rsidP="009558EA">
            <w:pPr>
              <w:pStyle w:val="nrpsBulletlistSBKeyMsgs"/>
              <w:numPr>
                <w:ilvl w:val="0"/>
                <w:numId w:val="0"/>
              </w:numPr>
              <w:ind w:left="648" w:hanging="360"/>
            </w:pPr>
          </w:p>
          <w:p w14:paraId="1040B186" w14:textId="6EDA1A95" w:rsidR="009558EA" w:rsidRPr="004D0AAC" w:rsidRDefault="009558EA" w:rsidP="009558EA">
            <w:pPr>
              <w:pStyle w:val="nrpsBulletlistSBKeyMsgs"/>
              <w:numPr>
                <w:ilvl w:val="0"/>
                <w:numId w:val="0"/>
              </w:numPr>
              <w:ind w:left="648" w:hanging="360"/>
            </w:pPr>
            <w:r w:rsidRPr="004D0AAC">
              <w:t xml:space="preserve">These ideas copied here from </w:t>
            </w:r>
            <w:r w:rsidR="00F2633E" w:rsidRPr="004D0AAC">
              <w:t>S</w:t>
            </w:r>
            <w:r w:rsidRPr="004D0AAC">
              <w:t>ection 1 Introduction:</w:t>
            </w:r>
          </w:p>
          <w:p w14:paraId="15D8FA93" w14:textId="0AFCCC16" w:rsidR="009558EA" w:rsidRPr="004D0AAC" w:rsidRDefault="009558EA" w:rsidP="00DF5035">
            <w:pPr>
              <w:pStyle w:val="nrpsBulletlistSBKeyMsgs"/>
              <w:numPr>
                <w:ilvl w:val="0"/>
                <w:numId w:val="25"/>
              </w:numPr>
            </w:pPr>
            <w:r w:rsidRPr="004D0AAC">
              <w:t xml:space="preserve">Increased temperatures and wildfire occurrence </w:t>
            </w:r>
            <w:del w:id="49" w:author="Whitlock, Cathy" w:date="2020-03-07T10:55:00Z">
              <w:r w:rsidRPr="004D0AAC" w:rsidDel="00A93AF2">
                <w:delText xml:space="preserve">can </w:delText>
              </w:r>
            </w:del>
            <w:ins w:id="50" w:author="Whitlock, Cathy" w:date="2020-03-07T10:55:00Z">
              <w:r w:rsidR="00A93AF2">
                <w:t>will</w:t>
              </w:r>
              <w:r w:rsidR="00A93AF2" w:rsidRPr="004D0AAC">
                <w:t xml:space="preserve"> </w:t>
              </w:r>
            </w:ins>
            <w:r w:rsidRPr="004D0AAC">
              <w:t xml:space="preserve">cause heat- and smoke-related </w:t>
            </w:r>
            <w:del w:id="51" w:author="Whitlock, Cathy" w:date="2020-03-07T10:55:00Z">
              <w:r w:rsidRPr="004D0AAC" w:rsidDel="00A93AF2">
                <w:delText>issues</w:delText>
              </w:r>
            </w:del>
            <w:ins w:id="52" w:author="Whitlock, Cathy" w:date="2020-03-07T10:55:00Z">
              <w:r w:rsidR="00A93AF2">
                <w:t>health problems</w:t>
              </w:r>
            </w:ins>
            <w:r w:rsidRPr="004D0AAC">
              <w:t xml:space="preserve">, such as asthma and cardiopulmonary illness, and are </w:t>
            </w:r>
            <w:del w:id="53" w:author="Whitlock, Cathy" w:date="2020-03-07T10:56:00Z">
              <w:r w:rsidRPr="004D0AAC" w:rsidDel="00A93AF2">
                <w:delText xml:space="preserve">perhaps </w:delText>
              </w:r>
            </w:del>
            <w:r w:rsidRPr="004D0AAC">
              <w:t>of most immediate concern.</w:t>
            </w:r>
            <w:r w:rsidR="004717E7" w:rsidRPr="004D0AAC">
              <w:t xml:space="preserve">  [XXX agreement, YYY evidence]</w:t>
            </w:r>
            <w:commentRangeStart w:id="54"/>
            <w:commentRangeEnd w:id="54"/>
            <w:r w:rsidR="004717E7" w:rsidRPr="004D0AAC">
              <w:rPr>
                <w:rStyle w:val="CommentReference"/>
                <w:rFonts w:eastAsiaTheme="minorHAnsi" w:cstheme="minorBidi"/>
              </w:rPr>
              <w:commentReference w:id="54"/>
            </w:r>
          </w:p>
          <w:p w14:paraId="730E25EC" w14:textId="58A93E3D" w:rsidR="009558EA" w:rsidRPr="004D0AAC" w:rsidRDefault="009558EA" w:rsidP="00DF5035">
            <w:pPr>
              <w:pStyle w:val="nrpsBulletlistSBKeyMsgs"/>
              <w:numPr>
                <w:ilvl w:val="0"/>
                <w:numId w:val="25"/>
              </w:numPr>
            </w:pPr>
            <w:r w:rsidRPr="004D0AAC">
              <w:t xml:space="preserve">Early snowmelt, intense precipitation events, and projected increases in floods </w:t>
            </w:r>
            <w:del w:id="55" w:author="Whitlock, Cathy" w:date="2020-03-07T10:56:00Z">
              <w:r w:rsidRPr="004D0AAC" w:rsidDel="00A93AF2">
                <w:delText xml:space="preserve">can </w:delText>
              </w:r>
            </w:del>
            <w:ins w:id="56" w:author="Whitlock, Cathy" w:date="2020-03-07T10:56:00Z">
              <w:r w:rsidR="00A93AF2">
                <w:t>will</w:t>
              </w:r>
              <w:r w:rsidR="00A93AF2" w:rsidRPr="004D0AAC">
                <w:t xml:space="preserve"> </w:t>
              </w:r>
            </w:ins>
            <w:r w:rsidRPr="004D0AAC">
              <w:t xml:space="preserve">lead to more gastrointestinal disease due to contamination of water supplies, as well as increased opportunities for food-, water-, and vector-borne diseases. </w:t>
            </w:r>
            <w:del w:id="57" w:author="Whitlock, Cathy" w:date="2020-03-07T10:56:00Z">
              <w:r w:rsidRPr="004D0AAC" w:rsidDel="00A93AF2">
                <w:delText>Likewise, a</w:delText>
              </w:r>
            </w:del>
            <w:ins w:id="58" w:author="Whitlock, Cathy" w:date="2020-03-07T10:56:00Z">
              <w:r w:rsidR="00A93AF2">
                <w:t>A</w:t>
              </w:r>
            </w:ins>
            <w:r w:rsidRPr="004D0AAC">
              <w:t xml:space="preserve">llergies and asthma associated with mold contamination of homes in water-saturated regions </w:t>
            </w:r>
            <w:del w:id="59" w:author="Whitlock, Cathy" w:date="2020-03-07T10:56:00Z">
              <w:r w:rsidRPr="004D0AAC" w:rsidDel="00A93AF2">
                <w:delText xml:space="preserve">may </w:delText>
              </w:r>
            </w:del>
            <w:ins w:id="60" w:author="Whitlock, Cathy" w:date="2020-03-07T10:56:00Z">
              <w:r w:rsidR="00A93AF2">
                <w:t>will</w:t>
              </w:r>
              <w:r w:rsidR="00A93AF2" w:rsidRPr="004D0AAC">
                <w:t xml:space="preserve"> </w:t>
              </w:r>
            </w:ins>
            <w:r w:rsidRPr="004D0AAC">
              <w:t xml:space="preserve">increase. </w:t>
            </w:r>
            <w:r w:rsidR="004717E7" w:rsidRPr="004D0AAC">
              <w:t>[XXX agreement, YYY evidence]</w:t>
            </w:r>
          </w:p>
          <w:p w14:paraId="31D68D36" w14:textId="44C18547" w:rsidR="009558EA" w:rsidRPr="004D0AAC" w:rsidRDefault="009558EA" w:rsidP="00DF5035">
            <w:pPr>
              <w:pStyle w:val="nrpsBulletlistSBKeyMsgs"/>
              <w:numPr>
                <w:ilvl w:val="0"/>
                <w:numId w:val="25"/>
              </w:numPr>
            </w:pPr>
            <w:r w:rsidRPr="004D0AAC">
              <w:t xml:space="preserve">Late-summer drought </w:t>
            </w:r>
            <w:del w:id="61" w:author="Whitlock, Cathy" w:date="2020-03-07T10:57:00Z">
              <w:r w:rsidRPr="004D0AAC" w:rsidDel="00A93AF2">
                <w:delText>can pose</w:delText>
              </w:r>
            </w:del>
            <w:ins w:id="62" w:author="Whitlock, Cathy" w:date="2020-03-07T10:57:00Z">
              <w:r w:rsidR="00A93AF2">
                <w:t>poses</w:t>
              </w:r>
            </w:ins>
            <w:r w:rsidRPr="004D0AAC">
              <w:t xml:space="preserve"> challenges to food security and public water supplies, especially those relying on surface</w:t>
            </w:r>
            <w:del w:id="63" w:author="Whitlock, Cathy" w:date="2020-03-07T10:57:00Z">
              <w:r w:rsidRPr="004D0AAC" w:rsidDel="00A93AF2">
                <w:delText>-</w:delText>
              </w:r>
            </w:del>
            <w:ins w:id="64" w:author="Whitlock, Cathy" w:date="2020-03-07T10:57:00Z">
              <w:r w:rsidR="00A93AF2">
                <w:t xml:space="preserve"> </w:t>
              </w:r>
            </w:ins>
            <w:r w:rsidRPr="004D0AAC">
              <w:t>water.</w:t>
            </w:r>
            <w:r w:rsidR="004717E7" w:rsidRPr="004D0AAC">
              <w:t xml:space="preserve"> [XXX agreement, YYY evidence]</w:t>
            </w:r>
          </w:p>
          <w:p w14:paraId="0EF4315A" w14:textId="7235263A" w:rsidR="009558EA" w:rsidRPr="004D0AAC" w:rsidRDefault="009558EA" w:rsidP="00DF5035">
            <w:pPr>
              <w:pStyle w:val="nrpsBulletlistSBKeyMsgs"/>
              <w:numPr>
                <w:ilvl w:val="0"/>
                <w:numId w:val="25"/>
              </w:numPr>
            </w:pPr>
            <w:r w:rsidRPr="004D0AAC">
              <w:t xml:space="preserve">Projected changes in water resources </w:t>
            </w:r>
            <w:del w:id="65" w:author="Whitlock, Cathy" w:date="2020-03-07T10:57:00Z">
              <w:r w:rsidRPr="004D0AAC" w:rsidDel="00A93AF2">
                <w:delText xml:space="preserve">may </w:delText>
              </w:r>
            </w:del>
            <w:ins w:id="66" w:author="Whitlock, Cathy" w:date="2020-03-07T10:57:00Z">
              <w:r w:rsidR="00A93AF2">
                <w:t>will</w:t>
              </w:r>
              <w:r w:rsidR="00A93AF2" w:rsidRPr="004D0AAC">
                <w:t xml:space="preserve"> </w:t>
              </w:r>
            </w:ins>
            <w:r w:rsidRPr="004D0AAC">
              <w:t xml:space="preserve">impact the availability of </w:t>
            </w:r>
            <w:ins w:id="67" w:author="Whitlock, Cathy" w:date="2020-03-07T10:57:00Z">
              <w:r w:rsidR="00A93AF2">
                <w:t xml:space="preserve">many </w:t>
              </w:r>
            </w:ins>
            <w:r w:rsidRPr="004D0AAC">
              <w:t>traditional subsistence, ceremonial, and medicinal plants, which in turn threatens food security, community health, and cultural well-being for tribal communities.</w:t>
            </w:r>
            <w:r w:rsidR="004717E7" w:rsidRPr="004D0AAC">
              <w:t xml:space="preserve"> [XXX agreement, YYY evidence]</w:t>
            </w:r>
          </w:p>
          <w:p w14:paraId="70F1FD8F" w14:textId="077C5CA6" w:rsidR="009558EA" w:rsidRPr="004D0AAC" w:rsidRDefault="009558EA" w:rsidP="00DF5035">
            <w:pPr>
              <w:pStyle w:val="nrpsBulletlistSBKeyMsgs"/>
              <w:numPr>
                <w:ilvl w:val="0"/>
                <w:numId w:val="25"/>
              </w:numPr>
            </w:pPr>
            <w:r w:rsidRPr="004D0AAC">
              <w:t xml:space="preserve">Extreme weather, higher temperatures, and uncertainty in livelihoods related to agriculture, forestry, and tourism may cause or exacerbate stress and/or mental illness. </w:t>
            </w:r>
            <w:del w:id="68" w:author="Whitlock, Cathy" w:date="2020-03-07T10:58:00Z">
              <w:r w:rsidRPr="004D0AAC" w:rsidDel="00A93AF2">
                <w:delText xml:space="preserve">Montana already has high rates of depression, ranking near the top of the national suicide rate for several decades (CDC undated). </w:delText>
              </w:r>
            </w:del>
            <w:r w:rsidRPr="004D0AAC">
              <w:t xml:space="preserve">People on certain medications to treat mental illness may be at increased risk for side effects with higher temperatures. </w:t>
            </w:r>
            <w:r w:rsidR="004717E7" w:rsidRPr="004D0AAC">
              <w:t>[XXX agreement, YYY evidence]</w:t>
            </w:r>
          </w:p>
          <w:p w14:paraId="7413B7FD" w14:textId="77777777" w:rsidR="004717E7" w:rsidRPr="004D0AAC" w:rsidRDefault="004717E7" w:rsidP="004717E7">
            <w:pPr>
              <w:pStyle w:val="nrpsBulletlistSBKeyMsgs"/>
              <w:numPr>
                <w:ilvl w:val="0"/>
                <w:numId w:val="0"/>
              </w:numPr>
              <w:ind w:left="648" w:hanging="360"/>
            </w:pPr>
          </w:p>
          <w:p w14:paraId="25FB38BF" w14:textId="75C2CF96" w:rsidR="00274961" w:rsidRDefault="004717E7" w:rsidP="00177BB7">
            <w:pPr>
              <w:pStyle w:val="nrpsBulletlistSBKeyMsgs"/>
              <w:numPr>
                <w:ilvl w:val="0"/>
                <w:numId w:val="0"/>
              </w:numPr>
              <w:ind w:left="648" w:hanging="360"/>
            </w:pPr>
            <w:r w:rsidRPr="004D0AAC">
              <w:t xml:space="preserve">These ideas </w:t>
            </w:r>
            <w:r w:rsidR="006E1764" w:rsidRPr="004D0AAC">
              <w:t>from S</w:t>
            </w:r>
            <w:r w:rsidRPr="004D0AAC">
              <w:t>ection 3:</w:t>
            </w:r>
          </w:p>
          <w:p w14:paraId="7EAC3727" w14:textId="77777777" w:rsidR="00274961" w:rsidRPr="0081084A" w:rsidRDefault="00274961" w:rsidP="00177BB7">
            <w:pPr>
              <w:pStyle w:val="nrpsBulletlistSBKeyMsgs"/>
              <w:rPr>
                <w:rFonts w:eastAsiaTheme="minorEastAsia"/>
              </w:rPr>
            </w:pPr>
            <w:r w:rsidRPr="0081084A">
              <w:t>Climate change is already impacting the health of Americans and those impacts are expected to increase. [XXX agreement, YYY evidence]</w:t>
            </w:r>
          </w:p>
          <w:p w14:paraId="4E6CE7DA" w14:textId="71790169" w:rsidR="006E1764" w:rsidRPr="00BD302A" w:rsidRDefault="006E1764" w:rsidP="00177BB7">
            <w:pPr>
              <w:pStyle w:val="nrpsBulletlistSBKeyMsgs"/>
            </w:pPr>
            <w:commentRangeStart w:id="69"/>
            <w:r>
              <w:t>T</w:t>
            </w:r>
            <w:r w:rsidRPr="00BD302A">
              <w:t xml:space="preserve">he most direct </w:t>
            </w:r>
            <w:r>
              <w:t xml:space="preserve">climate-change-related </w:t>
            </w:r>
            <w:r w:rsidRPr="00BD302A">
              <w:t>impacts on human health</w:t>
            </w:r>
            <w:r>
              <w:t xml:space="preserve"> result from </w:t>
            </w:r>
            <w:r w:rsidRPr="00BD302A">
              <w:t>extreme te</w:t>
            </w:r>
            <w:r>
              <w:t xml:space="preserve">mperatures, which </w:t>
            </w:r>
            <w:r w:rsidRPr="00BD302A">
              <w:t>are expected to increase in intensity, frequency</w:t>
            </w:r>
            <w:r>
              <w:t>,</w:t>
            </w:r>
            <w:r w:rsidRPr="00BD302A">
              <w:t xml:space="preserve"> and duration. Adaptation </w:t>
            </w:r>
            <w:r>
              <w:t>strategies to cope with extreme temperatures</w:t>
            </w:r>
            <w:r w:rsidRPr="00BD302A">
              <w:t xml:space="preserve"> need to be</w:t>
            </w:r>
            <w:r>
              <w:t xml:space="preserve"> developed</w:t>
            </w:r>
            <w:r w:rsidRPr="00BD302A">
              <w:t xml:space="preserve"> and implemented</w:t>
            </w:r>
            <w:r>
              <w:t xml:space="preserve"> across Montana</w:t>
            </w:r>
            <w:r w:rsidRPr="00BD302A">
              <w:t xml:space="preserve">, </w:t>
            </w:r>
            <w:r>
              <w:t>for both</w:t>
            </w:r>
            <w:r w:rsidRPr="00BD302A">
              <w:t xml:space="preserve"> rural </w:t>
            </w:r>
            <w:r>
              <w:t xml:space="preserve">and urban </w:t>
            </w:r>
            <w:r w:rsidRPr="00BD302A">
              <w:t>populations.</w:t>
            </w:r>
            <w:r>
              <w:t xml:space="preserve"> </w:t>
            </w:r>
            <w:r w:rsidRPr="00963BE3">
              <w:t>[</w:t>
            </w:r>
            <w:r>
              <w:t>XXX</w:t>
            </w:r>
            <w:r w:rsidRPr="00963BE3">
              <w:t xml:space="preserve"> agreement, </w:t>
            </w:r>
            <w:r>
              <w:t>YYY</w:t>
            </w:r>
            <w:r w:rsidRPr="00963BE3">
              <w:t xml:space="preserve"> evidence]</w:t>
            </w:r>
            <w:commentRangeEnd w:id="69"/>
            <w:r w:rsidR="00A93AF2">
              <w:rPr>
                <w:rStyle w:val="CommentReference"/>
                <w:rFonts w:asciiTheme="minorHAnsi" w:hAnsiTheme="minorHAnsi"/>
              </w:rPr>
              <w:commentReference w:id="69"/>
            </w:r>
          </w:p>
          <w:p w14:paraId="5EC4A178" w14:textId="63F50B4E" w:rsidR="00274961" w:rsidRPr="00177BB7" w:rsidRDefault="00274961" w:rsidP="00177BB7">
            <w:pPr>
              <w:pStyle w:val="nrpsBulletlistSBKeyMsgs"/>
            </w:pPr>
            <w:r w:rsidRPr="00177BB7">
              <w:t xml:space="preserve">Vector-borne diseases are spreading in the United States in general, though the extent of their impact in Montana cannot be </w:t>
            </w:r>
            <w:r w:rsidR="006E1764" w:rsidRPr="00177BB7">
              <w:t xml:space="preserve">currently </w:t>
            </w:r>
            <w:r w:rsidRPr="00177BB7">
              <w:t>determined. [XXX agreement, YYY evidence]</w:t>
            </w:r>
          </w:p>
          <w:p w14:paraId="387359DA" w14:textId="2B48C127" w:rsidR="00274961" w:rsidRPr="00177BB7" w:rsidRDefault="00274961" w:rsidP="00177BB7">
            <w:pPr>
              <w:pStyle w:val="nrpsBulletlistSBKeyMsgs"/>
            </w:pPr>
            <w:commentRangeStart w:id="70"/>
            <w:del w:id="71" w:author="Whitlock, Cathy" w:date="2020-03-07T10:59:00Z">
              <w:r w:rsidRPr="00177BB7" w:rsidDel="00A93AF2">
                <w:delText xml:space="preserve">Increasing </w:delText>
              </w:r>
            </w:del>
            <w:ins w:id="72" w:author="Whitlock, Cathy" w:date="2020-03-07T10:59:00Z">
              <w:r w:rsidR="00A93AF2">
                <w:t>Warmer days and nights in</w:t>
              </w:r>
              <w:r w:rsidR="00A93AF2" w:rsidRPr="00177BB7">
                <w:t xml:space="preserve"> </w:t>
              </w:r>
            </w:ins>
            <w:r w:rsidRPr="00177BB7">
              <w:t xml:space="preserve">summer </w:t>
            </w:r>
            <w:del w:id="73" w:author="Whitlock, Cathy" w:date="2020-03-07T10:59:00Z">
              <w:r w:rsidRPr="00177BB7" w:rsidDel="00A93AF2">
                <w:delText xml:space="preserve">high temperature trends in the day and nights, although variable across the state, </w:delText>
              </w:r>
            </w:del>
            <w:r w:rsidRPr="00177BB7">
              <w:t>are likely to influence public health.</w:t>
            </w:r>
            <w:r w:rsidR="006E1764" w:rsidRPr="00177BB7">
              <w:t xml:space="preserve"> [XXX agreement, YYY evidence]</w:t>
            </w:r>
            <w:commentRangeEnd w:id="70"/>
            <w:r w:rsidR="00A93AF2">
              <w:rPr>
                <w:rStyle w:val="CommentReference"/>
                <w:rFonts w:asciiTheme="minorHAnsi" w:hAnsiTheme="minorHAnsi"/>
              </w:rPr>
              <w:commentReference w:id="70"/>
            </w:r>
          </w:p>
          <w:p w14:paraId="3C4AD131" w14:textId="60B09B20" w:rsidR="00274961" w:rsidRPr="00177BB7" w:rsidRDefault="00274961" w:rsidP="00177BB7">
            <w:pPr>
              <w:pStyle w:val="nrpsBulletlistSBKeyMsgs"/>
            </w:pPr>
            <w:commentRangeStart w:id="74"/>
            <w:r w:rsidRPr="00177BB7">
              <w:t>Forest fires resulting in public health impacts from sm</w:t>
            </w:r>
            <w:r w:rsidR="00177BB7">
              <w:t xml:space="preserve">oke are likely to double by mid </w:t>
            </w:r>
            <w:r w:rsidRPr="00177BB7">
              <w:t>century</w:t>
            </w:r>
            <w:r w:rsidR="006E1764" w:rsidRPr="00177BB7">
              <w:t>. [XXX agreement, YYY evidence]</w:t>
            </w:r>
            <w:commentRangeEnd w:id="74"/>
            <w:r w:rsidR="00A93AF2">
              <w:rPr>
                <w:rStyle w:val="CommentReference"/>
                <w:rFonts w:asciiTheme="minorHAnsi" w:hAnsiTheme="minorHAnsi"/>
              </w:rPr>
              <w:commentReference w:id="74"/>
            </w:r>
          </w:p>
          <w:p w14:paraId="1D482C34" w14:textId="68BEA471" w:rsidR="00274961" w:rsidRPr="00177BB7" w:rsidRDefault="00177BB7" w:rsidP="00177BB7">
            <w:pPr>
              <w:pStyle w:val="nrpsBulletlistSBKeyMsgs"/>
            </w:pPr>
            <w:commentRangeStart w:id="75"/>
            <w:r>
              <w:t>A</w:t>
            </w:r>
            <w:r w:rsidR="00274961" w:rsidRPr="00177BB7">
              <w:t xml:space="preserve"> need </w:t>
            </w:r>
            <w:r>
              <w:t xml:space="preserve">exists </w:t>
            </w:r>
            <w:r w:rsidR="00274961" w:rsidRPr="00177BB7">
              <w:t>for increased monitoring of air quality (smoke as particulate matter) across Montana.</w:t>
            </w:r>
            <w:r w:rsidR="006E1764" w:rsidRPr="00177BB7">
              <w:t xml:space="preserve"> [XXX agreement, YYY evidence]</w:t>
            </w:r>
          </w:p>
          <w:p w14:paraId="2A0A3205" w14:textId="77777777" w:rsidR="00274961" w:rsidRPr="00F41BA7" w:rsidRDefault="00177BB7" w:rsidP="00177BB7">
            <w:pPr>
              <w:pStyle w:val="nrpsBulletlistSBKeyMsgs"/>
              <w:rPr>
                <w:rFonts w:asciiTheme="minorHAnsi" w:hAnsiTheme="minorHAnsi" w:cstheme="minorHAnsi"/>
                <w:sz w:val="22"/>
                <w:szCs w:val="22"/>
              </w:rPr>
            </w:pPr>
            <w:r>
              <w:t>A</w:t>
            </w:r>
            <w:r w:rsidRPr="00177BB7">
              <w:t xml:space="preserve"> need </w:t>
            </w:r>
            <w:r>
              <w:t xml:space="preserve">exists </w:t>
            </w:r>
            <w:r w:rsidR="00274961" w:rsidRPr="00177BB7">
              <w:t>for recording health facility visits due to patient smoke</w:t>
            </w:r>
            <w:r>
              <w:t xml:space="preserve">- </w:t>
            </w:r>
            <w:r w:rsidR="00274961" w:rsidRPr="00177BB7">
              <w:t>and heat</w:t>
            </w:r>
            <w:r>
              <w:t>-</w:t>
            </w:r>
            <w:r w:rsidR="00274961" w:rsidRPr="00177BB7">
              <w:t>related issues across Montana.</w:t>
            </w:r>
            <w:r w:rsidR="006E1764" w:rsidRPr="00177BB7">
              <w:t xml:space="preserve"> [XXX agreement, YYY evidence]</w:t>
            </w:r>
            <w:commentRangeEnd w:id="75"/>
            <w:r w:rsidR="00A93AF2">
              <w:rPr>
                <w:rStyle w:val="CommentReference"/>
                <w:rFonts w:asciiTheme="minorHAnsi" w:hAnsiTheme="minorHAnsi"/>
              </w:rPr>
              <w:commentReference w:id="75"/>
            </w:r>
          </w:p>
          <w:p w14:paraId="7311C8DC" w14:textId="77777777" w:rsidR="00F41BA7" w:rsidRDefault="00F41BA7" w:rsidP="00F41BA7">
            <w:pPr>
              <w:pStyle w:val="nrpsBulletlistSBKeyMsgs"/>
              <w:numPr>
                <w:ilvl w:val="0"/>
                <w:numId w:val="0"/>
              </w:numPr>
              <w:ind w:left="648" w:hanging="360"/>
            </w:pPr>
          </w:p>
          <w:p w14:paraId="050EFCC4" w14:textId="77777777" w:rsidR="00F41BA7" w:rsidRDefault="00F41BA7" w:rsidP="00F41BA7">
            <w:pPr>
              <w:pStyle w:val="nrpsBulletlistSBKeyMsgs"/>
              <w:numPr>
                <w:ilvl w:val="0"/>
                <w:numId w:val="0"/>
              </w:numPr>
              <w:ind w:left="648" w:hanging="360"/>
            </w:pPr>
            <w:r>
              <w:lastRenderedPageBreak/>
              <w:t>These ideas from Bruce submission from Sec3 (some likely repeats, just capturing here)</w:t>
            </w:r>
          </w:p>
          <w:p w14:paraId="7FFE86E6" w14:textId="77777777" w:rsidR="00F41BA7" w:rsidRPr="00F41BA7" w:rsidRDefault="00F41BA7" w:rsidP="00F41BA7">
            <w:pPr>
              <w:pStyle w:val="nrpsBulletlistSBKeyMsgs"/>
            </w:pPr>
            <w:commentRangeStart w:id="76"/>
            <w:r w:rsidRPr="00F41BA7">
              <w:t>Increasing summer high temperature in the day and nights are likely to influence public health.</w:t>
            </w:r>
          </w:p>
          <w:p w14:paraId="628A1472" w14:textId="77777777" w:rsidR="00F41BA7" w:rsidRPr="00F41BA7" w:rsidRDefault="00F41BA7" w:rsidP="00F41BA7">
            <w:pPr>
              <w:pStyle w:val="nrpsBulletlistSBKeyMsgs"/>
            </w:pPr>
            <w:r w:rsidRPr="00F41BA7">
              <w:t>Forest fires resulting in public health impacts from smoke are likely to double by mid-century</w:t>
            </w:r>
          </w:p>
          <w:p w14:paraId="663F5305" w14:textId="74B4C553" w:rsidR="00F41BA7" w:rsidRPr="00F41BA7" w:rsidRDefault="00F41BA7" w:rsidP="00F41BA7">
            <w:pPr>
              <w:pStyle w:val="nrpsBulletlistSBKeyMsgs"/>
            </w:pPr>
            <w:r w:rsidRPr="00F41BA7">
              <w:t>There is a need for increased monitoring of air quality (smoke as particulate matter) across Montana.</w:t>
            </w:r>
          </w:p>
          <w:p w14:paraId="741D5879" w14:textId="10CEFEF2" w:rsidR="00F41BA7" w:rsidRPr="00F41BA7" w:rsidRDefault="00F41BA7" w:rsidP="00F41BA7">
            <w:pPr>
              <w:pStyle w:val="nrpsBulletlistSBKeyMsgs"/>
              <w:rPr>
                <w:sz w:val="23"/>
              </w:rPr>
            </w:pPr>
            <w:r w:rsidRPr="00F41BA7">
              <w:t>There is a need for monitoring health facility visits due to patient smoke and heat related issues across Montana.</w:t>
            </w:r>
            <w:commentRangeEnd w:id="76"/>
            <w:r w:rsidR="00A93AF2">
              <w:rPr>
                <w:rStyle w:val="CommentReference"/>
                <w:rFonts w:asciiTheme="minorHAnsi" w:hAnsiTheme="minorHAnsi"/>
              </w:rPr>
              <w:commentReference w:id="76"/>
            </w:r>
          </w:p>
        </w:tc>
      </w:tr>
    </w:tbl>
    <w:p w14:paraId="20DF645E" w14:textId="77777777" w:rsidR="003F4B88" w:rsidRDefault="003F4B88">
      <w:pPr>
        <w:spacing w:after="0" w:line="240" w:lineRule="auto"/>
      </w:pPr>
    </w:p>
    <w:p w14:paraId="01E746A8" w14:textId="77777777" w:rsidR="004870F2" w:rsidRDefault="004870F2" w:rsidP="003F4B88">
      <w:pPr>
        <w:pStyle w:val="nrpsNormal"/>
      </w:pPr>
    </w:p>
    <w:p w14:paraId="1F7BD6FF" w14:textId="3A2006B0" w:rsidR="003F4B88" w:rsidRDefault="003F4B88" w:rsidP="003F4B88">
      <w:pPr>
        <w:pStyle w:val="nrpsNormal"/>
      </w:pPr>
      <w:commentRangeStart w:id="77"/>
      <w:commentRangeStart w:id="78"/>
      <w:commentRangeStart w:id="79"/>
      <w:commentRangeStart w:id="80"/>
      <w:r w:rsidRPr="00C3279A">
        <w:t xml:space="preserve">Each section </w:t>
      </w:r>
      <w:r>
        <w:t xml:space="preserve">begins with </w:t>
      </w:r>
      <w:r w:rsidRPr="00C3279A">
        <w:t xml:space="preserve">key messages </w:t>
      </w:r>
      <w:r>
        <w:t xml:space="preserve">to </w:t>
      </w:r>
      <w:r w:rsidRPr="00C3279A">
        <w:t>familiarize the reader with the most important findings</w:t>
      </w:r>
      <w:r w:rsidR="00F84E8A">
        <w:t xml:space="preserve"> of this Climate Change and Human Health in Montana report</w:t>
      </w:r>
      <w:r>
        <w:t xml:space="preserve">. </w:t>
      </w:r>
      <w:commentRangeEnd w:id="77"/>
      <w:r>
        <w:rPr>
          <w:rStyle w:val="CommentReference"/>
          <w:rFonts w:eastAsiaTheme="minorHAnsi" w:cstheme="minorBidi"/>
        </w:rPr>
        <w:commentReference w:id="77"/>
      </w:r>
      <w:commentRangeEnd w:id="78"/>
      <w:r>
        <w:rPr>
          <w:rStyle w:val="CommentReference"/>
          <w:rFonts w:eastAsiaTheme="minorHAnsi" w:cstheme="minorBidi"/>
        </w:rPr>
        <w:commentReference w:id="78"/>
      </w:r>
      <w:commentRangeEnd w:id="79"/>
      <w:r>
        <w:rPr>
          <w:rStyle w:val="CommentReference"/>
          <w:rFonts w:asciiTheme="minorHAnsi" w:hAnsiTheme="minorHAnsi"/>
        </w:rPr>
        <w:commentReference w:id="79"/>
      </w:r>
      <w:commentRangeEnd w:id="80"/>
      <w:r w:rsidR="00A93AF2">
        <w:rPr>
          <w:rStyle w:val="CommentReference"/>
          <w:rFonts w:asciiTheme="minorHAnsi" w:hAnsiTheme="minorHAnsi"/>
        </w:rPr>
        <w:commentReference w:id="80"/>
      </w:r>
      <w:r w:rsidRPr="00C3279A">
        <w:t>For each key message we provide a statement of confidence in our findings</w:t>
      </w:r>
      <w:r>
        <w:t xml:space="preserve">. </w:t>
      </w:r>
      <w:r w:rsidRPr="00C3279A">
        <w:t>We categorically rate the certainty of key messages based on evidence and agreement following the approach used by the Intergovernmental Panel on Climate Change’s (I</w:t>
      </w:r>
      <w:r>
        <w:t xml:space="preserve">PCC’s) Fifth Assessment </w:t>
      </w:r>
      <w:r w:rsidRPr="004704F0">
        <w:t xml:space="preserve">Report </w:t>
      </w:r>
      <w:r w:rsidRPr="00D1220C">
        <w:rPr>
          <w:highlight w:val="green"/>
        </w:rPr>
        <w:t>(</w:t>
      </w:r>
      <w:r w:rsidRPr="004704F0">
        <w:t>IPCC</w:t>
      </w:r>
      <w:r w:rsidRPr="002211B9">
        <w:t xml:space="preserve"> 2014). For each key message, the authors of the relevant section rate evidence as “limited,” “medium,” or “robust,” depending on the type, amount, and quality of the scientific evidence supporting the message. Authors also rate the agreement—the consistency of the evidence among scientific reports—as “low,” “medium,” or “high.”  The authors offer their expert judgement in these</w:t>
      </w:r>
      <w:r w:rsidRPr="00C3279A">
        <w:t xml:space="preserve"> assignments based the level of evidence and agreement and provide details in the text to support their ratings</w:t>
      </w:r>
      <w:r>
        <w:t xml:space="preserve">. </w:t>
      </w:r>
      <w:r w:rsidRPr="00C3279A">
        <w:t>The greater the evidence and agreement, the higher the level of confidence the authors</w:t>
      </w:r>
      <w:r>
        <w:t xml:space="preserve"> have</w:t>
      </w:r>
      <w:r w:rsidRPr="00C3279A">
        <w:t xml:space="preserve"> in the certainty of the key message</w:t>
      </w:r>
      <w:r>
        <w:t xml:space="preserve">. </w:t>
      </w:r>
    </w:p>
    <w:p w14:paraId="66485B80" w14:textId="26CD82A2" w:rsidR="003F4B88" w:rsidRPr="002E14A9" w:rsidRDefault="003F4B88" w:rsidP="003F4B88">
      <w:pPr>
        <w:pStyle w:val="nrpsNormal"/>
        <w:rPr>
          <w:color w:val="auto"/>
        </w:rPr>
      </w:pPr>
      <w:r w:rsidRPr="002E14A9">
        <w:rPr>
          <w:color w:val="auto"/>
        </w:rPr>
        <w:t>For the assessments of climate impacts made herein, we follow guidance from the National Climate Assessment and Intergovernmental Panel on Climate Change on how to standardize confidence levels and uncertainty characterization in our key messages</w:t>
      </w:r>
      <w:r w:rsidR="004870F2">
        <w:rPr>
          <w:color w:val="auto"/>
        </w:rPr>
        <w:t xml:space="preserve"> (Figure </w:t>
      </w:r>
      <w:r w:rsidR="00E62658">
        <w:rPr>
          <w:color w:val="auto"/>
        </w:rPr>
        <w:t>Key Message-</w:t>
      </w:r>
      <w:r w:rsidR="004870F2">
        <w:rPr>
          <w:color w:val="auto"/>
        </w:rPr>
        <w:t>1)</w:t>
      </w:r>
      <w:r w:rsidRPr="002E14A9">
        <w:rPr>
          <w:color w:val="auto"/>
        </w:rPr>
        <w:t xml:space="preserve">. </w:t>
      </w:r>
    </w:p>
    <w:p w14:paraId="00EB2B6D" w14:textId="77777777" w:rsidR="003F4B88" w:rsidRPr="002E14A9" w:rsidRDefault="003F4B88" w:rsidP="003F4B88">
      <w:pPr>
        <w:pStyle w:val="nrpsNormal"/>
        <w:rPr>
          <w:color w:val="auto"/>
        </w:rPr>
      </w:pPr>
      <w:r w:rsidRPr="002E14A9">
        <w:rPr>
          <w:color w:val="auto"/>
        </w:rPr>
        <w:t xml:space="preserve">Each key message provided in the Montana Climate Assessment is followed by a parenthetical expression of confidence. We asked our authors to assess their confidence in the key message by considering </w:t>
      </w:r>
      <w:r>
        <w:rPr>
          <w:color w:val="auto"/>
        </w:rPr>
        <w:t>a</w:t>
      </w:r>
      <w:r w:rsidRPr="002E14A9">
        <w:rPr>
          <w:color w:val="auto"/>
        </w:rPr>
        <w:t xml:space="preserve">) the quality of the evidence and </w:t>
      </w:r>
      <w:r>
        <w:rPr>
          <w:color w:val="auto"/>
        </w:rPr>
        <w:t>b</w:t>
      </w:r>
      <w:r w:rsidRPr="002E14A9">
        <w:rPr>
          <w:color w:val="auto"/>
        </w:rPr>
        <w:t xml:space="preserve">) the level of agreement among experts with relevant knowledge used to craft </w:t>
      </w:r>
      <w:r>
        <w:rPr>
          <w:color w:val="auto"/>
        </w:rPr>
        <w:t>the message</w:t>
      </w:r>
      <w:r w:rsidRPr="002E14A9">
        <w:rPr>
          <w:color w:val="auto"/>
        </w:rPr>
        <w:t>. We then used these two factors and the criteria used in the National Climate Assessment (see graphic below) to assign the confidence ratings expressed in the MCA.</w:t>
      </w:r>
    </w:p>
    <w:p w14:paraId="58ED939E" w14:textId="77777777" w:rsidR="003F4B88" w:rsidRPr="002E14A9" w:rsidRDefault="003F4B88" w:rsidP="003F4B88">
      <w:pPr>
        <w:pStyle w:val="nrpsnormalindentSB"/>
        <w:keepNext/>
        <w:jc w:val="center"/>
        <w:rPr>
          <w:color w:val="auto"/>
        </w:rPr>
      </w:pPr>
      <w:r>
        <w:rPr>
          <w:noProof/>
        </w:rPr>
        <w:lastRenderedPageBreak/>
        <w:drawing>
          <wp:inline distT="0" distB="0" distL="0" distR="0" wp14:anchorId="4999AA1B" wp14:editId="26C094F2">
            <wp:extent cx="4572000" cy="2198075"/>
            <wp:effectExtent l="0" t="0" r="0" b="0"/>
            <wp:docPr id="314770285" name="Pictur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pic:cNvPicPr/>
                  </pic:nvPicPr>
                  <pic:blipFill>
                    <a:blip r:embed="rId26">
                      <a:extLst>
                        <a:ext uri="{28A0092B-C50C-407E-A947-70E740481C1C}">
                          <a14:useLocalDpi xmlns:a14="http://schemas.microsoft.com/office/drawing/2010/main" val="0"/>
                        </a:ext>
                      </a:extLst>
                    </a:blip>
                    <a:stretch>
                      <a:fillRect/>
                    </a:stretch>
                  </pic:blipFill>
                  <pic:spPr>
                    <a:xfrm>
                      <a:off x="0" y="0"/>
                      <a:ext cx="4572000" cy="2198075"/>
                    </a:xfrm>
                    <a:prstGeom prst="rect">
                      <a:avLst/>
                    </a:prstGeom>
                  </pic:spPr>
                </pic:pic>
              </a:graphicData>
            </a:graphic>
          </wp:inline>
        </w:drawing>
      </w:r>
    </w:p>
    <w:p w14:paraId="682ECBAB" w14:textId="0D42D59B" w:rsidR="003F4B88" w:rsidRDefault="003F4B88" w:rsidP="003F4B88">
      <w:pPr>
        <w:pStyle w:val="nrpsFigurecaption"/>
      </w:pPr>
      <w:bookmarkStart w:id="81" w:name="_Toc34208703"/>
      <w:r>
        <w:t>Fig</w:t>
      </w:r>
      <w:r w:rsidR="004870F2">
        <w:t>ure Key Messages-</w:t>
      </w:r>
      <w:r>
        <w:t xml:space="preserve">1. </w:t>
      </w:r>
      <w:r w:rsidRPr="002E14A9">
        <w:t xml:space="preserve">A depiction of evidence and agreement statements and their relationship to confidence. Confidence increases towards the top-right corner as suggested by the increasing strength of shading. Generally, evidence is most robust when there are multiple, consistent independent lines of high-quality evidence (figure and caption text from IPCC Fifth </w:t>
      </w:r>
      <w:r w:rsidRPr="004704F0">
        <w:t xml:space="preserve">Assessment Report </w:t>
      </w:r>
      <w:r w:rsidRPr="00D1220C">
        <w:rPr>
          <w:highlight w:val="green"/>
        </w:rPr>
        <w:t>[</w:t>
      </w:r>
      <w:r w:rsidRPr="004704F0">
        <w:t>IPCC 2014</w:t>
      </w:r>
      <w:r w:rsidRPr="002E14A9">
        <w:t>]).</w:t>
      </w:r>
      <w:bookmarkEnd w:id="81"/>
    </w:p>
    <w:p w14:paraId="1663AC08" w14:textId="77777777" w:rsidR="003F4B88" w:rsidRDefault="003F4B88" w:rsidP="003F4B88">
      <w:pPr>
        <w:pStyle w:val="nrpsNormal"/>
      </w:pPr>
    </w:p>
    <w:p w14:paraId="3F950BD7" w14:textId="77777777" w:rsidR="004870F2" w:rsidRDefault="004870F2" w:rsidP="003F4B88">
      <w:pPr>
        <w:pStyle w:val="nrpsNormal"/>
      </w:pPr>
    </w:p>
    <w:p w14:paraId="6A0B322F" w14:textId="77777777" w:rsidR="004870F2" w:rsidRPr="00C3279A" w:rsidRDefault="004870F2" w:rsidP="004870F2">
      <w:pPr>
        <w:pStyle w:val="nrpsHeading2"/>
      </w:pPr>
      <w:bookmarkStart w:id="82" w:name="_Toc34208629"/>
      <w:commentRangeStart w:id="83"/>
      <w:r w:rsidRPr="00C3279A">
        <w:t>Literature Cited</w:t>
      </w:r>
      <w:commentRangeEnd w:id="83"/>
      <w:r>
        <w:rPr>
          <w:rStyle w:val="CommentReference"/>
          <w:rFonts w:ascii="Times New Roman" w:eastAsiaTheme="minorHAnsi" w:hAnsi="Times New Roman" w:cstheme="minorBidi"/>
          <w:b w:val="0"/>
          <w:smallCaps w:val="0"/>
        </w:rPr>
        <w:commentReference w:id="83"/>
      </w:r>
      <w:bookmarkEnd w:id="82"/>
    </w:p>
    <w:p w14:paraId="0FDED71B" w14:textId="2DCBB4B9" w:rsidR="004870F2" w:rsidRPr="00AB4873" w:rsidRDefault="004870F2" w:rsidP="004870F2">
      <w:pPr>
        <w:pStyle w:val="nrpsLiteraturecited"/>
      </w:pPr>
      <w:r w:rsidRPr="004704F0">
        <w:rPr>
          <w:highlight w:val="green"/>
        </w:rPr>
        <w:t>[I</w:t>
      </w:r>
      <w:r w:rsidRPr="00AB4873">
        <w:t>PCC</w:t>
      </w:r>
      <w:r>
        <w:t>]</w:t>
      </w:r>
      <w:r w:rsidRPr="00AB4873">
        <w:t xml:space="preserve"> 2014. Intergovernmental Panel on Climate Change. Climate change 2014: synthesis report: contribution of working groups I, II and III to the fifth assessment report of the Intergovernmental Panel on Climate Change. Pachauri RK, Meyer LA, Eds. Intergovernmental Panel on Climate Change, Geneva Switzerland. 151 p.</w:t>
      </w:r>
    </w:p>
    <w:p w14:paraId="48A876ED" w14:textId="77777777" w:rsidR="004870F2" w:rsidRDefault="004870F2">
      <w:pPr>
        <w:spacing w:after="0" w:line="240" w:lineRule="auto"/>
        <w:sectPr w:rsidR="004870F2" w:rsidSect="00F00A94">
          <w:footerReference w:type="default" r:id="rId27"/>
          <w:pgSz w:w="12240" w:h="15840" w:code="1"/>
          <w:pgMar w:top="1440" w:right="1440" w:bottom="1440" w:left="1440" w:header="720" w:footer="720" w:gutter="0"/>
          <w:pgNumType w:start="1"/>
          <w:cols w:space="720"/>
          <w:docGrid w:linePitch="360"/>
        </w:sectPr>
      </w:pPr>
    </w:p>
    <w:bookmarkEnd w:id="22"/>
    <w:bookmarkEnd w:id="31"/>
    <w:bookmarkEnd w:id="32"/>
    <w:p w14:paraId="304E5039" w14:textId="06868A0A" w:rsidR="002F32BB" w:rsidRDefault="009924E3" w:rsidP="002F32BB">
      <w:pPr>
        <w:pStyle w:val="nrpsNormal"/>
        <w:ind w:left="-1440" w:right="-1440"/>
      </w:pPr>
      <w:r>
        <w:rPr>
          <w:noProof/>
        </w:rPr>
        <w:lastRenderedPageBreak/>
        <w:drawing>
          <wp:inline distT="0" distB="0" distL="0" distR="0" wp14:anchorId="2702EC01" wp14:editId="1B10DA9C">
            <wp:extent cx="7772400" cy="2083435"/>
            <wp:effectExtent l="0" t="0" r="0" b="0"/>
            <wp:docPr id="318797666" name="Picture 3187976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772400" cy="2083435"/>
                    </a:xfrm>
                    <a:prstGeom prst="rect">
                      <a:avLst/>
                    </a:prstGeom>
                  </pic:spPr>
                </pic:pic>
              </a:graphicData>
            </a:graphic>
          </wp:inline>
        </w:drawing>
      </w:r>
    </w:p>
    <w:p w14:paraId="3D3F032C" w14:textId="77777777" w:rsidR="002F32BB" w:rsidRDefault="002F32BB" w:rsidP="002F32BB">
      <w:pPr>
        <w:pStyle w:val="nrpsNormal"/>
      </w:pPr>
    </w:p>
    <w:p w14:paraId="6F3737E1" w14:textId="593B0A31" w:rsidR="00BE3493" w:rsidRPr="00C3279A" w:rsidRDefault="00912D8D" w:rsidP="00BE3493">
      <w:pPr>
        <w:pStyle w:val="nrpsHeading1"/>
        <w:rPr>
          <w:rStyle w:val="nrpsnormalauthorsSBChar"/>
          <w:color w:val="auto"/>
        </w:rPr>
      </w:pPr>
      <w:bookmarkStart w:id="84" w:name="_Toc34208630"/>
      <w:r>
        <w:rPr>
          <w:color w:val="auto"/>
        </w:rPr>
        <w:t xml:space="preserve">Section </w:t>
      </w:r>
      <w:r w:rsidR="00C3279A" w:rsidRPr="00C3279A">
        <w:rPr>
          <w:color w:val="auto"/>
        </w:rPr>
        <w:t>1</w:t>
      </w:r>
      <w:r w:rsidR="00822919">
        <w:rPr>
          <w:color w:val="auto"/>
        </w:rPr>
        <w:t xml:space="preserve">. </w:t>
      </w:r>
      <w:r w:rsidR="00C3279A" w:rsidRPr="00C3279A">
        <w:rPr>
          <w:color w:val="auto"/>
        </w:rPr>
        <w:t>Introduction</w:t>
      </w:r>
      <w:r w:rsidR="00BE3493" w:rsidRPr="00C3279A">
        <w:rPr>
          <w:color w:val="auto"/>
        </w:rPr>
        <w:br/>
      </w:r>
      <w:r w:rsidR="00BE3493" w:rsidRPr="00C3279A">
        <w:rPr>
          <w:rStyle w:val="nrpsnormalauthorsSBChar"/>
          <w:color w:val="auto"/>
        </w:rPr>
        <w:t xml:space="preserve">— </w:t>
      </w:r>
      <w:r w:rsidR="00C3279A" w:rsidRPr="00C3279A">
        <w:rPr>
          <w:rStyle w:val="nrpsnormalauthorsSBChar"/>
          <w:color w:val="auto"/>
        </w:rPr>
        <w:t>Cathy Whitlock</w:t>
      </w:r>
      <w:bookmarkEnd w:id="84"/>
    </w:p>
    <w:p w14:paraId="6A0009D4" w14:textId="77777777" w:rsidR="00007286" w:rsidRDefault="00007286" w:rsidP="00C3279A">
      <w:pPr>
        <w:pStyle w:val="nrpsNormal"/>
      </w:pPr>
    </w:p>
    <w:p w14:paraId="3175641A" w14:textId="400AB31C" w:rsidR="00E8145F" w:rsidRPr="004704F0" w:rsidRDefault="00B10255" w:rsidP="00C3279A">
      <w:pPr>
        <w:pStyle w:val="nrpsNormal"/>
      </w:pPr>
      <w:r w:rsidRPr="00B10255">
        <w:t>Th</w:t>
      </w:r>
      <w:r>
        <w:t xml:space="preserve">e </w:t>
      </w:r>
      <w:r w:rsidR="00874E60">
        <w:t>purpose</w:t>
      </w:r>
      <w:r>
        <w:t xml:space="preserve"> of this </w:t>
      </w:r>
      <w:r w:rsidR="005D411F">
        <w:t xml:space="preserve">assessment </w:t>
      </w:r>
      <w:r w:rsidR="00033869">
        <w:t xml:space="preserve">is to </w:t>
      </w:r>
      <w:r w:rsidR="005D411F">
        <w:t xml:space="preserve">a) </w:t>
      </w:r>
      <w:r w:rsidRPr="00B10255">
        <w:t xml:space="preserve">present understandable, science-based, Montana-specific information about the impacts of climate change on the health of Montanans; and </w:t>
      </w:r>
      <w:r w:rsidR="005D411F">
        <w:t xml:space="preserve">b) </w:t>
      </w:r>
      <w:r w:rsidRPr="00B10255">
        <w:t xml:space="preserve">describe how our state can best </w:t>
      </w:r>
      <w:r w:rsidRPr="004704F0">
        <w:t xml:space="preserve">prepare </w:t>
      </w:r>
      <w:r w:rsidR="00B46A68">
        <w:t xml:space="preserve">for and </w:t>
      </w:r>
      <w:r w:rsidR="00B46A68" w:rsidRPr="00B10255">
        <w:t xml:space="preserve">respond to </w:t>
      </w:r>
      <w:r w:rsidRPr="004704F0">
        <w:t xml:space="preserve">those impacts in the coming decades. </w:t>
      </w:r>
      <w:r w:rsidR="005D411F" w:rsidRPr="004704F0">
        <w:t xml:space="preserve">This </w:t>
      </w:r>
      <w:r w:rsidR="00E8145F" w:rsidRPr="004704F0">
        <w:t xml:space="preserve">assessment </w:t>
      </w:r>
      <w:r w:rsidR="00835A29" w:rsidRPr="004704F0">
        <w:t xml:space="preserve">draws from, and is </w:t>
      </w:r>
      <w:r w:rsidR="00D35E7C" w:rsidRPr="004704F0">
        <w:t>an extension to</w:t>
      </w:r>
      <w:r w:rsidR="00007286" w:rsidRPr="004704F0">
        <w:t xml:space="preserve">, </w:t>
      </w:r>
      <w:r w:rsidR="00835A29" w:rsidRPr="004704F0">
        <w:t>t</w:t>
      </w:r>
      <w:r w:rsidRPr="004704F0">
        <w:t xml:space="preserve">he </w:t>
      </w:r>
      <w:r w:rsidR="00C3279A" w:rsidRPr="004704F0">
        <w:t>2017 Montana Climate Assessment</w:t>
      </w:r>
      <w:r w:rsidR="00FB6318" w:rsidRPr="004704F0">
        <w:t xml:space="preserve"> (MCA</w:t>
      </w:r>
      <w:r w:rsidR="00701E04" w:rsidRPr="004704F0">
        <w:t>)</w:t>
      </w:r>
      <w:r w:rsidR="00D35E7C" w:rsidRPr="004704F0">
        <w:t xml:space="preserve"> </w:t>
      </w:r>
      <w:r w:rsidR="00D1220C" w:rsidRPr="00D1220C">
        <w:rPr>
          <w:highlight w:val="green"/>
        </w:rPr>
        <w:t>(</w:t>
      </w:r>
      <w:r w:rsidR="00FB6318" w:rsidRPr="004704F0">
        <w:t xml:space="preserve">Whitlock et al. </w:t>
      </w:r>
      <w:r w:rsidR="00C3279A" w:rsidRPr="004704F0">
        <w:t>2017)</w:t>
      </w:r>
      <w:r w:rsidR="00701E04" w:rsidRPr="004704F0">
        <w:rPr>
          <w:rStyle w:val="FootnoteReference"/>
        </w:rPr>
        <w:footnoteReference w:id="1"/>
      </w:r>
      <w:r w:rsidR="006279EB" w:rsidRPr="004704F0">
        <w:t xml:space="preserve">, which </w:t>
      </w:r>
      <w:r w:rsidR="00C3279A" w:rsidRPr="004704F0">
        <w:t>provide</w:t>
      </w:r>
      <w:r w:rsidR="00D35E7C" w:rsidRPr="004704F0">
        <w:t>s</w:t>
      </w:r>
      <w:r w:rsidR="00C3279A" w:rsidRPr="004704F0">
        <w:t xml:space="preserve"> the first detailed analysis of expected impacts to </w:t>
      </w:r>
      <w:r w:rsidR="006279EB" w:rsidRPr="004704F0">
        <w:t xml:space="preserve">Montana’s </w:t>
      </w:r>
      <w:r w:rsidR="00C3279A" w:rsidRPr="004704F0">
        <w:t xml:space="preserve">water, </w:t>
      </w:r>
      <w:r w:rsidR="00D35E7C" w:rsidRPr="004704F0">
        <w:t xml:space="preserve">forests, and </w:t>
      </w:r>
      <w:r w:rsidR="00C3279A" w:rsidRPr="004704F0">
        <w:t>agriculture from climate change</w:t>
      </w:r>
      <w:r w:rsidR="009E3DF9" w:rsidRPr="004704F0">
        <w:t xml:space="preserve">. </w:t>
      </w:r>
      <w:r w:rsidR="006279EB" w:rsidRPr="004704F0">
        <w:t xml:space="preserve">MCA </w:t>
      </w:r>
      <w:r w:rsidR="00C3279A" w:rsidRPr="004704F0">
        <w:t>explain</w:t>
      </w:r>
      <w:r w:rsidR="00821142" w:rsidRPr="004704F0">
        <w:t>s</w:t>
      </w:r>
      <w:r w:rsidR="00C3279A" w:rsidRPr="004704F0">
        <w:t xml:space="preserve"> historical, current, and prospective climate trends for the state based on the best-available science</w:t>
      </w:r>
      <w:r w:rsidR="009E3DF9" w:rsidRPr="004704F0">
        <w:t xml:space="preserve">. </w:t>
      </w:r>
    </w:p>
    <w:p w14:paraId="3756CE43" w14:textId="7CB5FE70" w:rsidR="00C3279A" w:rsidRDefault="00007286" w:rsidP="00C3279A">
      <w:pPr>
        <w:pStyle w:val="nrpsNormal"/>
      </w:pPr>
      <w:proofErr w:type="gramStart"/>
      <w:r w:rsidRPr="004704F0">
        <w:t>Section 2 of th</w:t>
      </w:r>
      <w:r w:rsidR="000F688B" w:rsidRPr="004704F0">
        <w:t xml:space="preserve">e current </w:t>
      </w:r>
      <w:r w:rsidR="00501CE3" w:rsidRPr="004704F0">
        <w:t>report, Assessing Climate Change and Human Health in Montana,</w:t>
      </w:r>
      <w:proofErr w:type="gramEnd"/>
      <w:r w:rsidR="00501CE3" w:rsidRPr="004704F0">
        <w:t xml:space="preserve"> </w:t>
      </w:r>
      <w:r w:rsidRPr="004704F0">
        <w:t>summarizes k</w:t>
      </w:r>
      <w:r w:rsidR="00C3279A" w:rsidRPr="004704F0">
        <w:t>ey findings from the M</w:t>
      </w:r>
      <w:r w:rsidR="00544B05" w:rsidRPr="004704F0">
        <w:t>CA</w:t>
      </w:r>
      <w:r w:rsidR="00701E04" w:rsidRPr="004704F0">
        <w:t xml:space="preserve"> </w:t>
      </w:r>
      <w:r w:rsidR="00D1220C" w:rsidRPr="00D1220C">
        <w:rPr>
          <w:highlight w:val="green"/>
        </w:rPr>
        <w:t>(</w:t>
      </w:r>
      <w:r w:rsidR="00701E04" w:rsidRPr="004704F0">
        <w:t>Whitlock</w:t>
      </w:r>
      <w:r w:rsidR="00701E04" w:rsidRPr="00AA4533">
        <w:t xml:space="preserve"> et al. 2017</w:t>
      </w:r>
      <w:r w:rsidR="00701E04">
        <w:t>)</w:t>
      </w:r>
      <w:r w:rsidR="009E3DF9">
        <w:t xml:space="preserve">. </w:t>
      </w:r>
      <w:r w:rsidR="00C3279A" w:rsidRPr="00C3279A">
        <w:t xml:space="preserve">Foremost </w:t>
      </w:r>
      <w:r w:rsidR="006279EB">
        <w:t xml:space="preserve">are </w:t>
      </w:r>
      <w:r w:rsidR="00C3279A" w:rsidRPr="00C3279A">
        <w:t xml:space="preserve">that average temperatures in Montana have increased across the state by </w:t>
      </w:r>
      <w:commentRangeStart w:id="85"/>
      <w:r w:rsidR="00C3279A" w:rsidRPr="00C3279A">
        <w:t xml:space="preserve">0.42°F </w:t>
      </w:r>
      <w:commentRangeEnd w:id="85"/>
      <w:r w:rsidR="006A06DC">
        <w:rPr>
          <w:rStyle w:val="CommentReference"/>
          <w:rFonts w:asciiTheme="minorHAnsi" w:hAnsiTheme="minorHAnsi"/>
        </w:rPr>
        <w:commentReference w:id="85"/>
      </w:r>
      <w:r w:rsidR="00C3279A" w:rsidRPr="00C3279A">
        <w:t>per decade since 1950, which i</w:t>
      </w:r>
      <w:r w:rsidR="00EF0CE8">
        <w:t>s faster than the US average (0.26°F)</w:t>
      </w:r>
      <w:r w:rsidR="00C3279A" w:rsidRPr="00C3279A">
        <w:t xml:space="preserve">, and </w:t>
      </w:r>
      <w:r w:rsidR="006279EB">
        <w:t xml:space="preserve">that </w:t>
      </w:r>
      <w:r w:rsidR="00C3279A" w:rsidRPr="00C3279A">
        <w:t xml:space="preserve">climate projections indicate continued warming in the coming decades with temperature increases of 4.5-6.0°F by </w:t>
      </w:r>
      <w:commentRangeStart w:id="86"/>
      <w:r w:rsidR="00C3279A" w:rsidRPr="00C3279A">
        <w:t>mid</w:t>
      </w:r>
      <w:r w:rsidR="00E46226">
        <w:t xml:space="preserve"> </w:t>
      </w:r>
      <w:r w:rsidR="00C3279A" w:rsidRPr="00C3279A">
        <w:t>century</w:t>
      </w:r>
      <w:commentRangeEnd w:id="86"/>
      <w:r w:rsidR="004266C0">
        <w:rPr>
          <w:rStyle w:val="CommentReference"/>
          <w:rFonts w:asciiTheme="minorHAnsi" w:hAnsiTheme="minorHAnsi"/>
        </w:rPr>
        <w:commentReference w:id="86"/>
      </w:r>
      <w:r w:rsidR="00C3279A" w:rsidRPr="00C3279A">
        <w:t>, depending on the scenario of global greenhouse gas emissions. One aspect of warming is an anticipated increase in days above 90°F by 5-35 days, with greatest increase in days occurring in the southeastern part of the state</w:t>
      </w:r>
      <w:r w:rsidR="009E3DF9">
        <w:t>.</w:t>
      </w:r>
      <w:r w:rsidR="002D7B2E">
        <w:rPr>
          <w:rStyle w:val="FootnoteReference"/>
        </w:rPr>
        <w:footnoteReference w:id="2"/>
      </w:r>
      <w:r w:rsidR="009E3DF9">
        <w:t xml:space="preserve"> </w:t>
      </w:r>
      <w:r w:rsidR="00033869">
        <w:t xml:space="preserve">MCA </w:t>
      </w:r>
      <w:r w:rsidR="002D7B2E">
        <w:t xml:space="preserve">also </w:t>
      </w:r>
      <w:r w:rsidR="00033869">
        <w:t>f</w:t>
      </w:r>
      <w:r w:rsidR="00821142">
        <w:t>inds</w:t>
      </w:r>
      <w:r w:rsidR="00033869">
        <w:t xml:space="preserve"> that</w:t>
      </w:r>
      <w:r w:rsidR="00C457DA">
        <w:t xml:space="preserve">, </w:t>
      </w:r>
      <w:r w:rsidR="002D7B2E">
        <w:t xml:space="preserve">although </w:t>
      </w:r>
      <w:r w:rsidR="00033869">
        <w:t>there</w:t>
      </w:r>
      <w:r w:rsidR="00C3279A" w:rsidRPr="00C3279A">
        <w:t xml:space="preserve"> has been no significant change in statewide mean annual precipitation since 1950, summer precipitation has decreased, </w:t>
      </w:r>
      <w:r w:rsidR="00B55821">
        <w:t xml:space="preserve">while </w:t>
      </w:r>
      <w:r w:rsidR="00C3279A" w:rsidRPr="00C3279A">
        <w:t>spring and fall precipitation have slightly increased</w:t>
      </w:r>
      <w:r w:rsidR="009E3DF9">
        <w:t xml:space="preserve">. </w:t>
      </w:r>
      <w:r w:rsidR="00C3279A" w:rsidRPr="00C3279A">
        <w:t>Projections indicate more year-to-year variability in precipitation, earl</w:t>
      </w:r>
      <w:r w:rsidR="00033869">
        <w:t>y</w:t>
      </w:r>
      <w:r w:rsidR="00C3279A" w:rsidRPr="00C3279A">
        <w:t xml:space="preserve"> loss of snow, and drier summers</w:t>
      </w:r>
      <w:r w:rsidR="009E3DF9">
        <w:t xml:space="preserve">. </w:t>
      </w: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16" w:type="dxa"/>
          <w:left w:w="115" w:type="dxa"/>
          <w:bottom w:w="144" w:type="dxa"/>
          <w:right w:w="115" w:type="dxa"/>
        </w:tblCellMar>
        <w:tblLook w:val="04A0" w:firstRow="1" w:lastRow="0" w:firstColumn="1" w:lastColumn="0" w:noHBand="0" w:noVBand="1"/>
      </w:tblPr>
      <w:tblGrid>
        <w:gridCol w:w="810"/>
        <w:gridCol w:w="7830"/>
      </w:tblGrid>
      <w:tr w:rsidR="00C774BF" w14:paraId="2971956F" w14:textId="77777777" w:rsidTr="11C6D738">
        <w:trPr>
          <w:cantSplit/>
          <w:jc w:val="center"/>
        </w:trPr>
        <w:tc>
          <w:tcPr>
            <w:tcW w:w="810" w:type="dxa"/>
          </w:tcPr>
          <w:p w14:paraId="61A35AC4" w14:textId="77777777" w:rsidR="00C774BF" w:rsidRDefault="00C774BF" w:rsidP="00C774BF">
            <w:pPr>
              <w:pStyle w:val="nrpsNormal"/>
            </w:pPr>
            <w:r>
              <w:rPr>
                <w:noProof/>
              </w:rPr>
              <w:lastRenderedPageBreak/>
              <w:drawing>
                <wp:inline distT="0" distB="0" distL="0" distR="0" wp14:anchorId="057E856A" wp14:editId="0446D479">
                  <wp:extent cx="365760" cy="284475"/>
                  <wp:effectExtent l="0" t="0" r="0" b="1905"/>
                  <wp:docPr id="773843183"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365760" cy="284475"/>
                          </a:xfrm>
                          <a:prstGeom prst="rect">
                            <a:avLst/>
                          </a:prstGeom>
                        </pic:spPr>
                      </pic:pic>
                    </a:graphicData>
                  </a:graphic>
                </wp:inline>
              </w:drawing>
            </w:r>
          </w:p>
        </w:tc>
        <w:tc>
          <w:tcPr>
            <w:tcW w:w="7830" w:type="dxa"/>
          </w:tcPr>
          <w:p w14:paraId="52DDFE4C" w14:textId="77777777" w:rsidR="00C774BF" w:rsidRPr="00C774BF" w:rsidRDefault="00C774BF" w:rsidP="00C774BF">
            <w:pPr>
              <w:pStyle w:val="nrpsNormal"/>
              <w:rPr>
                <w:i/>
              </w:rPr>
            </w:pPr>
            <w:r w:rsidRPr="00C774BF">
              <w:rPr>
                <w:i/>
                <w:sz w:val="22"/>
              </w:rPr>
              <w:t>The purpose of this assessment is to a) present understandable, science-based, Montana-specific information about the impacts of climate change on the health of Montanans; and b) describe how our state can best respond to and prepare for those impacts in the coming decades.</w:t>
            </w:r>
          </w:p>
        </w:tc>
      </w:tr>
    </w:tbl>
    <w:p w14:paraId="1C96EECB" w14:textId="10BE88BE" w:rsidR="00DF726C" w:rsidRDefault="00DF726C" w:rsidP="00DF726C">
      <w:pPr>
        <w:pStyle w:val="nrpsNormal"/>
      </w:pPr>
      <w:r>
        <w:t>While the MCA analyze</w:t>
      </w:r>
      <w:r w:rsidR="00EF0CE8">
        <w:t>s</w:t>
      </w:r>
      <w:r>
        <w:t xml:space="preserve"> </w:t>
      </w:r>
      <w:r w:rsidRPr="00C3279A">
        <w:t>expected impacts to water, agriculture</w:t>
      </w:r>
      <w:r>
        <w:t>,</w:t>
      </w:r>
      <w:r w:rsidRPr="00C3279A">
        <w:t xml:space="preserve"> and forests from climate change in Montana, its scope </w:t>
      </w:r>
      <w:r>
        <w:t>d</w:t>
      </w:r>
      <w:r w:rsidR="00821142">
        <w:t>oes n</w:t>
      </w:r>
      <w:r>
        <w:t xml:space="preserve">ot include </w:t>
      </w:r>
      <w:r w:rsidR="00701E04">
        <w:t xml:space="preserve">impacts to </w:t>
      </w:r>
      <w:r w:rsidRPr="00C3279A">
        <w:t>human health</w:t>
      </w:r>
      <w:r>
        <w:t>. National-</w:t>
      </w:r>
      <w:r w:rsidRPr="00C3279A">
        <w:t>level studies</w:t>
      </w:r>
      <w:r w:rsidR="00701E04">
        <w:t xml:space="preserve">, however, </w:t>
      </w:r>
      <w:r w:rsidRPr="00C3279A">
        <w:t xml:space="preserve">have outlined </w:t>
      </w:r>
      <w:proofErr w:type="gramStart"/>
      <w:r w:rsidRPr="00C3279A">
        <w:t>a number of</w:t>
      </w:r>
      <w:proofErr w:type="gramEnd"/>
      <w:r w:rsidRPr="00C3279A">
        <w:t xml:space="preserve"> linkages between climate change, exposure, </w:t>
      </w:r>
      <w:r>
        <w:t xml:space="preserve">and </w:t>
      </w:r>
      <w:r w:rsidRPr="00C3279A">
        <w:t>health outcome</w:t>
      </w:r>
      <w:r>
        <w:t>s</w:t>
      </w:r>
      <w:r w:rsidRPr="00C3279A">
        <w:t xml:space="preserve"> with projected health impacts that have d</w:t>
      </w:r>
      <w:r w:rsidR="00AA4533">
        <w:t xml:space="preserve">irect implications for </w:t>
      </w:r>
      <w:r w:rsidR="00AA4533" w:rsidRPr="004704F0">
        <w:t xml:space="preserve">Montana </w:t>
      </w:r>
      <w:r w:rsidR="00D1220C" w:rsidRPr="00D1220C">
        <w:rPr>
          <w:highlight w:val="green"/>
        </w:rPr>
        <w:t>(</w:t>
      </w:r>
      <w:r w:rsidRPr="004704F0">
        <w:t>USGCRP</w:t>
      </w:r>
      <w:r w:rsidRPr="00AA4533">
        <w:t xml:space="preserve"> 2016</w:t>
      </w:r>
      <w:r w:rsidRPr="00C3279A">
        <w:t>)</w:t>
      </w:r>
      <w:r>
        <w:t xml:space="preserve">. </w:t>
      </w:r>
      <w:r w:rsidRPr="00C3279A">
        <w:t xml:space="preserve">The certainty of changes in </w:t>
      </w:r>
      <w:r w:rsidR="00701E04">
        <w:t>Montana</w:t>
      </w:r>
      <w:r w:rsidRPr="00C3279A">
        <w:t>’s climate in the decades ahead calls for a deeper understanding of the potential impacts on people</w:t>
      </w:r>
      <w:r>
        <w:t>,</w:t>
      </w:r>
      <w:r w:rsidRPr="00C3279A">
        <w:t xml:space="preserve"> as well as the capacity of </w:t>
      </w:r>
      <w:del w:id="87" w:author="Whitlock, Cathy" w:date="2020-03-07T11:05:00Z">
        <w:r w:rsidRPr="00C3279A" w:rsidDel="004266C0">
          <w:delText xml:space="preserve">the </w:delText>
        </w:r>
      </w:del>
      <w:r w:rsidR="00701E04">
        <w:t>Montan</w:t>
      </w:r>
      <w:r w:rsidR="003645E8">
        <w:t>a</w:t>
      </w:r>
      <w:r w:rsidRPr="00C3279A">
        <w:t>'s healthcare community to respond to emerging climate-related challenges</w:t>
      </w:r>
      <w:r>
        <w:t>. A need, thus, exists for increased c</w:t>
      </w:r>
      <w:r w:rsidRPr="00C3279A">
        <w:t xml:space="preserve">ollaboration </w:t>
      </w:r>
      <w:r w:rsidR="00676ED2">
        <w:t>between</w:t>
      </w:r>
      <w:r w:rsidRPr="00C3279A">
        <w:t xml:space="preserve"> </w:t>
      </w:r>
      <w:r w:rsidR="00886C76">
        <w:t xml:space="preserve">healthcare practitioners and </w:t>
      </w:r>
      <w:r w:rsidR="00237CBB">
        <w:t xml:space="preserve">scientists </w:t>
      </w:r>
      <w:r w:rsidRPr="00C3279A">
        <w:t xml:space="preserve">to gather data on </w:t>
      </w:r>
      <w:r>
        <w:t xml:space="preserve">health and </w:t>
      </w:r>
      <w:r w:rsidRPr="00C3279A">
        <w:t xml:space="preserve">climate trends, examine potential health impacts of projected climate changes, and communicate the need for monitoring and action to the broader </w:t>
      </w:r>
      <w:r w:rsidR="003645E8">
        <w:t xml:space="preserve">community of Montana </w:t>
      </w:r>
      <w:r w:rsidRPr="00C3279A">
        <w:t xml:space="preserve">healthcare </w:t>
      </w:r>
      <w:r w:rsidR="003645E8">
        <w:t>providers</w:t>
      </w:r>
      <w:r w:rsidRPr="00C3279A">
        <w:t>, policy makers</w:t>
      </w:r>
      <w:r>
        <w:t>, and</w:t>
      </w:r>
      <w:r w:rsidRPr="00C3279A">
        <w:t xml:space="preserve"> public</w:t>
      </w:r>
      <w:r>
        <w:t xml:space="preserve">. This report </w:t>
      </w:r>
      <w:r w:rsidR="003645E8">
        <w:t xml:space="preserve">serves </w:t>
      </w:r>
      <w:r>
        <w:t xml:space="preserve">as </w:t>
      </w:r>
      <w:r w:rsidR="003645E8">
        <w:t>the</w:t>
      </w:r>
      <w:r>
        <w:t xml:space="preserve"> </w:t>
      </w:r>
      <w:ins w:id="88" w:author="Whitlock, Cathy" w:date="2020-03-07T11:06:00Z">
        <w:r w:rsidR="004266C0">
          <w:t xml:space="preserve">informational </w:t>
        </w:r>
      </w:ins>
      <w:r>
        <w:t>foundation for such collaboration.</w:t>
      </w:r>
    </w:p>
    <w:p w14:paraId="1104C4B5" w14:textId="6E0421AB" w:rsidR="00C3279A" w:rsidRPr="003645E8" w:rsidRDefault="11C6D738" w:rsidP="003645E8">
      <w:pPr>
        <w:pStyle w:val="nrpsNormal"/>
      </w:pPr>
      <w:r>
        <w:t xml:space="preserve">Climate change </w:t>
      </w:r>
      <w:del w:id="89" w:author="Whitlock, Cathy" w:date="2020-03-07T11:07:00Z">
        <w:r w:rsidR="00C3279A" w:rsidDel="11C6D738">
          <w:delText xml:space="preserve">occurs </w:delText>
        </w:r>
      </w:del>
      <w:ins w:id="90" w:author="Whitlock, Cathy" w:date="2020-03-07T11:07:00Z">
        <w:r>
          <w:t xml:space="preserve">is </w:t>
        </w:r>
      </w:ins>
      <w:del w:id="91" w:author="Whitlock, Cathy" w:date="2020-03-07T11:07:00Z">
        <w:r w:rsidR="00C3279A" w:rsidDel="11C6D738">
          <w:delText>globally</w:delText>
        </w:r>
      </w:del>
      <w:ins w:id="92" w:author="Robert Byron" w:date="2020-03-10T16:32:00Z">
        <w:r>
          <w:t xml:space="preserve"> a </w:t>
        </w:r>
      </w:ins>
      <w:ins w:id="93" w:author="Whitlock, Cathy" w:date="2020-03-07T11:07:00Z">
        <w:r>
          <w:t>global phenomenon</w:t>
        </w:r>
      </w:ins>
      <w:r>
        <w:t xml:space="preserve">, and the anticipated impacts to human health and well-being affect all humankind to some degree. In Montana, both harm and benefits will result, depending on location and individual. Harms may include increased mortality rates related to cardiovascular and respiratory conditions and heat stress, elevated gastrointestinal diseases, spread of infectious disease, increased premature births, higher morbidity, and more. Particular aspects of climate change may be positive in some regions initially (e.g., warmer winters </w:t>
      </w:r>
      <w:del w:id="94" w:author="Whitlock, Cathy" w:date="2020-03-07T11:08:00Z">
        <w:r w:rsidR="00C3279A" w:rsidDel="11C6D738">
          <w:delText>may result in less exposure for some</w:delText>
        </w:r>
      </w:del>
      <w:ins w:id="95" w:author="Whitlock, Cathy" w:date="2020-03-07T11:08:00Z">
        <w:r>
          <w:t>will benefit some</w:t>
        </w:r>
      </w:ins>
      <w:r>
        <w:t xml:space="preserve">), but over the long term the consequences of warming are less positive and of great concern. </w:t>
      </w:r>
      <w:commentRangeStart w:id="96"/>
      <w:r>
        <w:t xml:space="preserve">Impacts on individuals vary based on where they live, as well as on their age, gender, occupation, socioeconomic status, and underlying medical conditions. The most vulnerable populations to climate change are children, the sick, the poor, the elderly, individuals working outdoors, and isolated populations far from healthcare services. </w:t>
      </w:r>
      <w:commentRangeEnd w:id="96"/>
      <w:r w:rsidR="00C3279A">
        <w:rPr>
          <w:rStyle w:val="CommentReference"/>
        </w:rPr>
        <w:commentReference w:id="96"/>
      </w:r>
    </w:p>
    <w:tbl>
      <w:tblPr>
        <w:tblStyle w:val="TableGrid"/>
        <w:tblW w:w="8640" w:type="dxa"/>
        <w:jc w:val="center"/>
        <w:tblCellMar>
          <w:top w:w="216" w:type="dxa"/>
          <w:left w:w="115" w:type="dxa"/>
          <w:bottom w:w="144" w:type="dxa"/>
          <w:right w:w="115" w:type="dxa"/>
        </w:tblCellMar>
        <w:tblLook w:val="04A0" w:firstRow="1" w:lastRow="0" w:firstColumn="1" w:lastColumn="0" w:noHBand="0" w:noVBand="1"/>
      </w:tblPr>
      <w:tblGrid>
        <w:gridCol w:w="900"/>
        <w:gridCol w:w="7740"/>
      </w:tblGrid>
      <w:tr w:rsidR="00C774BF" w14:paraId="3D9D843F" w14:textId="77777777" w:rsidTr="11C6D738">
        <w:trPr>
          <w:jc w:val="center"/>
        </w:trPr>
        <w:tc>
          <w:tcPr>
            <w:tcW w:w="900" w:type="dxa"/>
            <w:tcBorders>
              <w:top w:val="nil"/>
              <w:left w:val="nil"/>
              <w:bottom w:val="nil"/>
              <w:right w:val="nil"/>
            </w:tcBorders>
          </w:tcPr>
          <w:p w14:paraId="4D02F5B0" w14:textId="77777777" w:rsidR="00C774BF" w:rsidRDefault="00C774BF" w:rsidP="00C774BF">
            <w:pPr>
              <w:pStyle w:val="nrpsNormal"/>
            </w:pPr>
            <w:r>
              <w:rPr>
                <w:noProof/>
              </w:rPr>
              <w:drawing>
                <wp:inline distT="0" distB="0" distL="0" distR="0" wp14:anchorId="5EE74924" wp14:editId="23E4C54B">
                  <wp:extent cx="365760" cy="284475"/>
                  <wp:effectExtent l="0" t="0" r="0" b="1905"/>
                  <wp:docPr id="1907426249" name="Picture 3"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365760" cy="284475"/>
                          </a:xfrm>
                          <a:prstGeom prst="rect">
                            <a:avLst/>
                          </a:prstGeom>
                        </pic:spPr>
                      </pic:pic>
                    </a:graphicData>
                  </a:graphic>
                </wp:inline>
              </w:drawing>
            </w:r>
          </w:p>
        </w:tc>
        <w:tc>
          <w:tcPr>
            <w:tcW w:w="7740" w:type="dxa"/>
            <w:tcBorders>
              <w:top w:val="nil"/>
              <w:left w:val="nil"/>
              <w:bottom w:val="nil"/>
              <w:right w:val="nil"/>
            </w:tcBorders>
          </w:tcPr>
          <w:p w14:paraId="0598450C" w14:textId="288CD034" w:rsidR="00C774BF" w:rsidRPr="00C774BF" w:rsidRDefault="00C774BF" w:rsidP="00886C76">
            <w:pPr>
              <w:pStyle w:val="nrpsNormal"/>
              <w:rPr>
                <w:i/>
                <w:sz w:val="22"/>
                <w:szCs w:val="22"/>
              </w:rPr>
            </w:pPr>
            <w:r w:rsidRPr="00C774BF">
              <w:rPr>
                <w:i/>
                <w:sz w:val="22"/>
                <w:szCs w:val="22"/>
              </w:rPr>
              <w:t xml:space="preserve">A need, thus, exists for increased collaboration </w:t>
            </w:r>
            <w:r w:rsidR="00676ED2">
              <w:rPr>
                <w:i/>
                <w:sz w:val="22"/>
                <w:szCs w:val="22"/>
              </w:rPr>
              <w:t xml:space="preserve">between </w:t>
            </w:r>
            <w:r w:rsidR="00886C76" w:rsidRPr="00C774BF">
              <w:rPr>
                <w:i/>
                <w:sz w:val="22"/>
                <w:szCs w:val="22"/>
              </w:rPr>
              <w:t>healthcare pr</w:t>
            </w:r>
            <w:r w:rsidR="00886C76">
              <w:rPr>
                <w:i/>
                <w:sz w:val="22"/>
                <w:szCs w:val="22"/>
              </w:rPr>
              <w:t xml:space="preserve">actitioners and </w:t>
            </w:r>
            <w:r w:rsidR="00676ED2">
              <w:rPr>
                <w:i/>
                <w:sz w:val="22"/>
                <w:szCs w:val="22"/>
              </w:rPr>
              <w:t xml:space="preserve">scientists and </w:t>
            </w:r>
            <w:r w:rsidRPr="00C774BF">
              <w:rPr>
                <w:i/>
                <w:sz w:val="22"/>
                <w:szCs w:val="22"/>
              </w:rPr>
              <w:t xml:space="preserve">to gather data on health and climate trends, examine potential health impacts of projected climate changes, and communicate the need for monitoring and action to the broader community of Montana healthcare providers, policy makers, and public. This report serves as the </w:t>
            </w:r>
            <w:ins w:id="97" w:author="Whitlock, Cathy" w:date="2020-03-07T11:10:00Z">
              <w:r w:rsidR="004266C0">
                <w:rPr>
                  <w:i/>
                  <w:sz w:val="22"/>
                  <w:szCs w:val="22"/>
                </w:rPr>
                <w:t xml:space="preserve">informational </w:t>
              </w:r>
            </w:ins>
            <w:r w:rsidRPr="00C774BF">
              <w:rPr>
                <w:i/>
                <w:sz w:val="22"/>
                <w:szCs w:val="22"/>
              </w:rPr>
              <w:t>foundation for such collaboration.</w:t>
            </w:r>
          </w:p>
        </w:tc>
      </w:tr>
    </w:tbl>
    <w:p w14:paraId="79C7326C" w14:textId="17622424" w:rsidR="00757A3C" w:rsidRDefault="009558EA" w:rsidP="00C3279A">
      <w:pPr>
        <w:pStyle w:val="nrpsNormal"/>
      </w:pPr>
      <w:r>
        <w:t>G</w:t>
      </w:r>
      <w:r w:rsidR="00C3279A" w:rsidRPr="00C3279A">
        <w:t xml:space="preserve">iven its northern and interior </w:t>
      </w:r>
      <w:r w:rsidR="00C37F99" w:rsidRPr="00C3279A">
        <w:t>location,</w:t>
      </w:r>
      <w:r w:rsidR="00C3279A" w:rsidRPr="00C3279A">
        <w:t xml:space="preserve"> </w:t>
      </w:r>
      <w:r>
        <w:t xml:space="preserve">Montana </w:t>
      </w:r>
      <w:r w:rsidR="00C3279A" w:rsidRPr="00C3279A">
        <w:t xml:space="preserve">will avoid many of the health impacts of climate change facing other parts of the </w:t>
      </w:r>
      <w:r w:rsidR="00C3279A" w:rsidRPr="005E4654">
        <w:t>US</w:t>
      </w:r>
      <w:r w:rsidR="00C3279A" w:rsidRPr="00C3279A">
        <w:t xml:space="preserve"> and the world</w:t>
      </w:r>
      <w:r w:rsidR="009E3DF9">
        <w:t xml:space="preserve">. </w:t>
      </w:r>
      <w:r w:rsidR="00C3279A" w:rsidRPr="00C3279A">
        <w:t xml:space="preserve">Nonetheless, some of the health consequences experienced here will </w:t>
      </w:r>
      <w:r w:rsidR="00E50CF3">
        <w:t xml:space="preserve">likely </w:t>
      </w:r>
      <w:r w:rsidR="00C3279A" w:rsidRPr="00C3279A">
        <w:t xml:space="preserve">be </w:t>
      </w:r>
      <w:r w:rsidR="00C3279A" w:rsidRPr="00C32534">
        <w:rPr>
          <w:i/>
        </w:rPr>
        <w:t>more</w:t>
      </w:r>
      <w:r w:rsidR="00C3279A" w:rsidRPr="00C3279A">
        <w:t xml:space="preserve"> serious than elsewhere</w:t>
      </w:r>
      <w:r w:rsidR="009E3DF9">
        <w:t xml:space="preserve">. </w:t>
      </w:r>
      <w:r w:rsidR="00757A3C">
        <w:t xml:space="preserve">While little explored </w:t>
      </w:r>
      <w:r w:rsidR="00501CE3">
        <w:t xml:space="preserve">for our state </w:t>
      </w:r>
      <w:r w:rsidR="00757A3C">
        <w:t xml:space="preserve">to date, </w:t>
      </w:r>
      <w:del w:id="98" w:author="Whitlock, Cathy" w:date="2020-03-07T11:13:00Z">
        <w:r w:rsidR="00757A3C" w:rsidDel="002941B0">
          <w:delText xml:space="preserve">those issues </w:delText>
        </w:r>
        <w:r w:rsidR="0093165E" w:rsidDel="002941B0">
          <w:delText>include</w:delText>
        </w:r>
      </w:del>
      <w:ins w:id="99" w:author="Whitlock, Cathy" w:date="2020-03-07T11:13:00Z">
        <w:r w:rsidR="002941B0">
          <w:t>the climate issues of greatest concern are</w:t>
        </w:r>
      </w:ins>
      <w:r w:rsidR="0093165E">
        <w:t>:</w:t>
      </w:r>
    </w:p>
    <w:p w14:paraId="6B4C4DAA" w14:textId="6384F17C" w:rsidR="0093165E" w:rsidRDefault="0093165E" w:rsidP="0093165E">
      <w:pPr>
        <w:pStyle w:val="nrpsBulletlist"/>
      </w:pPr>
      <w:commentRangeStart w:id="100"/>
      <w:r>
        <w:t xml:space="preserve">Increased </w:t>
      </w:r>
      <w:r w:rsidRPr="00C3279A">
        <w:t>temperature</w:t>
      </w:r>
      <w:r>
        <w:t>s</w:t>
      </w:r>
      <w:r w:rsidRPr="00C3279A">
        <w:t xml:space="preserve"> and wildfire</w:t>
      </w:r>
      <w:r>
        <w:t xml:space="preserve"> occurrence</w:t>
      </w:r>
      <w:del w:id="101" w:author="Whitlock, Cathy" w:date="2020-03-07T11:12:00Z">
        <w:r w:rsidDel="004266C0">
          <w:delText xml:space="preserve"> can cause h</w:delText>
        </w:r>
        <w:r w:rsidRPr="00C3279A" w:rsidDel="004266C0">
          <w:delText xml:space="preserve">eat- and smoke-related </w:delText>
        </w:r>
        <w:r w:rsidDel="004266C0">
          <w:delText xml:space="preserve">issues, such as asthma and </w:delText>
        </w:r>
        <w:r w:rsidRPr="00C3279A" w:rsidDel="004266C0">
          <w:delText>cardiopulmonary illness</w:delText>
        </w:r>
        <w:r w:rsidDel="004266C0">
          <w:delText>, and are perhaps of most immediate concern</w:delText>
        </w:r>
      </w:del>
      <w:r>
        <w:t>.</w:t>
      </w:r>
    </w:p>
    <w:p w14:paraId="49AA6637" w14:textId="47BA0DDF" w:rsidR="0093165E" w:rsidRDefault="0093165E" w:rsidP="0093165E">
      <w:pPr>
        <w:pStyle w:val="nrpsBulletlist"/>
      </w:pPr>
      <w:r>
        <w:lastRenderedPageBreak/>
        <w:t>E</w:t>
      </w:r>
      <w:r w:rsidRPr="00C3279A">
        <w:t xml:space="preserve">arly snowmelt, </w:t>
      </w:r>
      <w:r>
        <w:t>intense precipitation events</w:t>
      </w:r>
      <w:del w:id="102" w:author="Whitlock, Cathy" w:date="2020-03-07T11:12:00Z">
        <w:r w:rsidDel="004266C0">
          <w:delText xml:space="preserve">, </w:delText>
        </w:r>
        <w:r w:rsidRPr="00C3279A" w:rsidDel="004266C0">
          <w:delText xml:space="preserve">and </w:delText>
        </w:r>
        <w:r w:rsidDel="004266C0">
          <w:delText>projected increases in floods</w:delText>
        </w:r>
        <w:r w:rsidRPr="00C3279A" w:rsidDel="004266C0">
          <w:delText xml:space="preserve"> can lead to more gastrointestinal disease due to contamination of water supplies</w:delText>
        </w:r>
        <w:r w:rsidR="009558EA" w:rsidDel="004266C0">
          <w:delText>, as well as</w:delText>
        </w:r>
        <w:r w:rsidRPr="00C3279A" w:rsidDel="004266C0">
          <w:delText xml:space="preserve"> increase</w:delText>
        </w:r>
        <w:r w:rsidR="009558EA" w:rsidDel="004266C0">
          <w:delText xml:space="preserve">d </w:delText>
        </w:r>
        <w:r w:rsidRPr="00C3279A" w:rsidDel="004266C0">
          <w:delText xml:space="preserve">opportunities for food-, water-, and vector-borne diseases. </w:delText>
        </w:r>
        <w:r w:rsidDel="004266C0">
          <w:delText>Likewise, allergies and asthma associated with m</w:delText>
        </w:r>
        <w:r w:rsidRPr="00C3279A" w:rsidDel="004266C0">
          <w:delText>old contamination of homes in water-saturated regions may increase.</w:delText>
        </w:r>
      </w:del>
      <w:ins w:id="103" w:author="Whitlock, Cathy" w:date="2020-03-07T11:12:00Z">
        <w:r w:rsidR="004266C0">
          <w:t>.</w:t>
        </w:r>
      </w:ins>
      <w:r w:rsidRPr="00C3279A">
        <w:t xml:space="preserve"> </w:t>
      </w:r>
    </w:p>
    <w:p w14:paraId="58741BF9" w14:textId="47B2F383" w:rsidR="00C21DE3" w:rsidRDefault="00C3279A" w:rsidP="00757BD5">
      <w:pPr>
        <w:pStyle w:val="nrpsBulletlist"/>
      </w:pPr>
      <w:r w:rsidRPr="00C3279A">
        <w:t>Late-summer drought</w:t>
      </w:r>
      <w:del w:id="104" w:author="Whitlock, Cathy" w:date="2020-03-07T11:12:00Z">
        <w:r w:rsidRPr="00C3279A" w:rsidDel="004266C0">
          <w:delText xml:space="preserve"> can pose challenges to food security and public water supplies, especially those relying on surface-water</w:delText>
        </w:r>
      </w:del>
      <w:r w:rsidRPr="00C3279A">
        <w:t>.</w:t>
      </w:r>
    </w:p>
    <w:p w14:paraId="7956A1D6" w14:textId="096C0455" w:rsidR="00C21DE3" w:rsidRDefault="00C21DE3" w:rsidP="00757BD5">
      <w:pPr>
        <w:pStyle w:val="nrpsBulletlist"/>
      </w:pPr>
      <w:r w:rsidRPr="00C3279A">
        <w:t>Projected changes in water resources</w:t>
      </w:r>
      <w:del w:id="105" w:author="Whitlock, Cathy" w:date="2020-03-07T11:12:00Z">
        <w:r w:rsidRPr="00C3279A" w:rsidDel="004266C0">
          <w:delText xml:space="preserve"> may impact the availability of traditional subsistence, </w:delText>
        </w:r>
        <w:r w:rsidR="006B2E10" w:rsidDel="004266C0">
          <w:delText xml:space="preserve">ceremonial, and </w:delText>
        </w:r>
        <w:r w:rsidRPr="00C3279A" w:rsidDel="004266C0">
          <w:delText>medicinal</w:delText>
        </w:r>
        <w:r w:rsidR="006B2E10" w:rsidDel="004266C0">
          <w:delText xml:space="preserve"> </w:delText>
        </w:r>
        <w:r w:rsidDel="004266C0">
          <w:delText>plants,</w:delText>
        </w:r>
        <w:r w:rsidRPr="00C3279A" w:rsidDel="004266C0">
          <w:delText xml:space="preserve"> which in turn threatens food security, community health</w:delText>
        </w:r>
        <w:r w:rsidDel="004266C0">
          <w:delText>,</w:delText>
        </w:r>
        <w:r w:rsidRPr="00C3279A" w:rsidDel="004266C0">
          <w:delText xml:space="preserve"> and cultural well-being for tribal communities</w:delText>
        </w:r>
      </w:del>
      <w:r>
        <w:t>.</w:t>
      </w:r>
    </w:p>
    <w:p w14:paraId="02453219" w14:textId="73A4B2F0" w:rsidR="00C3279A" w:rsidRDefault="006B2E10" w:rsidP="00757BD5">
      <w:pPr>
        <w:pStyle w:val="nrpsBulletlist"/>
      </w:pPr>
      <w:r>
        <w:t>Ex</w:t>
      </w:r>
      <w:r w:rsidRPr="00C3279A">
        <w:t>treme weather</w:t>
      </w:r>
      <w:r>
        <w:t xml:space="preserve">, </w:t>
      </w:r>
      <w:r w:rsidRPr="00C3279A">
        <w:t>higher temperatures, and uncertainty in livelihoods</w:t>
      </w:r>
      <w:del w:id="106" w:author="Whitlock, Cathy" w:date="2020-03-07T11:12:00Z">
        <w:r w:rsidRPr="00C3279A" w:rsidDel="004266C0">
          <w:delText xml:space="preserve"> related to agriculture, forestry</w:delText>
        </w:r>
        <w:r w:rsidRPr="004704F0" w:rsidDel="004266C0">
          <w:delText xml:space="preserve">, and tourism may cause </w:delText>
        </w:r>
        <w:r w:rsidR="00E50CF3" w:rsidRPr="004704F0" w:rsidDel="004266C0">
          <w:delText xml:space="preserve">or exacerbate </w:delText>
        </w:r>
        <w:r w:rsidRPr="004704F0" w:rsidDel="004266C0">
          <w:delText>s</w:delText>
        </w:r>
        <w:r w:rsidR="00C30305" w:rsidRPr="004704F0" w:rsidDel="004266C0">
          <w:delText>tress and</w:delText>
        </w:r>
        <w:r w:rsidR="00E50CF3" w:rsidRPr="004704F0" w:rsidDel="004266C0">
          <w:delText>/or</w:delText>
        </w:r>
        <w:r w:rsidR="00C30305" w:rsidRPr="004704F0" w:rsidDel="004266C0">
          <w:delText xml:space="preserve"> mental illness</w:delText>
        </w:r>
        <w:r w:rsidR="009E3DF9" w:rsidRPr="004704F0" w:rsidDel="004266C0">
          <w:delText xml:space="preserve">. </w:delText>
        </w:r>
        <w:r w:rsidR="00C3279A" w:rsidRPr="004704F0" w:rsidDel="004266C0">
          <w:delText>Montana already has high rates of depression, ranking near the top of the national suicide rate for several decades</w:delText>
        </w:r>
        <w:r w:rsidR="00FB6318" w:rsidRPr="004704F0" w:rsidDel="004266C0">
          <w:delText xml:space="preserve"> </w:delText>
        </w:r>
        <w:r w:rsidR="00D1220C" w:rsidRPr="00D1220C" w:rsidDel="004266C0">
          <w:rPr>
            <w:highlight w:val="green"/>
          </w:rPr>
          <w:delText>(</w:delText>
        </w:r>
        <w:r w:rsidR="00FB6318" w:rsidRPr="004704F0" w:rsidDel="004266C0">
          <w:delText>CDC undated)</w:delText>
        </w:r>
        <w:r w:rsidR="00C3279A" w:rsidRPr="004704F0" w:rsidDel="004266C0">
          <w:delText>. People on certain medications to treat mental illness may be at increased risk for side effects</w:delText>
        </w:r>
        <w:r w:rsidR="00C3279A" w:rsidRPr="00C3279A" w:rsidDel="004266C0">
          <w:delText xml:space="preserve"> with higher temperatures</w:delText>
        </w:r>
      </w:del>
      <w:r w:rsidR="00C3279A" w:rsidRPr="00C3279A">
        <w:t xml:space="preserve">. </w:t>
      </w:r>
      <w:commentRangeEnd w:id="100"/>
      <w:r w:rsidR="004266C0">
        <w:rPr>
          <w:rStyle w:val="CommentReference"/>
          <w:rFonts w:asciiTheme="minorHAnsi" w:hAnsiTheme="minorHAnsi"/>
        </w:rPr>
        <w:commentReference w:id="100"/>
      </w:r>
    </w:p>
    <w:p w14:paraId="01319769" w14:textId="24EB027E" w:rsidR="001D7E3B" w:rsidRDefault="00E50CF3" w:rsidP="00326A65">
      <w:pPr>
        <w:pStyle w:val="nrpsNormal"/>
      </w:pPr>
      <w:r>
        <w:t xml:space="preserve">To date we have little understanding about </w:t>
      </w:r>
      <w:del w:id="107" w:author="Whitlock, Cathy" w:date="2020-03-07T11:13:00Z">
        <w:r w:rsidDel="002941B0">
          <w:delText>how</w:delText>
        </w:r>
        <w:r w:rsidR="006B5672" w:rsidDel="002941B0">
          <w:delText xml:space="preserve"> climate change</w:delText>
        </w:r>
      </w:del>
      <w:ins w:id="108" w:author="Whitlock, Cathy" w:date="2020-03-07T11:13:00Z">
        <w:r w:rsidR="002941B0">
          <w:t>these variables</w:t>
        </w:r>
      </w:ins>
      <w:r w:rsidR="006B5672">
        <w:t xml:space="preserve"> will affect</w:t>
      </w:r>
      <w:r>
        <w:t xml:space="preserve"> </w:t>
      </w:r>
      <w:ins w:id="109" w:author="Whitlock, Cathy" w:date="2020-03-07T11:14:00Z">
        <w:r w:rsidR="002941B0">
          <w:t xml:space="preserve">the </w:t>
        </w:r>
      </w:ins>
      <w:del w:id="110" w:author="Whitlock, Cathy" w:date="2020-03-07T11:14:00Z">
        <w:r w:rsidDel="002941B0">
          <w:delText xml:space="preserve">these and other </w:delText>
        </w:r>
      </w:del>
      <w:r>
        <w:t xml:space="preserve">health </w:t>
      </w:r>
      <w:del w:id="111" w:author="Whitlock, Cathy" w:date="2020-03-07T11:14:00Z">
        <w:r w:rsidDel="002941B0">
          <w:delText xml:space="preserve">issues </w:delText>
        </w:r>
        <w:r w:rsidR="006B5672" w:rsidDel="002941B0">
          <w:delText xml:space="preserve">impacting </w:delText>
        </w:r>
      </w:del>
      <w:ins w:id="112" w:author="Whitlock, Cathy" w:date="2020-03-07T11:14:00Z">
        <w:r w:rsidR="002941B0">
          <w:t xml:space="preserve">of </w:t>
        </w:r>
      </w:ins>
      <w:r w:rsidR="006B5672">
        <w:t>Montanans</w:t>
      </w:r>
      <w:r w:rsidR="003645E8">
        <w:t xml:space="preserve">. </w:t>
      </w:r>
      <w:commentRangeStart w:id="113"/>
      <w:r w:rsidR="00326A65" w:rsidRPr="00C3279A">
        <w:t>Assessing Climate Change and Human Health in Montana</w:t>
      </w:r>
      <w:commentRangeEnd w:id="113"/>
      <w:r w:rsidR="002941B0">
        <w:rPr>
          <w:rStyle w:val="CommentReference"/>
          <w:rFonts w:asciiTheme="minorHAnsi" w:hAnsiTheme="minorHAnsi"/>
        </w:rPr>
        <w:commentReference w:id="113"/>
      </w:r>
      <w:r w:rsidR="001D7E3B">
        <w:t xml:space="preserve">, </w:t>
      </w:r>
      <w:r w:rsidR="00326A65" w:rsidRPr="00C3279A">
        <w:t>a special report of the Montana Climate Assessment</w:t>
      </w:r>
      <w:r w:rsidR="001D7E3B">
        <w:t xml:space="preserve">, seeks </w:t>
      </w:r>
      <w:r w:rsidR="00326A65" w:rsidRPr="00C3279A">
        <w:t xml:space="preserve">to fill </w:t>
      </w:r>
      <w:r>
        <w:t xml:space="preserve">such gaps in our </w:t>
      </w:r>
      <w:r w:rsidR="00326A65" w:rsidRPr="00C3279A">
        <w:t>knowledge</w:t>
      </w:r>
      <w:r w:rsidR="00326A65">
        <w:t xml:space="preserve">. </w:t>
      </w:r>
      <w:r w:rsidR="00326A65" w:rsidRPr="00C3279A">
        <w:t>Scientific assessments are essential tools for linking knowledge to decision</w:t>
      </w:r>
      <w:r w:rsidR="00326A65">
        <w:t>-</w:t>
      </w:r>
      <w:r w:rsidR="00326A65" w:rsidRPr="00C3279A">
        <w:t>making, by surveying and synthesizing peer-reviewed scientific information across disciplines, sectors, and regions</w:t>
      </w:r>
      <w:r w:rsidR="00326A65">
        <w:t xml:space="preserve">. </w:t>
      </w:r>
      <w:r w:rsidR="00326A65" w:rsidRPr="00C3279A">
        <w:t xml:space="preserve">Assessments highlight key information that can improve understanding of complex issues and identify </w:t>
      </w:r>
      <w:del w:id="114" w:author="Whitlock, Cathy" w:date="2020-03-07T11:15:00Z">
        <w:r w:rsidR="00326A65" w:rsidRPr="00C3279A" w:rsidDel="002941B0">
          <w:delText>knowledge gaps</w:delText>
        </w:r>
      </w:del>
      <w:ins w:id="115" w:author="Whitlock, Cathy" w:date="2020-03-07T11:15:00Z">
        <w:r w:rsidR="002941B0">
          <w:t>topic</w:t>
        </w:r>
      </w:ins>
      <w:ins w:id="116" w:author="Whitlock, Cathy" w:date="2020-03-07T11:17:00Z">
        <w:r w:rsidR="002941B0">
          <w:t>s</w:t>
        </w:r>
      </w:ins>
      <w:ins w:id="117" w:author="Whitlock, Cathy" w:date="2020-03-07T11:15:00Z">
        <w:r w:rsidR="002941B0">
          <w:t xml:space="preserve"> where </w:t>
        </w:r>
      </w:ins>
      <w:ins w:id="118" w:author="Whitlock, Cathy" w:date="2020-03-07T11:17:00Z">
        <w:r w:rsidR="002941B0">
          <w:t>study is</w:t>
        </w:r>
      </w:ins>
      <w:ins w:id="119" w:author="Whitlock, Cathy" w:date="2020-03-07T11:15:00Z">
        <w:r w:rsidR="002941B0">
          <w:t xml:space="preserve"> needed</w:t>
        </w:r>
      </w:ins>
      <w:r w:rsidR="00326A65">
        <w:t>.</w:t>
      </w:r>
      <w:r w:rsidR="008519F7">
        <w:t xml:space="preserve"> The work presented here </w:t>
      </w:r>
      <w:r w:rsidR="00501CE3" w:rsidRPr="00C3279A">
        <w:t>will be a sustained effort, updated and expanded on a regular basis as part of the overall M</w:t>
      </w:r>
      <w:r w:rsidR="00501CE3">
        <w:t>CA</w:t>
      </w:r>
      <w:r w:rsidR="00501CE3" w:rsidRPr="00C3279A">
        <w:t xml:space="preserve"> pro</w:t>
      </w:r>
      <w:r w:rsidR="00821142">
        <w:t>gram</w:t>
      </w:r>
      <w:r w:rsidR="00501CE3">
        <w:t>.</w:t>
      </w:r>
    </w:p>
    <w:p w14:paraId="63A871B1" w14:textId="2D28D008" w:rsidR="00C05932" w:rsidRDefault="001D7E3B" w:rsidP="00C3279A">
      <w:pPr>
        <w:pStyle w:val="nrpsNormal"/>
      </w:pPr>
      <w:commentRangeStart w:id="120"/>
      <w:del w:id="121" w:author="Whitlock, Cathy" w:date="2020-03-07T11:15:00Z">
        <w:r w:rsidDel="002941B0">
          <w:delText xml:space="preserve">This </w:delText>
        </w:r>
        <w:r w:rsidR="00C05932" w:rsidRPr="00C3279A" w:rsidDel="002941B0">
          <w:delText>assessment</w:delText>
        </w:r>
        <w:r w:rsidR="00F94890" w:rsidDel="002941B0">
          <w:delText xml:space="preserve"> </w:delText>
        </w:r>
        <w:r w:rsidDel="002941B0">
          <w:delText>d</w:delText>
        </w:r>
        <w:r w:rsidR="00326A65" w:rsidRPr="00C3279A" w:rsidDel="002941B0">
          <w:delText xml:space="preserve">raws on findings from </w:delText>
        </w:r>
        <w:r w:rsidDel="002941B0">
          <w:delText xml:space="preserve">the </w:delText>
        </w:r>
        <w:r w:rsidR="00326A65" w:rsidRPr="004704F0" w:rsidDel="002941B0">
          <w:delText xml:space="preserve">MCA </w:delText>
        </w:r>
        <w:r w:rsidR="00D1220C" w:rsidRPr="00D1220C" w:rsidDel="002941B0">
          <w:rPr>
            <w:highlight w:val="green"/>
          </w:rPr>
          <w:delText>(</w:delText>
        </w:r>
        <w:r w:rsidR="00FB6318" w:rsidRPr="004704F0" w:rsidDel="002941B0">
          <w:delText>Whitlock</w:delText>
        </w:r>
        <w:r w:rsidR="00FB6318" w:rsidRPr="00AA4533" w:rsidDel="002941B0">
          <w:delText xml:space="preserve"> et al. 2017</w:delText>
        </w:r>
        <w:r w:rsidR="00326A65" w:rsidRPr="00C3279A" w:rsidDel="002941B0">
          <w:delText>) that are or will likely be important factors for human health</w:delText>
        </w:r>
        <w:r w:rsidR="00326A65" w:rsidDel="002941B0">
          <w:delText>.</w:delText>
        </w:r>
        <w:r w:rsidR="008519F7" w:rsidDel="002941B0">
          <w:delText xml:space="preserve"> </w:delText>
        </w:r>
      </w:del>
      <w:r w:rsidR="008519F7">
        <w:t>Climate Change and Human Health in Montana</w:t>
      </w:r>
      <w:r w:rsidR="0090705F">
        <w:t xml:space="preserve"> </w:t>
      </w:r>
      <w:commentRangeEnd w:id="120"/>
      <w:r w:rsidR="002941B0">
        <w:rPr>
          <w:rStyle w:val="CommentReference"/>
          <w:rFonts w:asciiTheme="minorHAnsi" w:hAnsiTheme="minorHAnsi"/>
        </w:rPr>
        <w:commentReference w:id="120"/>
      </w:r>
      <w:del w:id="122" w:author="Whitlock, Cathy" w:date="2020-03-07T11:16:00Z">
        <w:r w:rsidR="00C05932" w:rsidDel="002941B0">
          <w:delText>s</w:delText>
        </w:r>
        <w:r w:rsidR="00C05932" w:rsidRPr="00C3279A" w:rsidDel="002941B0">
          <w:delText>e</w:delText>
        </w:r>
        <w:r w:rsidR="0090705F" w:rsidDel="002941B0">
          <w:delText xml:space="preserve">eks </w:delText>
        </w:r>
      </w:del>
      <w:ins w:id="123" w:author="Whitlock, Cathy" w:date="2020-03-07T11:16:00Z">
        <w:r w:rsidR="002941B0">
          <w:t xml:space="preserve">is intended </w:t>
        </w:r>
      </w:ins>
      <w:r w:rsidR="00C05932" w:rsidRPr="00C3279A">
        <w:t xml:space="preserve">to </w:t>
      </w:r>
      <w:r w:rsidR="0090705F">
        <w:t xml:space="preserve">help </w:t>
      </w:r>
      <w:del w:id="124" w:author="Whitlock, Cathy" w:date="2020-03-07T11:16:00Z">
        <w:r w:rsidR="0090705F" w:rsidDel="002941B0">
          <w:delText xml:space="preserve">Montana </w:delText>
        </w:r>
      </w:del>
      <w:r w:rsidR="00C05932" w:rsidRPr="00C3279A">
        <w:t>communities, healthcare professionals</w:t>
      </w:r>
      <w:r w:rsidR="00787175">
        <w:t>,</w:t>
      </w:r>
      <w:r w:rsidR="00C05932" w:rsidRPr="00C3279A">
        <w:t xml:space="preserve"> and other decision makers understand the climate-health connection and evaluate different strategies for </w:t>
      </w:r>
      <w:del w:id="125" w:author="Whitlock, Cathy" w:date="2020-03-07T11:16:00Z">
        <w:r w:rsidR="00C05932" w:rsidRPr="00C3279A" w:rsidDel="002941B0">
          <w:delText>responding to climate change and its impacts</w:delText>
        </w:r>
      </w:del>
      <w:ins w:id="126" w:author="Whitlock, Cathy" w:date="2020-03-07T11:16:00Z">
        <w:r w:rsidR="002941B0">
          <w:t>response</w:t>
        </w:r>
      </w:ins>
      <w:r w:rsidR="00C05932">
        <w:t xml:space="preserve">. </w:t>
      </w:r>
      <w:r w:rsidR="00C05932" w:rsidRPr="00C3279A">
        <w:t xml:space="preserve">The flow of information </w:t>
      </w:r>
      <w:r w:rsidR="00E04C5E">
        <w:t xml:space="preserve">should </w:t>
      </w:r>
      <w:r w:rsidR="00C05932" w:rsidRPr="00C3279A">
        <w:t>also go</w:t>
      </w:r>
      <w:r w:rsidR="00E04C5E">
        <w:t xml:space="preserve"> </w:t>
      </w:r>
      <w:r w:rsidR="00C05932" w:rsidRPr="00C3279A">
        <w:t>in the opposite direction, with</w:t>
      </w:r>
      <w:r w:rsidR="00E04C5E">
        <w:t xml:space="preserve"> </w:t>
      </w:r>
      <w:r w:rsidR="008519F7">
        <w:t>this report</w:t>
      </w:r>
      <w:r w:rsidR="00C05932" w:rsidRPr="00C3279A">
        <w:t xml:space="preserve"> help</w:t>
      </w:r>
      <w:r w:rsidR="00E04C5E">
        <w:t>ing</w:t>
      </w:r>
      <w:r w:rsidR="00C05932" w:rsidRPr="00C3279A">
        <w:t xml:space="preserve"> decision makers identify critical information gaps that require new scientific investigation, tool development, and future assessment</w:t>
      </w:r>
      <w:r w:rsidR="00C05932">
        <w:t>.</w:t>
      </w:r>
      <w:r w:rsidR="00787175">
        <w:t xml:space="preserve"> </w:t>
      </w:r>
      <w:r w:rsidR="00E04C5E">
        <w:t>Along with it</w:t>
      </w:r>
      <w:r w:rsidR="00787175">
        <w:t xml:space="preserve">s </w:t>
      </w:r>
      <w:r w:rsidR="008519F7">
        <w:t>statewide</w:t>
      </w:r>
      <w:r w:rsidR="00787175">
        <w:t xml:space="preserve"> focus, </w:t>
      </w:r>
      <w:r w:rsidR="008519F7">
        <w:t xml:space="preserve">Climate Change and Human Health in Montana </w:t>
      </w:r>
      <w:r w:rsidR="00787175">
        <w:t xml:space="preserve">contributes to the larger flow of information regarding climate change and human health </w:t>
      </w:r>
      <w:r w:rsidR="00C05932">
        <w:t xml:space="preserve">between </w:t>
      </w:r>
      <w:r w:rsidR="00326A65" w:rsidRPr="00C3279A">
        <w:t>national</w:t>
      </w:r>
      <w:r w:rsidR="00C05932">
        <w:t xml:space="preserve">, </w:t>
      </w:r>
      <w:r w:rsidR="00326A65" w:rsidRPr="00C3279A">
        <w:t>regional, state, and local levels</w:t>
      </w:r>
      <w:r w:rsidR="00326A65">
        <w:t xml:space="preserve">. </w:t>
      </w:r>
    </w:p>
    <w:p w14:paraId="1BCF1C42" w14:textId="49B0815F" w:rsidR="00E04C5E" w:rsidRDefault="00E04C5E" w:rsidP="00C3279A">
      <w:pPr>
        <w:pStyle w:val="nrpsNormal"/>
      </w:pPr>
      <w:r w:rsidRPr="00C3279A">
        <w:t>Assessing Climate Change and Human Health in Montana</w:t>
      </w:r>
      <w:r w:rsidR="00C3279A" w:rsidRPr="00C3279A">
        <w:t xml:space="preserve"> is the product of a diverse partnership of over 40 scientists and healthcare </w:t>
      </w:r>
      <w:r w:rsidR="0093165E" w:rsidRPr="00C3279A">
        <w:t>professionals</w:t>
      </w:r>
      <w:r w:rsidR="00AF6329">
        <w:t xml:space="preserve"> </w:t>
      </w:r>
      <w:r w:rsidR="0093165E" w:rsidRPr="00C3279A">
        <w:t xml:space="preserve">who </w:t>
      </w:r>
      <w:r w:rsidR="00C3279A" w:rsidRPr="00C3279A">
        <w:t>first met in August 2018 to discuss the issue and plan the report. Before its release in 2020, the report received public comment and rigorous scientific review by health and climate experts at the</w:t>
      </w:r>
      <w:r w:rsidR="0093165E">
        <w:t xml:space="preserve"> local and </w:t>
      </w:r>
      <w:r w:rsidR="00C3279A" w:rsidRPr="00C3279A">
        <w:t>national level</w:t>
      </w:r>
      <w:r w:rsidR="009E3DF9">
        <w:t xml:space="preserve">. </w:t>
      </w:r>
    </w:p>
    <w:p w14:paraId="656A9C50" w14:textId="6FB39F54" w:rsidR="00C774BF" w:rsidRDefault="00E04C5E" w:rsidP="001E0D0B">
      <w:pPr>
        <w:pStyle w:val="nrpsNormal"/>
      </w:pPr>
      <w:r>
        <w:t>Th</w:t>
      </w:r>
      <w:r w:rsidR="00F94890">
        <w:t>e</w:t>
      </w:r>
      <w:r>
        <w:t xml:space="preserve"> report </w:t>
      </w:r>
      <w:r w:rsidR="00F94890">
        <w:t xml:space="preserve">that follows </w:t>
      </w:r>
      <w:r>
        <w:t>is broken into f</w:t>
      </w:r>
      <w:r w:rsidR="0093165E">
        <w:t>our</w:t>
      </w:r>
      <w:r>
        <w:t xml:space="preserve"> additional sections</w:t>
      </w:r>
      <w:r w:rsidR="00C3279A" w:rsidRPr="00C3279A">
        <w:t xml:space="preserve">: </w:t>
      </w:r>
    </w:p>
    <w:p w14:paraId="5FB6A89C" w14:textId="3EDE36CA" w:rsidR="00C774BF" w:rsidRDefault="00C3279A" w:rsidP="00C774BF">
      <w:pPr>
        <w:pStyle w:val="nrpsBulletlist"/>
      </w:pPr>
      <w:del w:id="127" w:author="Whitlock, Cathy" w:date="2020-03-07T11:20:00Z">
        <w:r w:rsidRPr="00C3279A" w:rsidDel="002941B0">
          <w:lastRenderedPageBreak/>
          <w:delText xml:space="preserve">health-related aspects of recent and </w:delText>
        </w:r>
      </w:del>
      <w:r w:rsidRPr="00C3279A">
        <w:t>projected climate change in Montana</w:t>
      </w:r>
      <w:ins w:id="128" w:author="Whitlock, Cathy" w:date="2020-03-07T11:20:00Z">
        <w:r w:rsidR="002941B0">
          <w:t xml:space="preserve"> as it relates to human health</w:t>
        </w:r>
      </w:ins>
      <w:r w:rsidRPr="00C3279A">
        <w:t xml:space="preserve"> (</w:t>
      </w:r>
      <w:r w:rsidR="00D1220C">
        <w:t>S</w:t>
      </w:r>
      <w:r w:rsidRPr="00C3279A">
        <w:t>ection 2</w:t>
      </w:r>
      <w:proofErr w:type="gramStart"/>
      <w:r w:rsidRPr="00C3279A">
        <w:t>)</w:t>
      </w:r>
      <w:r w:rsidR="00C774BF">
        <w:t>;</w:t>
      </w:r>
      <w:proofErr w:type="gramEnd"/>
    </w:p>
    <w:p w14:paraId="19374DE0" w14:textId="311942C6" w:rsidR="00C774BF" w:rsidRDefault="00C3279A" w:rsidP="00C774BF">
      <w:pPr>
        <w:pStyle w:val="nrpsBulletlist"/>
      </w:pPr>
      <w:commentRangeStart w:id="129"/>
      <w:r w:rsidRPr="00C3279A">
        <w:t>linkages between climate change and human health</w:t>
      </w:r>
      <w:r w:rsidR="0093165E">
        <w:t xml:space="preserve">, both globally and in Montana, with descriptions of the </w:t>
      </w:r>
      <w:r w:rsidR="0093165E" w:rsidRPr="00C3279A">
        <w:t xml:space="preserve">health consequences and uncertainties posed by climate projections for </w:t>
      </w:r>
      <w:commentRangeStart w:id="130"/>
      <w:r w:rsidR="0093165E" w:rsidRPr="00C3279A">
        <w:t>mid</w:t>
      </w:r>
      <w:r w:rsidR="00E46226">
        <w:t xml:space="preserve"> </w:t>
      </w:r>
      <w:r w:rsidR="0093165E" w:rsidRPr="00C3279A">
        <w:t xml:space="preserve"> </w:t>
      </w:r>
      <w:commentRangeEnd w:id="130"/>
      <w:r w:rsidR="002941B0">
        <w:rPr>
          <w:rStyle w:val="CommentReference"/>
          <w:rFonts w:asciiTheme="minorHAnsi" w:hAnsiTheme="minorHAnsi"/>
        </w:rPr>
        <w:commentReference w:id="130"/>
      </w:r>
      <w:r w:rsidR="0093165E" w:rsidRPr="00C3279A">
        <w:t>and end</w:t>
      </w:r>
      <w:r w:rsidR="00E46226">
        <w:t xml:space="preserve"> </w:t>
      </w:r>
      <w:r w:rsidR="0093165E" w:rsidRPr="00C3279A">
        <w:t>of</w:t>
      </w:r>
      <w:r w:rsidR="00E46226">
        <w:t xml:space="preserve"> </w:t>
      </w:r>
      <w:r w:rsidR="0093165E" w:rsidRPr="00C3279A">
        <w:t xml:space="preserve">century </w:t>
      </w:r>
      <w:commentRangeEnd w:id="129"/>
      <w:r w:rsidR="002941B0">
        <w:rPr>
          <w:rStyle w:val="CommentReference"/>
          <w:rFonts w:asciiTheme="minorHAnsi" w:hAnsiTheme="minorHAnsi"/>
        </w:rPr>
        <w:commentReference w:id="129"/>
      </w:r>
      <w:r w:rsidR="0093165E" w:rsidRPr="00C3279A">
        <w:t>(</w:t>
      </w:r>
      <w:r w:rsidR="004704F0">
        <w:t>S</w:t>
      </w:r>
      <w:r w:rsidR="0093165E" w:rsidRPr="00C3279A">
        <w:t xml:space="preserve">ection </w:t>
      </w:r>
      <w:r w:rsidRPr="00C3279A">
        <w:t>3</w:t>
      </w:r>
      <w:proofErr w:type="gramStart"/>
      <w:r w:rsidRPr="00C3279A">
        <w:t>)</w:t>
      </w:r>
      <w:r w:rsidR="00C774BF">
        <w:t>;</w:t>
      </w:r>
      <w:proofErr w:type="gramEnd"/>
    </w:p>
    <w:p w14:paraId="1F7678FE" w14:textId="2E9B57FE" w:rsidR="00C774BF" w:rsidRDefault="00F94890" w:rsidP="00E2543D">
      <w:pPr>
        <w:pStyle w:val="nrpsBulletlist"/>
      </w:pPr>
      <w:r>
        <w:t xml:space="preserve">a survey of those Montanans expected to be most impacted by a changing climate </w:t>
      </w:r>
      <w:r w:rsidR="00C3279A" w:rsidRPr="00C3279A">
        <w:t>(</w:t>
      </w:r>
      <w:r w:rsidR="00D1220C">
        <w:t>S</w:t>
      </w:r>
      <w:r w:rsidR="00C3279A" w:rsidRPr="00C3279A">
        <w:t>ection 4)</w:t>
      </w:r>
      <w:r w:rsidR="00C774BF">
        <w:t>;</w:t>
      </w:r>
      <w:r w:rsidR="0093165E">
        <w:t xml:space="preserve"> </w:t>
      </w:r>
      <w:r w:rsidR="00C3279A" w:rsidRPr="00C3279A">
        <w:t xml:space="preserve">and </w:t>
      </w:r>
    </w:p>
    <w:p w14:paraId="3F8A87FD" w14:textId="3AAA1193" w:rsidR="00AB4873" w:rsidRDefault="00C3279A" w:rsidP="00C774BF">
      <w:pPr>
        <w:pStyle w:val="nrpsBulletlist"/>
      </w:pPr>
      <w:r w:rsidRPr="00C3279A">
        <w:t>recommended actions, research needs</w:t>
      </w:r>
      <w:r w:rsidR="005D411F">
        <w:t>,</w:t>
      </w:r>
      <w:r w:rsidRPr="00C3279A">
        <w:t xml:space="preserve"> and policy changes to ensure positive health outcomes</w:t>
      </w:r>
      <w:r w:rsidR="00757E31">
        <w:t xml:space="preserve"> for Montanans in the face of climate change</w:t>
      </w:r>
      <w:r w:rsidRPr="00C3279A">
        <w:t xml:space="preserve"> (</w:t>
      </w:r>
      <w:r w:rsidR="004704F0">
        <w:t>S</w:t>
      </w:r>
      <w:r w:rsidRPr="00C3279A">
        <w:t xml:space="preserve">ection </w:t>
      </w:r>
      <w:r w:rsidR="0093165E">
        <w:t>5</w:t>
      </w:r>
      <w:r w:rsidR="005D411F">
        <w:t>).</w:t>
      </w:r>
      <w:r w:rsidR="00AB4873">
        <w:t xml:space="preserve"> </w:t>
      </w:r>
    </w:p>
    <w:p w14:paraId="53A07A43" w14:textId="0A5B8B28" w:rsidR="004A4443" w:rsidRDefault="002970CE" w:rsidP="004A4443">
      <w:pPr>
        <w:pStyle w:val="nrpsNormal"/>
      </w:pPr>
      <w:r>
        <w:t xml:space="preserve">This report makes </w:t>
      </w:r>
      <w:r w:rsidR="004A4443" w:rsidRPr="00C3279A">
        <w:t xml:space="preserve">it clear that Montana’s changing climate will have measurable </w:t>
      </w:r>
      <w:r w:rsidR="004A4443">
        <w:t xml:space="preserve">impact on </w:t>
      </w:r>
      <w:r w:rsidR="009B079F">
        <w:t xml:space="preserve">our state’s </w:t>
      </w:r>
      <w:r w:rsidR="004A4443">
        <w:t>human health and well-</w:t>
      </w:r>
      <w:r w:rsidR="004A4443" w:rsidRPr="00C3279A">
        <w:t>being in the future</w:t>
      </w:r>
      <w:r w:rsidR="004A4443">
        <w:t xml:space="preserve">. </w:t>
      </w:r>
      <w:del w:id="131" w:author="Whitlock, Cathy" w:date="2020-03-07T11:22:00Z">
        <w:r w:rsidR="004A4443" w:rsidRPr="00C3279A" w:rsidDel="002941B0">
          <w:delText xml:space="preserve">Given the evidence that temperatures will increase, precipitation will become more variable, and climate extremes </w:delText>
        </w:r>
        <w:r w:rsidR="00CA7013" w:rsidDel="002941B0">
          <w:delText xml:space="preserve">are </w:delText>
        </w:r>
        <w:r w:rsidR="004A4443" w:rsidRPr="00C3279A" w:rsidDel="002941B0">
          <w:delText>more likely, we can expect health issues to become an ever</w:delText>
        </w:r>
        <w:r w:rsidR="00757E31" w:rsidDel="002941B0">
          <w:delText>-</w:delText>
        </w:r>
        <w:r w:rsidR="004A4443" w:rsidRPr="00C3279A" w:rsidDel="002941B0">
          <w:delText>greater concern and healthcare more costly</w:delText>
        </w:r>
        <w:r w:rsidR="004A4443" w:rsidDel="002941B0">
          <w:delText xml:space="preserve">. </w:delText>
        </w:r>
      </w:del>
      <w:r w:rsidR="004A4443" w:rsidRPr="00C3279A">
        <w:t xml:space="preserve">We hope that this report motivates much-needed discussion on this topic, one that </w:t>
      </w:r>
      <w:r w:rsidR="00963BE3" w:rsidRPr="00C3279A">
        <w:t xml:space="preserve">leads to greater awareness, </w:t>
      </w:r>
      <w:r w:rsidR="004A4443" w:rsidRPr="00C3279A">
        <w:t>considers multiple sources of knowledge</w:t>
      </w:r>
      <w:del w:id="132" w:author="Whitlock, Cathy" w:date="2020-03-07T11:22:00Z">
        <w:r w:rsidR="004A4443" w:rsidRPr="00C3279A" w:rsidDel="002941B0">
          <w:delText xml:space="preserve"> that are available</w:delText>
        </w:r>
      </w:del>
      <w:r w:rsidR="004A4443" w:rsidRPr="00C3279A">
        <w:t>, and helps planning efforts and action in this important area.</w:t>
      </w:r>
    </w:p>
    <w:p w14:paraId="21D28A1D" w14:textId="77777777" w:rsidR="00C3279A" w:rsidRPr="00C3279A" w:rsidRDefault="00C3279A" w:rsidP="00271C13">
      <w:pPr>
        <w:pStyle w:val="nrpsHeading2"/>
      </w:pPr>
      <w:bookmarkStart w:id="133" w:name="_Toc34208631"/>
      <w:commentRangeStart w:id="134"/>
      <w:r w:rsidRPr="00C3279A">
        <w:t>Literature Cited</w:t>
      </w:r>
      <w:commentRangeEnd w:id="134"/>
      <w:r w:rsidR="00C96234">
        <w:rPr>
          <w:rStyle w:val="CommentReference"/>
          <w:rFonts w:asciiTheme="minorHAnsi" w:hAnsiTheme="minorHAnsi" w:cs="Times New Roman"/>
          <w:b w:val="0"/>
          <w:smallCaps w:val="0"/>
        </w:rPr>
        <w:commentReference w:id="134"/>
      </w:r>
      <w:bookmarkEnd w:id="133"/>
    </w:p>
    <w:p w14:paraId="33F7903B" w14:textId="641F6D38" w:rsidR="00FB6318" w:rsidRDefault="00FD3C0B" w:rsidP="00AB4873">
      <w:pPr>
        <w:pStyle w:val="nrpsLiteraturecited"/>
      </w:pPr>
      <w:r w:rsidRPr="00574F63">
        <w:rPr>
          <w:highlight w:val="green"/>
        </w:rPr>
        <w:t xml:space="preserve"> </w:t>
      </w:r>
      <w:r w:rsidR="004C1DD1" w:rsidRPr="00574F63">
        <w:rPr>
          <w:highlight w:val="green"/>
        </w:rPr>
        <w:t>[</w:t>
      </w:r>
      <w:r w:rsidR="00FB6318" w:rsidRPr="00574F63">
        <w:rPr>
          <w:highlight w:val="green"/>
        </w:rPr>
        <w:t>C</w:t>
      </w:r>
      <w:r w:rsidR="00FB6318" w:rsidRPr="004704F0">
        <w:t>DC</w:t>
      </w:r>
      <w:r w:rsidR="004C1DD1" w:rsidRPr="004704F0">
        <w:t>]</w:t>
      </w:r>
      <w:r w:rsidR="00FB6318" w:rsidRPr="004704F0">
        <w:t xml:space="preserve"> Center for Disease Control and Prevention. </w:t>
      </w:r>
      <w:r w:rsidR="000F28A9" w:rsidRPr="004704F0">
        <w:t xml:space="preserve">[undated]. </w:t>
      </w:r>
      <w:hyperlink r:id="rId30" w:tgtFrame="_blank" w:history="1">
        <w:r w:rsidR="00FB6318" w:rsidRPr="004704F0">
          <w:rPr>
            <w:rStyle w:val="Hyperlink"/>
            <w:color w:val="000000" w:themeColor="text1"/>
            <w:u w:val="none"/>
          </w:rPr>
          <w:t>https://www.cdc.gov/nchs/pressroom/sosmap/suicide-mortality/suicide.htm</w:t>
        </w:r>
      </w:hyperlink>
      <w:r w:rsidR="00FB6318" w:rsidRPr="004704F0">
        <w:t xml:space="preserve">  Accessed 22 November 2019.</w:t>
      </w:r>
    </w:p>
    <w:p w14:paraId="3E529EA8" w14:textId="5646B0F3" w:rsidR="00FD3C0B" w:rsidRPr="00FD3C0B" w:rsidRDefault="00FD3C0B" w:rsidP="00FD3C0B">
      <w:pPr>
        <w:pStyle w:val="nrpsLiteraturecited"/>
        <w:rPr>
          <w:highlight w:val="green"/>
        </w:rPr>
      </w:pPr>
      <w:r>
        <w:rPr>
          <w:highlight w:val="green"/>
        </w:rPr>
        <w:t>[U</w:t>
      </w:r>
      <w:r w:rsidRPr="00FD3C0B">
        <w:t xml:space="preserve">CS] </w:t>
      </w:r>
      <w:r w:rsidRPr="004704F0">
        <w:t>Union of Concerned Scientists.</w:t>
      </w:r>
      <w:r>
        <w:t xml:space="preserve"> 2019. </w:t>
      </w:r>
      <w:r w:rsidRPr="004704F0">
        <w:t xml:space="preserve">Killer </w:t>
      </w:r>
      <w:r>
        <w:t>h</w:t>
      </w:r>
      <w:r w:rsidRPr="004704F0">
        <w:t>eat in the United States; climate choices and the future of dangerously hot days</w:t>
      </w:r>
      <w:r>
        <w:t xml:space="preserve"> [report]</w:t>
      </w:r>
      <w:r w:rsidRPr="004704F0">
        <w:t xml:space="preserve">. </w:t>
      </w:r>
      <w:r w:rsidRPr="00FD3C0B">
        <w:t>Dahl</w:t>
      </w:r>
      <w:r w:rsidRPr="004704F0">
        <w:t xml:space="preserve"> K, Spanger-Siegfried E, Licker R, Caldas A, Abatzoglou J, Mailloux N, Cleetus R, Udvardy S, Declet-Barreto J, Worth P</w:t>
      </w:r>
      <w:r>
        <w:t>, authors</w:t>
      </w:r>
      <w:r w:rsidRPr="004704F0">
        <w:t xml:space="preserve">. Available online </w:t>
      </w:r>
      <w:hyperlink r:id="rId31" w:history="1">
        <w:r w:rsidRPr="004704F0">
          <w:rPr>
            <w:rStyle w:val="Hyperlink"/>
            <w:color w:val="000000" w:themeColor="text1"/>
            <w:u w:val="none"/>
          </w:rPr>
          <w:t>https://www.ucsusa.org/sites/default/files/attach/2019/07/killer-heat-analysis-full-report.pdf</w:t>
        </w:r>
      </w:hyperlink>
      <w:r w:rsidRPr="004704F0">
        <w:t>. Accessed 15 September 2019.</w:t>
      </w:r>
    </w:p>
    <w:p w14:paraId="001358A2" w14:textId="71C40998" w:rsidR="00B440A6" w:rsidRPr="00574F63" w:rsidRDefault="00B440A6" w:rsidP="00B440A6">
      <w:pPr>
        <w:pStyle w:val="nrpsLiteraturecited"/>
        <w:rPr>
          <w:highlight w:val="green"/>
        </w:rPr>
      </w:pPr>
      <w:r w:rsidRPr="00574F63">
        <w:rPr>
          <w:highlight w:val="green"/>
        </w:rPr>
        <w:t>[U</w:t>
      </w:r>
      <w:r w:rsidRPr="004704F0">
        <w:t>SGCRP]</w:t>
      </w:r>
      <w:r>
        <w:t xml:space="preserve"> </w:t>
      </w:r>
      <w:r w:rsidRPr="004704F0">
        <w:t xml:space="preserve">US Global Change Research Program. </w:t>
      </w:r>
      <w:r>
        <w:t xml:space="preserve">2016. </w:t>
      </w:r>
      <w:r w:rsidRPr="004704F0">
        <w:t xml:space="preserve">The </w:t>
      </w:r>
      <w:r>
        <w:t>i</w:t>
      </w:r>
      <w:r w:rsidRPr="004704F0">
        <w:t xml:space="preserve">mpacts of </w:t>
      </w:r>
      <w:r>
        <w:t>c</w:t>
      </w:r>
      <w:r w:rsidRPr="004704F0">
        <w:t xml:space="preserve">limate </w:t>
      </w:r>
      <w:r>
        <w:t>c</w:t>
      </w:r>
      <w:r w:rsidRPr="004704F0">
        <w:t xml:space="preserve">hange on </w:t>
      </w:r>
      <w:r>
        <w:t>h</w:t>
      </w:r>
      <w:r w:rsidRPr="004704F0">
        <w:t xml:space="preserve">uman </w:t>
      </w:r>
      <w:r>
        <w:t>h</w:t>
      </w:r>
      <w:r w:rsidRPr="004704F0">
        <w:t xml:space="preserve">ealth in the United States: </w:t>
      </w:r>
      <w:r>
        <w:t>a</w:t>
      </w:r>
      <w:r w:rsidRPr="004704F0">
        <w:t xml:space="preserve"> </w:t>
      </w:r>
      <w:r>
        <w:t>s</w:t>
      </w:r>
      <w:r w:rsidRPr="004704F0">
        <w:t xml:space="preserve">cientific </w:t>
      </w:r>
      <w:r>
        <w:t>a</w:t>
      </w:r>
      <w:r w:rsidRPr="004704F0">
        <w:t xml:space="preserve">ssessment. Crimmins A, Balbus J, Gamble JL, Beard CB, Bell JE, Dodgen D, Eisen RJ, Fann N, Hawkins MD, Herring SC, Jantarasami L, Mills DM, Saha S, Sarofim MC, Trtanj J, Ziska L, </w:t>
      </w:r>
      <w:r>
        <w:t>ed</w:t>
      </w:r>
      <w:r w:rsidRPr="004704F0">
        <w:t xml:space="preserve">s. </w:t>
      </w:r>
      <w:r>
        <w:t xml:space="preserve">Washington DC: </w:t>
      </w:r>
      <w:r w:rsidRPr="004704F0">
        <w:t>U.S. Global Change Research Program</w:t>
      </w:r>
      <w:r>
        <w:t>.</w:t>
      </w:r>
      <w:r w:rsidRPr="004704F0">
        <w:t xml:space="preserve"> 312 p. </w:t>
      </w:r>
      <w:r w:rsidRPr="00CB50E4">
        <w:t xml:space="preserve">Available online </w:t>
      </w:r>
      <w:r w:rsidRPr="00B440A6">
        <w:t>https://health2016.globalchange.gov</w:t>
      </w:r>
      <w:r>
        <w:t xml:space="preserve">. Accessed 1 Mar 2020. </w:t>
      </w:r>
      <w:r w:rsidRPr="004704F0">
        <w:t xml:space="preserve"> </w:t>
      </w:r>
      <w:hyperlink r:id="rId32" w:history="1">
        <w:r w:rsidRPr="004704F0">
          <w:rPr>
            <w:rStyle w:val="Hyperlink"/>
            <w:color w:val="000000" w:themeColor="text1"/>
            <w:u w:val="none"/>
          </w:rPr>
          <w:t>http://dx.doi.org/10.7930/J0R49NQX</w:t>
        </w:r>
      </w:hyperlink>
      <w:r w:rsidRPr="004704F0">
        <w:t>.</w:t>
      </w:r>
    </w:p>
    <w:p w14:paraId="3B9DEC72" w14:textId="63144505" w:rsidR="00C3279A" w:rsidRPr="00AB4873" w:rsidRDefault="00C3279A" w:rsidP="00AB4873">
      <w:pPr>
        <w:pStyle w:val="nrpsLiteraturecited"/>
      </w:pPr>
      <w:r w:rsidRPr="00574F63">
        <w:rPr>
          <w:highlight w:val="green"/>
        </w:rPr>
        <w:t>W</w:t>
      </w:r>
      <w:r w:rsidRPr="004704F0">
        <w:t>hitlock C, Cross W, Maxwell B, Silverman N, Wade AA. 2017. 2017 Montana Climate Assessment</w:t>
      </w:r>
      <w:r w:rsidR="009E3DF9" w:rsidRPr="004704F0">
        <w:t xml:space="preserve">. </w:t>
      </w:r>
      <w:r w:rsidRPr="004704F0">
        <w:t>Bozeman and Missoula MT: Montana State University and University of Montana, Montana Institute on Ecosystems. 318 p</w:t>
      </w:r>
      <w:r w:rsidR="004A4443" w:rsidRPr="004704F0">
        <w:t>.</w:t>
      </w:r>
      <w:r w:rsidRPr="004704F0">
        <w:t xml:space="preserve"> DOI:10.15788/m2ww82</w:t>
      </w:r>
      <w:r w:rsidR="009E3DF9" w:rsidRPr="004704F0">
        <w:t xml:space="preserve">. </w:t>
      </w:r>
      <w:r w:rsidRPr="004704F0">
        <w:t xml:space="preserve">Available online </w:t>
      </w:r>
      <w:hyperlink r:id="rId33" w:history="1">
        <w:r w:rsidRPr="004704F0">
          <w:rPr>
            <w:rStyle w:val="Hyperlink"/>
            <w:color w:val="000000" w:themeColor="text1"/>
            <w:u w:val="none"/>
          </w:rPr>
          <w:t>http://montanaclimate.org</w:t>
        </w:r>
      </w:hyperlink>
      <w:r w:rsidR="009E3DF9" w:rsidRPr="004704F0">
        <w:t xml:space="preserve">. </w:t>
      </w:r>
      <w:r w:rsidRPr="004704F0">
        <w:t>Accessed September 2019.</w:t>
      </w:r>
    </w:p>
    <w:p w14:paraId="6DEC699E" w14:textId="5A175A9D" w:rsidR="00CA23E2" w:rsidRPr="00CA23E2" w:rsidRDefault="00C3279A" w:rsidP="00CA23E2">
      <w:pPr>
        <w:spacing w:after="0" w:line="240" w:lineRule="auto"/>
        <w:rPr>
          <w:rFonts w:eastAsia="Times New Roman" w:cs="Times New Roman"/>
          <w:color w:val="222222"/>
          <w:szCs w:val="24"/>
        </w:rPr>
      </w:pPr>
      <w:r>
        <w:rPr>
          <w:color w:val="222222"/>
        </w:rPr>
        <w:br w:type="page"/>
      </w:r>
    </w:p>
    <w:p w14:paraId="1FD55E30" w14:textId="772346C1" w:rsidR="00CA23E2" w:rsidRDefault="009924E3" w:rsidP="00CA23E2">
      <w:pPr>
        <w:pStyle w:val="nrpsNormal"/>
        <w:ind w:left="-1440"/>
      </w:pPr>
      <w:r>
        <w:rPr>
          <w:noProof/>
        </w:rPr>
        <w:lastRenderedPageBreak/>
        <w:drawing>
          <wp:inline distT="0" distB="0" distL="0" distR="0" wp14:anchorId="4D52F835" wp14:editId="347D9856">
            <wp:extent cx="7734937" cy="1551305"/>
            <wp:effectExtent l="0" t="0" r="0" b="0"/>
            <wp:docPr id="849402436" name="Picture 8494024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734937" cy="1551305"/>
                    </a:xfrm>
                    <a:prstGeom prst="rect">
                      <a:avLst/>
                    </a:prstGeom>
                  </pic:spPr>
                </pic:pic>
              </a:graphicData>
            </a:graphic>
          </wp:inline>
        </w:drawing>
      </w:r>
    </w:p>
    <w:p w14:paraId="3507B03D" w14:textId="77777777" w:rsidR="00CA23E2" w:rsidRDefault="00CA23E2" w:rsidP="00CA23E2">
      <w:pPr>
        <w:pStyle w:val="nrpsNormal"/>
        <w:ind w:left="-1440"/>
      </w:pPr>
    </w:p>
    <w:p w14:paraId="2EDD3A74" w14:textId="261930F4" w:rsidR="00C3279A" w:rsidRPr="00C3279A" w:rsidRDefault="00912D8D" w:rsidP="00C3279A">
      <w:pPr>
        <w:pStyle w:val="nrpsHeading1"/>
        <w:rPr>
          <w:rStyle w:val="nrpsnormalauthorsSBChar"/>
          <w:color w:val="auto"/>
        </w:rPr>
      </w:pPr>
      <w:bookmarkStart w:id="135" w:name="_Toc34208632"/>
      <w:r>
        <w:rPr>
          <w:color w:val="auto"/>
        </w:rPr>
        <w:t xml:space="preserve">Section </w:t>
      </w:r>
      <w:r w:rsidR="00C3279A">
        <w:rPr>
          <w:color w:val="auto"/>
        </w:rPr>
        <w:t>2</w:t>
      </w:r>
      <w:r w:rsidR="00CA23E2">
        <w:rPr>
          <w:color w:val="auto"/>
        </w:rPr>
        <w:t>.</w:t>
      </w:r>
      <w:r w:rsidR="00C3279A" w:rsidRPr="00C3279A">
        <w:rPr>
          <w:color w:val="auto"/>
        </w:rPr>
        <w:t xml:space="preserve"> </w:t>
      </w:r>
      <w:r w:rsidR="008B1AA5">
        <w:rPr>
          <w:color w:val="auto"/>
        </w:rPr>
        <w:t>Climate Change and Human Health in Montana</w:t>
      </w:r>
      <w:r w:rsidR="00C3279A" w:rsidRPr="00C3279A">
        <w:rPr>
          <w:color w:val="auto"/>
        </w:rPr>
        <w:br/>
      </w:r>
      <w:r w:rsidR="00C3279A" w:rsidRPr="0030650E">
        <w:rPr>
          <w:rStyle w:val="nrpsnormalauthorsSBChar"/>
          <w:b/>
          <w:color w:val="auto"/>
        </w:rPr>
        <w:t xml:space="preserve">— </w:t>
      </w:r>
      <w:commentRangeStart w:id="136"/>
      <w:r w:rsidR="00C3279A" w:rsidRPr="0030650E">
        <w:rPr>
          <w:rStyle w:val="nrpsnormalauthorsSBChar"/>
          <w:b/>
          <w:color w:val="auto"/>
        </w:rPr>
        <w:t>Cathy Whitloc</w:t>
      </w:r>
      <w:r w:rsidR="00F46D71">
        <w:rPr>
          <w:rStyle w:val="nrpsnormalauthorsSBChar"/>
          <w:b/>
          <w:color w:val="auto"/>
        </w:rPr>
        <w:t xml:space="preserve">k </w:t>
      </w:r>
      <w:commentRangeEnd w:id="136"/>
      <w:r w:rsidR="002941B0">
        <w:rPr>
          <w:rStyle w:val="CommentReference"/>
          <w:rFonts w:asciiTheme="minorHAnsi" w:hAnsiTheme="minorHAnsi"/>
          <w:b w:val="0"/>
        </w:rPr>
        <w:commentReference w:id="136"/>
      </w:r>
      <w:r w:rsidR="00DA10B9">
        <w:rPr>
          <w:rStyle w:val="FootnoteReference"/>
          <w:i/>
          <w:iCs/>
          <w:color w:val="auto"/>
          <w:sz w:val="23"/>
        </w:rPr>
        <w:footnoteReference w:id="3"/>
      </w:r>
      <w:bookmarkEnd w:id="135"/>
    </w:p>
    <w:p w14:paraId="5BA6D9EA" w14:textId="595E8AAC" w:rsidR="00C3279A" w:rsidRPr="003B5169" w:rsidRDefault="00C3279A" w:rsidP="003B5169">
      <w:pPr>
        <w:spacing w:after="0" w:line="240" w:lineRule="auto"/>
        <w:rPr>
          <w:rFonts w:eastAsia="Times New Roman" w:cs="Times New Roman"/>
          <w:szCs w:val="24"/>
        </w:rPr>
      </w:pPr>
    </w:p>
    <w:p w14:paraId="4BD73D71" w14:textId="77777777" w:rsidR="00FF6000" w:rsidRDefault="00FF6000" w:rsidP="00FF6000">
      <w:pPr>
        <w:pStyle w:val="nrpsNormal"/>
        <w:rPr>
          <w:color w:val="auto"/>
          <w:highlight w:val="yellow"/>
        </w:rPr>
      </w:pPr>
      <w:bookmarkStart w:id="137" w:name="_Toc471215447"/>
    </w:p>
    <w:p w14:paraId="2E978C02" w14:textId="39AED35E" w:rsidR="002970CE" w:rsidRDefault="00FA31D7" w:rsidP="00FF6000">
      <w:pPr>
        <w:pStyle w:val="nrpsNormal"/>
        <w:rPr>
          <w:color w:val="auto"/>
          <w:highlight w:val="yellow"/>
        </w:rPr>
      </w:pPr>
      <w:r>
        <w:t xml:space="preserve">As noted in the </w:t>
      </w:r>
      <w:del w:id="138" w:author="Whitlock, Cathy" w:date="2020-03-07T11:24:00Z">
        <w:r w:rsidDel="002941B0">
          <w:delText>introduction</w:delText>
        </w:r>
      </w:del>
      <w:ins w:id="139" w:author="Whitlock, Cathy" w:date="2020-03-07T11:24:00Z">
        <w:r w:rsidR="002941B0">
          <w:t>Introduction</w:t>
        </w:r>
      </w:ins>
      <w:r>
        <w:t>, t</w:t>
      </w:r>
      <w:r w:rsidR="002970CE">
        <w:t xml:space="preserve">his </w:t>
      </w:r>
      <w:r w:rsidR="002970CE" w:rsidRPr="00C3279A">
        <w:t>assessment</w:t>
      </w:r>
      <w:r w:rsidR="002970CE">
        <w:t xml:space="preserve"> b</w:t>
      </w:r>
      <w:r w:rsidR="002970CE" w:rsidRPr="00C3279A">
        <w:t>ring</w:t>
      </w:r>
      <w:r w:rsidR="002970CE">
        <w:t>s</w:t>
      </w:r>
      <w:r w:rsidR="002970CE" w:rsidRPr="00C3279A">
        <w:t xml:space="preserve"> scientifically based information </w:t>
      </w:r>
      <w:r w:rsidR="002970CE">
        <w:t xml:space="preserve">about the impacts of climate change on human health </w:t>
      </w:r>
      <w:r w:rsidR="002970CE" w:rsidRPr="00C3279A">
        <w:t>to the people of Montana in an organized and understandable manner</w:t>
      </w:r>
      <w:r w:rsidR="002970CE">
        <w:t xml:space="preserve">. </w:t>
      </w:r>
      <w:r>
        <w:t xml:space="preserve">In this </w:t>
      </w:r>
      <w:r w:rsidR="003C08DD">
        <w:t>section,</w:t>
      </w:r>
      <w:r>
        <w:t xml:space="preserve"> we</w:t>
      </w:r>
      <w:r w:rsidR="002970CE">
        <w:t xml:space="preserve"> begin with a</w:t>
      </w:r>
      <w:r w:rsidR="003C08DD">
        <w:t xml:space="preserve"> short description </w:t>
      </w:r>
      <w:r w:rsidR="002970CE">
        <w:t xml:space="preserve">of Montana’s </w:t>
      </w:r>
      <w:r w:rsidR="00082022">
        <w:t>geography</w:t>
      </w:r>
      <w:r w:rsidR="003C08DD">
        <w:t>. We the</w:t>
      </w:r>
      <w:r>
        <w:t xml:space="preserve">n </w:t>
      </w:r>
      <w:r w:rsidR="003C08DD">
        <w:t>describe how climate and weather differ, as well as past tren</w:t>
      </w:r>
      <w:r w:rsidR="002970CE">
        <w:t xml:space="preserve">ds and </w:t>
      </w:r>
      <w:r w:rsidR="006B3796">
        <w:t xml:space="preserve">future </w:t>
      </w:r>
      <w:r w:rsidR="002970CE">
        <w:t>projections for temperature and precipitation</w:t>
      </w:r>
      <w:r w:rsidR="003C08DD">
        <w:t>. We next r</w:t>
      </w:r>
      <w:r w:rsidR="002970CE">
        <w:t xml:space="preserve">eview </w:t>
      </w:r>
      <w:r w:rsidR="00E27BCE">
        <w:t xml:space="preserve">how the changing climate </w:t>
      </w:r>
      <w:del w:id="140" w:author="Whitlock, Cathy" w:date="2020-03-07T11:24:00Z">
        <w:r w:rsidR="00E27BCE" w:rsidDel="00734C33">
          <w:delText xml:space="preserve">may </w:delText>
        </w:r>
      </w:del>
      <w:ins w:id="141" w:author="Whitlock, Cathy" w:date="2020-03-07T11:24:00Z">
        <w:r w:rsidR="00734C33">
          <w:t xml:space="preserve">will </w:t>
        </w:r>
      </w:ins>
      <w:r w:rsidR="00E27BCE">
        <w:t xml:space="preserve">impact </w:t>
      </w:r>
      <w:ins w:id="142" w:author="Whitlock, Cathy" w:date="2020-03-07T11:24:00Z">
        <w:r w:rsidR="00734C33">
          <w:t xml:space="preserve">the health of </w:t>
        </w:r>
      </w:ins>
      <w:r w:rsidR="00E27BCE">
        <w:t xml:space="preserve">Montanans. </w:t>
      </w:r>
      <w:r w:rsidR="0068409A" w:rsidRPr="00734C33">
        <w:rPr>
          <w:highlight w:val="yellow"/>
          <w:rPrChange w:id="143" w:author="Whitlock, Cathy" w:date="2020-03-07T11:24:00Z">
            <w:rPr/>
          </w:rPrChange>
        </w:rPr>
        <w:t>We</w:t>
      </w:r>
      <w:r w:rsidR="003C08DD" w:rsidRPr="00734C33">
        <w:rPr>
          <w:highlight w:val="yellow"/>
          <w:rPrChange w:id="144" w:author="Whitlock, Cathy" w:date="2020-03-07T11:24:00Z">
            <w:rPr/>
          </w:rPrChange>
        </w:rPr>
        <w:t xml:space="preserve"> conclude</w:t>
      </w:r>
      <w:r w:rsidR="0068409A" w:rsidRPr="00734C33">
        <w:rPr>
          <w:highlight w:val="yellow"/>
          <w:rPrChange w:id="145" w:author="Whitlock, Cathy" w:date="2020-03-07T11:24:00Z">
            <w:rPr/>
          </w:rPrChange>
        </w:rPr>
        <w:t xml:space="preserve"> this section by </w:t>
      </w:r>
      <w:r w:rsidR="00E27BCE" w:rsidRPr="00734C33">
        <w:rPr>
          <w:highlight w:val="yellow"/>
          <w:rPrChange w:id="146" w:author="Whitlock, Cathy" w:date="2020-03-07T11:24:00Z">
            <w:rPr/>
          </w:rPrChange>
        </w:rPr>
        <w:t>review</w:t>
      </w:r>
      <w:r w:rsidR="0068409A" w:rsidRPr="00734C33">
        <w:rPr>
          <w:highlight w:val="yellow"/>
          <w:rPrChange w:id="147" w:author="Whitlock, Cathy" w:date="2020-03-07T11:24:00Z">
            <w:rPr/>
          </w:rPrChange>
        </w:rPr>
        <w:t xml:space="preserve">ing the </w:t>
      </w:r>
      <w:r w:rsidR="00E27BCE" w:rsidRPr="00734C33">
        <w:rPr>
          <w:highlight w:val="yellow"/>
          <w:rPrChange w:id="148" w:author="Whitlock, Cathy" w:date="2020-03-07T11:24:00Z">
            <w:rPr/>
          </w:rPrChange>
        </w:rPr>
        <w:t>health profile</w:t>
      </w:r>
      <w:r w:rsidR="0068409A" w:rsidRPr="00734C33">
        <w:rPr>
          <w:highlight w:val="yellow"/>
          <w:rPrChange w:id="149" w:author="Whitlock, Cathy" w:date="2020-03-07T11:24:00Z">
            <w:rPr/>
          </w:rPrChange>
        </w:rPr>
        <w:t xml:space="preserve"> of Montanans, a critical basis to build an understanding of the health impacts of climate change, who in our state is most vulnerable to those impacts, and </w:t>
      </w:r>
      <w:r w:rsidR="00660FB8" w:rsidRPr="00734C33">
        <w:rPr>
          <w:highlight w:val="yellow"/>
          <w:rPrChange w:id="150" w:author="Whitlock, Cathy" w:date="2020-03-07T11:24:00Z">
            <w:rPr/>
          </w:rPrChange>
        </w:rPr>
        <w:t>what actions</w:t>
      </w:r>
      <w:r w:rsidR="0068409A" w:rsidRPr="00734C33">
        <w:rPr>
          <w:highlight w:val="yellow"/>
          <w:rPrChange w:id="151" w:author="Whitlock, Cathy" w:date="2020-03-07T11:24:00Z">
            <w:rPr/>
          </w:rPrChange>
        </w:rPr>
        <w:t xml:space="preserve"> we can take to protect our citizens, the final three sections of this report</w:t>
      </w:r>
      <w:r w:rsidR="00E27BCE" w:rsidRPr="00734C33">
        <w:rPr>
          <w:highlight w:val="yellow"/>
          <w:rPrChange w:id="152" w:author="Whitlock, Cathy" w:date="2020-03-07T11:24:00Z">
            <w:rPr/>
          </w:rPrChange>
        </w:rPr>
        <w:t>.</w:t>
      </w:r>
    </w:p>
    <w:p w14:paraId="32EB9C5D" w14:textId="42BDFAF9" w:rsidR="003B5169" w:rsidRDefault="001754B2" w:rsidP="00DE130E">
      <w:pPr>
        <w:pStyle w:val="nrpsHeading2"/>
      </w:pPr>
      <w:bookmarkStart w:id="153" w:name="_Toc34208633"/>
      <w:r>
        <w:t xml:space="preserve">Montana’s Unique </w:t>
      </w:r>
      <w:r w:rsidR="00082022">
        <w:t>Geography</w:t>
      </w:r>
      <w:bookmarkEnd w:id="153"/>
    </w:p>
    <w:p w14:paraId="29D9C3AE" w14:textId="4D9D9A53" w:rsidR="001307EB" w:rsidRDefault="003B5169" w:rsidP="008B1AA5">
      <w:pPr>
        <w:pStyle w:val="nrpsNormal"/>
      </w:pPr>
      <w:r w:rsidRPr="00BA65E5">
        <w:t>Montana’s climate is as diverse as its landscapes,</w:t>
      </w:r>
      <w:r w:rsidR="00BA65E5" w:rsidRPr="00BA65E5">
        <w:t xml:space="preserve"> which vary from high plains grasslands to alpine rock and ice.</w:t>
      </w:r>
      <w:r w:rsidR="00BA65E5">
        <w:t xml:space="preserve"> </w:t>
      </w:r>
      <w:r w:rsidRPr="00BB2B91">
        <w:t xml:space="preserve">As the nation’s fourth largest state </w:t>
      </w:r>
      <w:r>
        <w:t>and given our locat</w:t>
      </w:r>
      <w:r w:rsidR="00223588">
        <w:t>ion</w:t>
      </w:r>
      <w:r w:rsidRPr="00BB2B91">
        <w:t xml:space="preserve"> in the interior of North America, </w:t>
      </w:r>
      <w:r w:rsidR="00223588">
        <w:t xml:space="preserve">Montana is exposed </w:t>
      </w:r>
      <w:r w:rsidRPr="00BB2B91">
        <w:t xml:space="preserve">to diverse weather systems that arise from air masses in </w:t>
      </w:r>
      <w:r w:rsidR="00223588" w:rsidRPr="00BB2B91">
        <w:t xml:space="preserve">the Arctic, </w:t>
      </w:r>
      <w:del w:id="154" w:author="Whitlock, Cathy" w:date="2020-03-07T11:25:00Z">
        <w:r w:rsidRPr="00BB2B91" w:rsidDel="00734C33">
          <w:delText xml:space="preserve">the </w:delText>
        </w:r>
      </w:del>
      <w:r w:rsidRPr="00BB2B91">
        <w:t xml:space="preserve">Pacific, and </w:t>
      </w:r>
      <w:del w:id="155" w:author="Whitlock, Cathy" w:date="2020-03-07T11:25:00Z">
        <w:r w:rsidRPr="00BB2B91" w:rsidDel="00734C33">
          <w:delText xml:space="preserve">the </w:delText>
        </w:r>
      </w:del>
      <w:r w:rsidRPr="00BB2B91">
        <w:t>Gulf of Mexico</w:t>
      </w:r>
      <w:r w:rsidR="009E3DF9">
        <w:t xml:space="preserve">. </w:t>
      </w:r>
      <w:r w:rsidRPr="00BB2B91">
        <w:t xml:space="preserve">The strength </w:t>
      </w:r>
      <w:ins w:id="156" w:author="Whitlock, Cathy" w:date="2020-03-07T11:25:00Z">
        <w:r w:rsidR="00734C33">
          <w:t xml:space="preserve">and location </w:t>
        </w:r>
      </w:ins>
      <w:r w:rsidRPr="00BB2B91">
        <w:t xml:space="preserve">of </w:t>
      </w:r>
      <w:r>
        <w:t>these</w:t>
      </w:r>
      <w:r w:rsidRPr="00BB2B91">
        <w:t xml:space="preserve"> air masses </w:t>
      </w:r>
      <w:r>
        <w:t>shifts seasonally</w:t>
      </w:r>
      <w:r w:rsidRPr="00BB2B91">
        <w:t xml:space="preserve">, creating differences in the climate and weather </w:t>
      </w:r>
      <w:r w:rsidR="000A738F">
        <w:t xml:space="preserve">across the state and </w:t>
      </w:r>
      <w:r w:rsidR="00BA65E5">
        <w:t xml:space="preserve">throughout </w:t>
      </w:r>
      <w:r w:rsidR="000A738F">
        <w:t xml:space="preserve">the </w:t>
      </w:r>
      <w:r w:rsidR="001307EB">
        <w:t>year</w:t>
      </w:r>
      <w:r w:rsidR="009E3DF9">
        <w:t xml:space="preserve">. </w:t>
      </w:r>
      <w:r w:rsidR="000A738F">
        <w:t xml:space="preserve">Montana’s complex topography modifies </w:t>
      </w:r>
      <w:r w:rsidRPr="00BB2B91">
        <w:t xml:space="preserve">weather systems as they travel </w:t>
      </w:r>
      <w:r>
        <w:t>over</w:t>
      </w:r>
      <w:r w:rsidRPr="00BB2B91">
        <w:t xml:space="preserve"> </w:t>
      </w:r>
      <w:r>
        <w:t xml:space="preserve">our </w:t>
      </w:r>
      <w:ins w:id="157" w:author="Whitlock, Cathy" w:date="2020-03-07T11:25:00Z">
        <w:r w:rsidR="00734C33">
          <w:t xml:space="preserve">western </w:t>
        </w:r>
      </w:ins>
      <w:r w:rsidRPr="00BB2B91">
        <w:t>mountain</w:t>
      </w:r>
      <w:r w:rsidR="003C08DD">
        <w:t xml:space="preserve"> ranges</w:t>
      </w:r>
      <w:ins w:id="158" w:author="Whitlock, Cathy" w:date="2020-03-07T11:26:00Z">
        <w:r w:rsidR="00734C33">
          <w:t xml:space="preserve"> </w:t>
        </w:r>
      </w:ins>
      <w:del w:id="159" w:author="Whitlock, Cathy" w:date="2020-03-07T11:26:00Z">
        <w:r w:rsidR="00512BA6" w:rsidDel="00734C33">
          <w:delText xml:space="preserve">, largely </w:delText>
        </w:r>
        <w:r w:rsidR="008B7A5A" w:rsidDel="00734C33">
          <w:delText>in</w:delText>
        </w:r>
        <w:r w:rsidR="00512BA6" w:rsidDel="00734C33">
          <w:delText xml:space="preserve"> the west, </w:delText>
        </w:r>
      </w:del>
      <w:r w:rsidRPr="00BB2B91">
        <w:t xml:space="preserve">and </w:t>
      </w:r>
      <w:r w:rsidR="000A738F">
        <w:t xml:space="preserve">onto </w:t>
      </w:r>
      <w:r>
        <w:t>the</w:t>
      </w:r>
      <w:r w:rsidRPr="00BB2B91">
        <w:t xml:space="preserve"> </w:t>
      </w:r>
      <w:r>
        <w:t>Great P</w:t>
      </w:r>
      <w:r w:rsidRPr="00BB2B91">
        <w:t>lains</w:t>
      </w:r>
      <w:del w:id="160" w:author="Whitlock, Cathy" w:date="2020-03-07T11:26:00Z">
        <w:r w:rsidR="00512BA6" w:rsidDel="00734C33">
          <w:delText xml:space="preserve">, largely </w:delText>
        </w:r>
        <w:r w:rsidR="008B7A5A" w:rsidDel="00734C33">
          <w:delText>in</w:delText>
        </w:r>
        <w:r w:rsidR="00512BA6" w:rsidDel="00734C33">
          <w:delText xml:space="preserve"> the east</w:delText>
        </w:r>
      </w:del>
      <w:r w:rsidR="009E3DF9">
        <w:t xml:space="preserve">. </w:t>
      </w:r>
      <w:r w:rsidR="000A738F">
        <w:t>Montana</w:t>
      </w:r>
      <w:r w:rsidR="00512BA6">
        <w:t xml:space="preserve"> tends to be </w:t>
      </w:r>
      <w:r w:rsidRPr="00BB2B91">
        <w:t xml:space="preserve">wetter </w:t>
      </w:r>
      <w:r w:rsidR="00512BA6">
        <w:t xml:space="preserve">in the </w:t>
      </w:r>
      <w:r w:rsidRPr="00BB2B91">
        <w:t>west</w:t>
      </w:r>
      <w:r>
        <w:t xml:space="preserve"> because of the proximity</w:t>
      </w:r>
      <w:r w:rsidRPr="00BB2B91">
        <w:t xml:space="preserve"> to Pacific moisture </w:t>
      </w:r>
      <w:ins w:id="161" w:author="Whitlock, Cathy" w:date="2020-03-07T11:26:00Z">
        <w:r w:rsidR="00734C33">
          <w:t xml:space="preserve">sources </w:t>
        </w:r>
      </w:ins>
      <w:r w:rsidR="00512BA6">
        <w:t xml:space="preserve">and the cooling and condensing effects </w:t>
      </w:r>
      <w:r w:rsidR="001307EB">
        <w:t xml:space="preserve">that </w:t>
      </w:r>
      <w:r w:rsidR="00512BA6">
        <w:t>result</w:t>
      </w:r>
      <w:r w:rsidR="001307EB">
        <w:t xml:space="preserve"> </w:t>
      </w:r>
      <w:del w:id="162" w:author="Whitlock, Cathy" w:date="2020-03-07T11:26:00Z">
        <w:r w:rsidR="001307EB" w:rsidDel="00734C33">
          <w:delText>from</w:delText>
        </w:r>
        <w:r w:rsidR="00512BA6" w:rsidDel="00734C33">
          <w:delText xml:space="preserve"> </w:delText>
        </w:r>
      </w:del>
      <w:ins w:id="163" w:author="Whitlock, Cathy" w:date="2020-03-07T11:26:00Z">
        <w:r w:rsidR="00734C33">
          <w:t xml:space="preserve">as </w:t>
        </w:r>
      </w:ins>
      <w:r w:rsidR="00512BA6">
        <w:t xml:space="preserve">air masses </w:t>
      </w:r>
      <w:del w:id="164" w:author="Whitlock, Cathy" w:date="2020-03-07T11:26:00Z">
        <w:r w:rsidR="00512BA6" w:rsidDel="00734C33">
          <w:delText>ris</w:delText>
        </w:r>
        <w:r w:rsidR="001307EB" w:rsidDel="00734C33">
          <w:delText>ing</w:delText>
        </w:r>
        <w:r w:rsidR="00512BA6" w:rsidDel="00734C33">
          <w:delText xml:space="preserve"> </w:delText>
        </w:r>
      </w:del>
      <w:ins w:id="165" w:author="Whitlock, Cathy" w:date="2020-03-07T11:26:00Z">
        <w:r w:rsidR="00734C33">
          <w:t xml:space="preserve">rise </w:t>
        </w:r>
      </w:ins>
      <w:r w:rsidR="00512BA6">
        <w:t xml:space="preserve">to cross the Continental Divide. The state is generally </w:t>
      </w:r>
      <w:r w:rsidRPr="00BB2B91">
        <w:t xml:space="preserve">drier </w:t>
      </w:r>
      <w:del w:id="166" w:author="Whitlock, Cathy" w:date="2020-03-07T11:26:00Z">
        <w:r w:rsidRPr="00BB2B91" w:rsidDel="00734C33">
          <w:delText xml:space="preserve">to </w:delText>
        </w:r>
      </w:del>
      <w:ins w:id="167" w:author="Whitlock, Cathy" w:date="2020-03-07T11:26:00Z">
        <w:r w:rsidR="00734C33">
          <w:t>in</w:t>
        </w:r>
        <w:r w:rsidR="00734C33" w:rsidRPr="00BB2B91">
          <w:t xml:space="preserve"> </w:t>
        </w:r>
      </w:ins>
      <w:r w:rsidRPr="00BB2B91">
        <w:t>the east</w:t>
      </w:r>
      <w:r>
        <w:t xml:space="preserve"> where heating and evaporation are </w:t>
      </w:r>
      <w:proofErr w:type="gramStart"/>
      <w:r>
        <w:t>stronger</w:t>
      </w:r>
      <w:proofErr w:type="gramEnd"/>
      <w:r w:rsidR="00512BA6">
        <w:t xml:space="preserve"> and elevations are lower</w:t>
      </w:r>
      <w:r w:rsidR="009E3DF9">
        <w:t xml:space="preserve">. </w:t>
      </w:r>
    </w:p>
    <w:p w14:paraId="42E53AC9" w14:textId="4BD75EA1" w:rsidR="00082022" w:rsidRDefault="008B7A5A" w:rsidP="008B1AA5">
      <w:pPr>
        <w:pStyle w:val="nrpsNormal"/>
      </w:pPr>
      <w:r w:rsidRPr="00BB2B91">
        <w:lastRenderedPageBreak/>
        <w:t xml:space="preserve">Montana’s mountains are headwaters to </w:t>
      </w:r>
      <w:r>
        <w:t>three of</w:t>
      </w:r>
      <w:r w:rsidRPr="00BB2B91">
        <w:t xml:space="preserve"> the continent’s major river systems</w:t>
      </w:r>
      <w:r>
        <w:t xml:space="preserve">: </w:t>
      </w:r>
      <w:r w:rsidRPr="00BB2B91">
        <w:t>the Missouri, Columbia, and Saskatchewan</w:t>
      </w:r>
      <w:r>
        <w:t>. As such, snow</w:t>
      </w:r>
      <w:r w:rsidRPr="00BB2B91">
        <w:t xml:space="preserve"> levels</w:t>
      </w:r>
      <w:r>
        <w:t xml:space="preserve"> </w:t>
      </w:r>
      <w:r w:rsidRPr="00BB2B91">
        <w:t>in our</w:t>
      </w:r>
      <w:r>
        <w:t xml:space="preserve"> region</w:t>
      </w:r>
      <w:r w:rsidRPr="00BB2B91">
        <w:t xml:space="preserve"> </w:t>
      </w:r>
      <w:r>
        <w:t>affect</w:t>
      </w:r>
      <w:r w:rsidRPr="00BB2B91">
        <w:t xml:space="preserve"> water </w:t>
      </w:r>
      <w:r>
        <w:t>availability</w:t>
      </w:r>
      <w:r w:rsidRPr="00BB2B91">
        <w:t xml:space="preserve"> far beyond the state’s border</w:t>
      </w:r>
      <w:r>
        <w:t xml:space="preserve">. </w:t>
      </w:r>
      <w:r w:rsidR="003B5169" w:rsidRPr="00BB2B91">
        <w:t xml:space="preserve">Our mountain snowpack </w:t>
      </w:r>
      <w:r w:rsidR="00512BA6">
        <w:t>comes l</w:t>
      </w:r>
      <w:r w:rsidR="003B5169" w:rsidRPr="00BB2B91">
        <w:t>arge</w:t>
      </w:r>
      <w:r w:rsidR="003B5169">
        <w:t>ly</w:t>
      </w:r>
      <w:r w:rsidR="003B5169" w:rsidRPr="00BB2B91">
        <w:t xml:space="preserve"> from Pacific storms</w:t>
      </w:r>
      <w:r w:rsidR="00512BA6">
        <w:t xml:space="preserve">. This </w:t>
      </w:r>
      <w:r w:rsidR="003B5169">
        <w:t>winter precipitation</w:t>
      </w:r>
      <w:r w:rsidR="003B5169" w:rsidRPr="00BB2B91">
        <w:t xml:space="preserve"> </w:t>
      </w:r>
      <w:r w:rsidR="004D390A">
        <w:t xml:space="preserve">is </w:t>
      </w:r>
      <w:r w:rsidR="003B5169" w:rsidRPr="00BB2B91">
        <w:t xml:space="preserve">the primary </w:t>
      </w:r>
      <w:r w:rsidR="003B5169">
        <w:t xml:space="preserve">water </w:t>
      </w:r>
      <w:r w:rsidR="003B5169" w:rsidRPr="00BB2B91">
        <w:t xml:space="preserve">supply </w:t>
      </w:r>
      <w:r w:rsidR="004D390A">
        <w:t xml:space="preserve">serving our state’s </w:t>
      </w:r>
      <w:r w:rsidR="001307EB">
        <w:t xml:space="preserve">waterways, ecosystems, </w:t>
      </w:r>
      <w:r w:rsidR="001307EB" w:rsidRPr="00BB2B91">
        <w:t xml:space="preserve">municipalities, </w:t>
      </w:r>
      <w:r w:rsidR="004D390A">
        <w:t xml:space="preserve">farms and ranches, </w:t>
      </w:r>
      <w:r w:rsidR="001307EB">
        <w:t xml:space="preserve">and </w:t>
      </w:r>
      <w:del w:id="168" w:author="Whitlock, Cathy" w:date="2020-03-07T11:27:00Z">
        <w:r w:rsidR="001307EB" w:rsidDel="00734C33">
          <w:delText xml:space="preserve">tourism </w:delText>
        </w:r>
      </w:del>
      <w:ins w:id="169" w:author="Whitlock, Cathy" w:date="2020-03-07T11:27:00Z">
        <w:r w:rsidR="00734C33">
          <w:t xml:space="preserve">recreational </w:t>
        </w:r>
      </w:ins>
      <w:r w:rsidR="001307EB">
        <w:t>industry.</w:t>
      </w:r>
    </w:p>
    <w:p w14:paraId="63B3EAFA" w14:textId="74E587F9" w:rsidR="00082022" w:rsidRDefault="00EB132F" w:rsidP="00082022">
      <w:pPr>
        <w:pStyle w:val="nrpsHeading2"/>
      </w:pPr>
      <w:bookmarkStart w:id="170" w:name="_Toc34208634"/>
      <w:r>
        <w:t xml:space="preserve">Climate Differs From </w:t>
      </w:r>
      <w:r w:rsidR="00082022">
        <w:t>Weather</w:t>
      </w:r>
      <w:bookmarkEnd w:id="170"/>
    </w:p>
    <w:p w14:paraId="084A6240" w14:textId="3BC657F9" w:rsidR="00082022" w:rsidRPr="00F84E8A" w:rsidRDefault="00082022" w:rsidP="00082022">
      <w:pPr>
        <w:pStyle w:val="nrpsNormal"/>
      </w:pPr>
      <w:r w:rsidRPr="00156211">
        <w:t>An assessment of climate change in Montana is a description of a region’s average weather conditions as they vary over multiple decades. Weather, in contrast, refers to the short-term changes, occurring</w:t>
      </w:r>
      <w:r>
        <w:t xml:space="preserve"> over </w:t>
      </w:r>
      <w:r w:rsidRPr="00BB2B91">
        <w:t>minutes to months in the atmosphere, as measured by temperature, humidity, precipitation, atmospheric pressure</w:t>
      </w:r>
      <w:r>
        <w:t>,</w:t>
      </w:r>
      <w:r w:rsidRPr="00BB2B91">
        <w:t xml:space="preserve"> and </w:t>
      </w:r>
      <w:r w:rsidRPr="00F84E8A">
        <w:t xml:space="preserve">other variables </w:t>
      </w:r>
      <w:r w:rsidR="00D1220C" w:rsidRPr="00D1220C">
        <w:rPr>
          <w:highlight w:val="green"/>
        </w:rPr>
        <w:t>(</w:t>
      </w:r>
      <w:r w:rsidRPr="00F84E8A">
        <w:t xml:space="preserve">NOAAa undated). While Montana’s climate has become warmer in recent decades, weather patterns have shown considerable variability on a day-to-day and month-to-month basis. </w:t>
      </w:r>
    </w:p>
    <w:tbl>
      <w:tblPr>
        <w:tblStyle w:val="TableGrid"/>
        <w:tblW w:w="8640" w:type="dxa"/>
        <w:jc w:val="center"/>
        <w:tblCellMar>
          <w:top w:w="216" w:type="dxa"/>
          <w:left w:w="115" w:type="dxa"/>
          <w:bottom w:w="144" w:type="dxa"/>
          <w:right w:w="115" w:type="dxa"/>
        </w:tblCellMar>
        <w:tblLook w:val="04A0" w:firstRow="1" w:lastRow="0" w:firstColumn="1" w:lastColumn="0" w:noHBand="0" w:noVBand="1"/>
      </w:tblPr>
      <w:tblGrid>
        <w:gridCol w:w="900"/>
        <w:gridCol w:w="7740"/>
      </w:tblGrid>
      <w:tr w:rsidR="004D390A" w:rsidRPr="00F84E8A" w14:paraId="0F2B5559" w14:textId="77777777" w:rsidTr="11C6D738">
        <w:trPr>
          <w:jc w:val="center"/>
        </w:trPr>
        <w:tc>
          <w:tcPr>
            <w:tcW w:w="900" w:type="dxa"/>
            <w:tcBorders>
              <w:top w:val="nil"/>
              <w:left w:val="nil"/>
              <w:bottom w:val="nil"/>
              <w:right w:val="nil"/>
            </w:tcBorders>
          </w:tcPr>
          <w:p w14:paraId="3A749452" w14:textId="77777777" w:rsidR="004D390A" w:rsidRPr="00F84E8A" w:rsidRDefault="004D390A" w:rsidP="00773531">
            <w:pPr>
              <w:pStyle w:val="nrpsNormal"/>
            </w:pPr>
            <w:r>
              <w:rPr>
                <w:noProof/>
              </w:rPr>
              <w:drawing>
                <wp:inline distT="0" distB="0" distL="0" distR="0" wp14:anchorId="0C75EDBC" wp14:editId="761D544B">
                  <wp:extent cx="365760" cy="284475"/>
                  <wp:effectExtent l="0" t="0" r="0" b="1905"/>
                  <wp:docPr id="1214434762" name="Picture 1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365760" cy="284475"/>
                          </a:xfrm>
                          <a:prstGeom prst="rect">
                            <a:avLst/>
                          </a:prstGeom>
                        </pic:spPr>
                      </pic:pic>
                    </a:graphicData>
                  </a:graphic>
                </wp:inline>
              </w:drawing>
            </w:r>
          </w:p>
        </w:tc>
        <w:tc>
          <w:tcPr>
            <w:tcW w:w="7740" w:type="dxa"/>
            <w:tcBorders>
              <w:top w:val="nil"/>
              <w:left w:val="nil"/>
              <w:bottom w:val="nil"/>
              <w:right w:val="nil"/>
            </w:tcBorders>
          </w:tcPr>
          <w:p w14:paraId="256AD99E" w14:textId="3640523D" w:rsidR="004D390A" w:rsidRPr="00F84E8A" w:rsidRDefault="004D390A" w:rsidP="00773531">
            <w:pPr>
              <w:pStyle w:val="nrpsNormal"/>
              <w:rPr>
                <w:i/>
                <w:sz w:val="22"/>
                <w:szCs w:val="22"/>
              </w:rPr>
            </w:pPr>
            <w:r w:rsidRPr="00F84E8A">
              <w:rPr>
                <w:i/>
              </w:rPr>
              <w:t>An assessment of climate change in Montana is a description of a region’s average weather conditions as they vary over multiple decades. Weather, in contrast, refers to the short-term changes, occurring over minutes to months in the atmosphere, as measured by temperature, humidity, precipitation, atmospheric pressure, and other variables</w:t>
            </w:r>
            <w:r w:rsidRPr="00D1220C">
              <w:rPr>
                <w:i/>
              </w:rPr>
              <w:t xml:space="preserve"> </w:t>
            </w:r>
            <w:r w:rsidR="00D1220C" w:rsidRPr="00D1220C">
              <w:rPr>
                <w:i/>
                <w:highlight w:val="green"/>
              </w:rPr>
              <w:t>(</w:t>
            </w:r>
            <w:r w:rsidRPr="00F84E8A">
              <w:rPr>
                <w:i/>
              </w:rPr>
              <w:t xml:space="preserve">NOAAa </w:t>
            </w:r>
            <w:r w:rsidR="00220DD2" w:rsidRPr="00F84E8A">
              <w:rPr>
                <w:i/>
              </w:rPr>
              <w:t>undated</w:t>
            </w:r>
            <w:r w:rsidRPr="00F84E8A">
              <w:rPr>
                <w:i/>
              </w:rPr>
              <w:t>).</w:t>
            </w:r>
          </w:p>
        </w:tc>
      </w:tr>
    </w:tbl>
    <w:p w14:paraId="5FF92FBF" w14:textId="74FA0583" w:rsidR="00016AAA" w:rsidRPr="00F84E8A" w:rsidRDefault="003B5169" w:rsidP="008B1AA5">
      <w:pPr>
        <w:pStyle w:val="nrpsNormal"/>
      </w:pPr>
      <w:r w:rsidRPr="00F84E8A">
        <w:t>In addition to relatively rapid changes in weather, Montana has also experienced interannual variability in climate that relate</w:t>
      </w:r>
      <w:r w:rsidR="00EA75B4" w:rsidRPr="00F84E8A">
        <w:t>s</w:t>
      </w:r>
      <w:r w:rsidRPr="00F84E8A">
        <w:t xml:space="preserve"> to global-scale fluctuations in ocean circulation and its influence on the atmosphere</w:t>
      </w:r>
      <w:r w:rsidR="009E3DF9" w:rsidRPr="00F84E8A">
        <w:t xml:space="preserve">. </w:t>
      </w:r>
      <w:r w:rsidRPr="00F84E8A">
        <w:t>The El Ni</w:t>
      </w:r>
      <w:r w:rsidRPr="00F84E8A">
        <w:rPr>
          <w:rFonts w:ascii="Calibri" w:hAnsi="Calibri" w:cs="Calibri"/>
        </w:rPr>
        <w:t>ñ</w:t>
      </w:r>
      <w:r w:rsidRPr="00F84E8A">
        <w:t>o-South Oscillation (ENSO) is an example of a climate pattern in our region that varies from year to year depending on ocean-atmospheric patterns in the tropical Pacific Ocean and their influence on storm tracks and pressure systems at higher latitudes</w:t>
      </w:r>
      <w:r w:rsidR="009E3DF9" w:rsidRPr="00F84E8A">
        <w:t xml:space="preserve">. </w:t>
      </w:r>
      <w:r w:rsidR="006455E2" w:rsidRPr="00F84E8A">
        <w:t xml:space="preserve">MCA </w:t>
      </w:r>
      <w:r w:rsidR="00D1220C" w:rsidRPr="00D1220C">
        <w:rPr>
          <w:highlight w:val="green"/>
        </w:rPr>
        <w:t>(</w:t>
      </w:r>
      <w:r w:rsidR="00EA75B4" w:rsidRPr="00F84E8A">
        <w:t>Whitlock et al. 2017</w:t>
      </w:r>
      <w:r w:rsidR="006455E2" w:rsidRPr="00F84E8A">
        <w:t>) describe</w:t>
      </w:r>
      <w:r w:rsidR="00821142" w:rsidRPr="00F84E8A">
        <w:t>s</w:t>
      </w:r>
      <w:r w:rsidR="006455E2" w:rsidRPr="00F84E8A">
        <w:t xml:space="preserve"> three such </w:t>
      </w:r>
      <w:r w:rsidR="00027B5C" w:rsidRPr="00F84E8A">
        <w:t>scenarios</w:t>
      </w:r>
      <w:r w:rsidR="006455E2" w:rsidRPr="00F84E8A">
        <w:t>:</w:t>
      </w:r>
    </w:p>
    <w:p w14:paraId="4B6756AA" w14:textId="703778D8" w:rsidR="006455E2" w:rsidRPr="00F84E8A" w:rsidRDefault="006455E2" w:rsidP="006455E2">
      <w:pPr>
        <w:pStyle w:val="nrpsBulletlist"/>
      </w:pPr>
      <w:r w:rsidRPr="00F84E8A">
        <w:rPr>
          <w:i/>
        </w:rPr>
        <w:t xml:space="preserve">El Niño </w:t>
      </w:r>
      <w:proofErr w:type="gramStart"/>
      <w:r w:rsidRPr="00F84E8A">
        <w:rPr>
          <w:i/>
        </w:rPr>
        <w:t>phase.—</w:t>
      </w:r>
      <w:proofErr w:type="gramEnd"/>
      <w:r w:rsidRPr="00F84E8A">
        <w:t>During an “El Niño” phase t</w:t>
      </w:r>
      <w:r w:rsidR="003B5169" w:rsidRPr="00F84E8A">
        <w:t xml:space="preserve">he tropical Pacific Ocean is warmer than normal and Montana, especially the northwestern region, tends to experience warmer winters. </w:t>
      </w:r>
    </w:p>
    <w:p w14:paraId="10951A9B" w14:textId="737DEF02" w:rsidR="006455E2" w:rsidRPr="00F84E8A" w:rsidRDefault="006455E2" w:rsidP="006455E2">
      <w:pPr>
        <w:pStyle w:val="nrpsBulletlist"/>
      </w:pPr>
      <w:r w:rsidRPr="00F84E8A">
        <w:rPr>
          <w:i/>
        </w:rPr>
        <w:t xml:space="preserve">La Niña </w:t>
      </w:r>
      <w:proofErr w:type="gramStart"/>
      <w:r w:rsidRPr="00F84E8A">
        <w:rPr>
          <w:i/>
        </w:rPr>
        <w:t>phase.—</w:t>
      </w:r>
      <w:proofErr w:type="gramEnd"/>
      <w:r w:rsidRPr="00F84E8A">
        <w:t xml:space="preserve">During the opposite “La Niña” phase </w:t>
      </w:r>
      <w:r w:rsidR="003B5169" w:rsidRPr="00F84E8A">
        <w:t>the tropical ocean is cooler than normal</w:t>
      </w:r>
      <w:r w:rsidRPr="00F84E8A">
        <w:t xml:space="preserve"> and </w:t>
      </w:r>
      <w:r w:rsidR="003B5169" w:rsidRPr="00F84E8A">
        <w:t>Montana tends to experience cool, often wet winters</w:t>
      </w:r>
      <w:r w:rsidR="009E3DF9" w:rsidRPr="00F84E8A">
        <w:t xml:space="preserve"> </w:t>
      </w:r>
      <w:r w:rsidR="00D1220C" w:rsidRPr="00D1220C">
        <w:rPr>
          <w:highlight w:val="green"/>
        </w:rPr>
        <w:t>(</w:t>
      </w:r>
      <w:r w:rsidR="003B5169" w:rsidRPr="00F84E8A">
        <w:t>MCO 2019)</w:t>
      </w:r>
      <w:r w:rsidR="009E3DF9" w:rsidRPr="00F84E8A">
        <w:t xml:space="preserve">. </w:t>
      </w:r>
    </w:p>
    <w:p w14:paraId="6A7F864F" w14:textId="1EF24672" w:rsidR="00016AAA" w:rsidRPr="00F84E8A" w:rsidRDefault="006455E2" w:rsidP="006455E2">
      <w:pPr>
        <w:pStyle w:val="nrpsBulletlist"/>
      </w:pPr>
      <w:r w:rsidRPr="00F84E8A">
        <w:rPr>
          <w:i/>
        </w:rPr>
        <w:t xml:space="preserve">ENSO </w:t>
      </w:r>
      <w:r w:rsidR="00BA65E5" w:rsidRPr="00F84E8A">
        <w:rPr>
          <w:i/>
        </w:rPr>
        <w:t>n</w:t>
      </w:r>
      <w:r w:rsidRPr="00F84E8A">
        <w:rPr>
          <w:i/>
        </w:rPr>
        <w:t>eutral</w:t>
      </w:r>
      <w:r w:rsidR="00BA65E5" w:rsidRPr="00F84E8A">
        <w:rPr>
          <w:i/>
        </w:rPr>
        <w:t xml:space="preserve"> phase</w:t>
      </w:r>
      <w:r w:rsidRPr="00F84E8A">
        <w:rPr>
          <w:i/>
        </w:rPr>
        <w:t>.—</w:t>
      </w:r>
      <w:r w:rsidR="003B5169" w:rsidRPr="00F84E8A">
        <w:t>When the tropical Pacific Ocean experiences near-average temperatures circulation conditions in Montana are less predictable</w:t>
      </w:r>
      <w:ins w:id="171" w:author="Whitlock, Cathy" w:date="2020-03-07T11:29:00Z">
        <w:r w:rsidR="00734C33">
          <w:t>.</w:t>
        </w:r>
      </w:ins>
      <w:del w:id="172" w:author="Whitlock, Cathy" w:date="2020-03-07T11:29:00Z">
        <w:r w:rsidR="00027B5C" w:rsidRPr="00F84E8A" w:rsidDel="00734C33">
          <w:delText>; c</w:delText>
        </w:r>
        <w:r w:rsidR="006D7550" w:rsidRPr="00F84E8A" w:rsidDel="00734C33">
          <w:delText xml:space="preserve">limatologists refer to this scenario as </w:delText>
        </w:r>
        <w:r w:rsidR="003B5169" w:rsidRPr="00F84E8A" w:rsidDel="00734C33">
          <w:delText>“ENSO Neutral.”</w:delText>
        </w:r>
      </w:del>
      <w:r w:rsidR="003B5169" w:rsidRPr="00F84E8A">
        <w:t xml:space="preserve"> </w:t>
      </w:r>
    </w:p>
    <w:p w14:paraId="1959CE75" w14:textId="3F81F09C" w:rsidR="003B5169" w:rsidRPr="00F84E8A" w:rsidRDefault="002D4F8C" w:rsidP="008B1AA5">
      <w:pPr>
        <w:pStyle w:val="nrpsNormal"/>
      </w:pPr>
      <w:r w:rsidRPr="00F84E8A">
        <w:t xml:space="preserve">The important point is not to confuse weather </w:t>
      </w:r>
      <w:del w:id="173" w:author="Whitlock, Cathy" w:date="2020-03-07T11:29:00Z">
        <w:r w:rsidRPr="00F84E8A" w:rsidDel="00734C33">
          <w:delText xml:space="preserve">with </w:delText>
        </w:r>
      </w:del>
      <w:ins w:id="174" w:author="Whitlock, Cathy" w:date="2020-03-07T11:29:00Z">
        <w:r w:rsidR="00734C33">
          <w:t>and</w:t>
        </w:r>
        <w:r w:rsidR="00734C33" w:rsidRPr="00F84E8A">
          <w:t xml:space="preserve"> </w:t>
        </w:r>
      </w:ins>
      <w:r w:rsidRPr="00F84E8A">
        <w:t>interannual climate variability</w:t>
      </w:r>
      <w:ins w:id="175" w:author="Whitlock, Cathy" w:date="2020-03-07T11:29:00Z">
        <w:r w:rsidR="00734C33">
          <w:t xml:space="preserve"> with </w:t>
        </w:r>
      </w:ins>
      <w:ins w:id="176" w:author="Whitlock, Cathy" w:date="2020-03-07T11:30:00Z">
        <w:r w:rsidR="00734C33">
          <w:t xml:space="preserve">long-term </w:t>
        </w:r>
      </w:ins>
      <w:ins w:id="177" w:author="Whitlock, Cathy" w:date="2020-03-07T11:29:00Z">
        <w:r w:rsidR="00734C33">
          <w:t>climate trends</w:t>
        </w:r>
      </w:ins>
      <w:r w:rsidRPr="00F84E8A">
        <w:t xml:space="preserve">. The former describes short-term, continually shifting conditions observed over days and </w:t>
      </w:r>
      <w:del w:id="178" w:author="Whitlock, Cathy" w:date="2020-03-07T11:30:00Z">
        <w:r w:rsidRPr="00F84E8A" w:rsidDel="00734C33">
          <w:delText>weeks</w:delText>
        </w:r>
      </w:del>
      <w:ins w:id="179" w:author="Whitlock, Cathy" w:date="2020-03-07T11:30:00Z">
        <w:r w:rsidR="00734C33">
          <w:t>years</w:t>
        </w:r>
      </w:ins>
      <w:r w:rsidRPr="00F84E8A">
        <w:t xml:space="preserve">; the latter describes </w:t>
      </w:r>
      <w:del w:id="180" w:author="Whitlock, Cathy" w:date="2020-03-07T11:30:00Z">
        <w:r w:rsidRPr="00F84E8A" w:rsidDel="00734C33">
          <w:delText xml:space="preserve">long-term </w:delText>
        </w:r>
      </w:del>
      <w:r w:rsidRPr="00F84E8A">
        <w:t xml:space="preserve">climate trends observed over </w:t>
      </w:r>
      <w:del w:id="181" w:author="Whitlock, Cathy" w:date="2020-03-07T11:30:00Z">
        <w:r w:rsidRPr="00F84E8A" w:rsidDel="00734C33">
          <w:delText xml:space="preserve">years, </w:delText>
        </w:r>
      </w:del>
      <w:r w:rsidRPr="00F84E8A">
        <w:t>decades, and beyond.</w:t>
      </w:r>
      <w:r w:rsidRPr="00F84E8A">
        <w:rPr>
          <w:i/>
        </w:rPr>
        <w:t xml:space="preserve"> </w:t>
      </w:r>
      <w:r w:rsidR="003B5169" w:rsidRPr="00F84E8A">
        <w:t xml:space="preserve">When we discuss climate change, we usually refer to a baseline or “normal” period for </w:t>
      </w:r>
      <w:r w:rsidR="003B5169" w:rsidRPr="00F84E8A">
        <w:lastRenderedPageBreak/>
        <w:t>comparison</w:t>
      </w:r>
      <w:r w:rsidR="009E3DF9" w:rsidRPr="00F84E8A">
        <w:t xml:space="preserve">. </w:t>
      </w:r>
      <w:r w:rsidR="003B5169" w:rsidRPr="00F84E8A">
        <w:t xml:space="preserve">In the 2017 Montana Climate Assessment </w:t>
      </w:r>
      <w:r w:rsidR="00D1220C" w:rsidRPr="00D1220C">
        <w:rPr>
          <w:highlight w:val="green"/>
        </w:rPr>
        <w:t>(</w:t>
      </w:r>
      <w:r w:rsidR="00CD1C22" w:rsidRPr="00F84E8A">
        <w:t>Whitlock et al. 2017</w:t>
      </w:r>
      <w:r w:rsidR="00716AE6" w:rsidRPr="00F84E8A">
        <w:t>)</w:t>
      </w:r>
      <w:r w:rsidR="003B5169" w:rsidRPr="00F84E8A">
        <w:t xml:space="preserve"> and in this report, that “normal” period is a 30-year time span from 1971-2000.</w:t>
      </w:r>
    </w:p>
    <w:p w14:paraId="2B162C15" w14:textId="6670A005" w:rsidR="00082022" w:rsidRPr="00F84E8A" w:rsidRDefault="00082022" w:rsidP="00082022">
      <w:pPr>
        <w:pStyle w:val="nrpsHeading2"/>
      </w:pPr>
      <w:bookmarkStart w:id="182" w:name="_Toc34208635"/>
      <w:r w:rsidRPr="00F84E8A">
        <w:t xml:space="preserve">Historical </w:t>
      </w:r>
      <w:r w:rsidR="00A6535B" w:rsidRPr="00F84E8A">
        <w:t xml:space="preserve">Climate </w:t>
      </w:r>
      <w:r w:rsidRPr="00F84E8A">
        <w:t>Trends and Modeling the Future</w:t>
      </w:r>
      <w:bookmarkEnd w:id="182"/>
      <w:r w:rsidRPr="00F84E8A">
        <w:t xml:space="preserve">  </w:t>
      </w:r>
    </w:p>
    <w:p w14:paraId="5C76AE97" w14:textId="0E339178" w:rsidR="003B5169" w:rsidRPr="00F84E8A" w:rsidRDefault="00F84E8A" w:rsidP="008B1AA5">
      <w:pPr>
        <w:pStyle w:val="nrpsNormal"/>
      </w:pPr>
      <w:r>
        <w:t>Th</w:t>
      </w:r>
      <w:r w:rsidR="003B5169" w:rsidRPr="00F84E8A">
        <w:t>e 2017 Montana Climate Assessment</w:t>
      </w:r>
      <w:r>
        <w:t xml:space="preserve"> shows </w:t>
      </w:r>
      <w:r w:rsidR="003B5169" w:rsidRPr="00F84E8A">
        <w:t>Montana’s recent climate trends and future projections for seven climate divisions</w:t>
      </w:r>
      <w:r w:rsidR="00AE5FF0" w:rsidRPr="00F84E8A">
        <w:t xml:space="preserve"> </w:t>
      </w:r>
      <w:r w:rsidR="00D1220C" w:rsidRPr="00D1220C">
        <w:rPr>
          <w:highlight w:val="green"/>
        </w:rPr>
        <w:t>(</w:t>
      </w:r>
      <w:r w:rsidR="00AE5FF0" w:rsidRPr="00F84E8A">
        <w:t>Whitlock et al. 2017</w:t>
      </w:r>
      <w:r w:rsidR="00AE5FF0">
        <w:t>)</w:t>
      </w:r>
      <w:r w:rsidR="009E3DF9">
        <w:t xml:space="preserve">. </w:t>
      </w:r>
      <w:r w:rsidR="003B5169" w:rsidRPr="00BB2B91">
        <w:t xml:space="preserve">These </w:t>
      </w:r>
      <w:r w:rsidR="003B5169">
        <w:t xml:space="preserve">climate </w:t>
      </w:r>
      <w:r w:rsidR="003B5169" w:rsidRPr="00BB2B91">
        <w:t xml:space="preserve">divisions are the Montana </w:t>
      </w:r>
      <w:r w:rsidR="003B5169" w:rsidRPr="00F84E8A">
        <w:t xml:space="preserve">subset of the 344 divisions identified by the National Oceanic and Atmospheric Administration </w:t>
      </w:r>
      <w:r w:rsidR="00D1220C" w:rsidRPr="00D1220C">
        <w:rPr>
          <w:highlight w:val="green"/>
        </w:rPr>
        <w:t>(</w:t>
      </w:r>
      <w:r w:rsidR="003B5169" w:rsidRPr="00F84E8A">
        <w:t xml:space="preserve">NOAAb </w:t>
      </w:r>
      <w:r w:rsidR="00220DD2" w:rsidRPr="00F84E8A">
        <w:t>undated</w:t>
      </w:r>
      <w:r w:rsidR="003B5169" w:rsidRPr="00F84E8A">
        <w:t>) to report climate for the US</w:t>
      </w:r>
      <w:r w:rsidR="009E3DF9" w:rsidRPr="00F84E8A">
        <w:t xml:space="preserve">. </w:t>
      </w:r>
      <w:r w:rsidR="00A6535B" w:rsidRPr="00F84E8A">
        <w:t xml:space="preserve">NOAA </w:t>
      </w:r>
      <w:r w:rsidR="003B5169" w:rsidRPr="00F84E8A">
        <w:t xml:space="preserve">established </w:t>
      </w:r>
      <w:r w:rsidR="00A6535B" w:rsidRPr="00F84E8A">
        <w:t xml:space="preserve">the divisions based </w:t>
      </w:r>
      <w:r w:rsidR="003B5169" w:rsidRPr="00F84E8A">
        <w:t>on climatic, political, agricultural, and watershed boundaries</w:t>
      </w:r>
      <w:r w:rsidR="009E3DF9" w:rsidRPr="00F84E8A">
        <w:t xml:space="preserve">. </w:t>
      </w:r>
      <w:r w:rsidR="00AE5FF0" w:rsidRPr="00F84E8A">
        <w:t xml:space="preserve">For </w:t>
      </w:r>
      <w:r w:rsidR="003B5169" w:rsidRPr="00F84E8A">
        <w:t xml:space="preserve">Montana, </w:t>
      </w:r>
      <w:r w:rsidR="00AE5FF0" w:rsidRPr="00F84E8A">
        <w:t xml:space="preserve">the </w:t>
      </w:r>
      <w:r w:rsidR="003B5169" w:rsidRPr="00F84E8A">
        <w:t xml:space="preserve">MCA </w:t>
      </w:r>
      <w:del w:id="183" w:author="Whitlock, Cathy" w:date="2020-03-07T11:32:00Z">
        <w:r w:rsidR="003B5169" w:rsidRPr="00F84E8A" w:rsidDel="00734C33">
          <w:delText>define</w:delText>
        </w:r>
        <w:r w:rsidR="00821142" w:rsidRPr="00F84E8A" w:rsidDel="00734C33">
          <w:delText>s</w:delText>
        </w:r>
        <w:r w:rsidR="003B5169" w:rsidRPr="00F84E8A" w:rsidDel="00734C33">
          <w:delText xml:space="preserve"> </w:delText>
        </w:r>
      </w:del>
      <w:ins w:id="184" w:author="Whitlock, Cathy" w:date="2020-03-07T11:32:00Z">
        <w:r w:rsidR="00734C33">
          <w:t>identifies</w:t>
        </w:r>
        <w:r w:rsidR="00734C33" w:rsidRPr="00F84E8A">
          <w:t xml:space="preserve"> </w:t>
        </w:r>
      </w:ins>
      <w:r w:rsidR="003B5169" w:rsidRPr="00F84E8A">
        <w:t xml:space="preserve">the seven </w:t>
      </w:r>
      <w:ins w:id="185" w:author="Whitlock, Cathy" w:date="2020-03-07T11:31:00Z">
        <w:r w:rsidR="00734C33">
          <w:t xml:space="preserve">NOAA </w:t>
        </w:r>
      </w:ins>
      <w:r w:rsidR="003B5169" w:rsidRPr="00F84E8A">
        <w:t>divisions as the northwestern, southwestern, north central, central, south central, northeastern, and southeastern climate divisions (Fig</w:t>
      </w:r>
      <w:r w:rsidR="00E21AFF" w:rsidRPr="00F84E8A">
        <w:t>ure 2-1</w:t>
      </w:r>
      <w:r w:rsidR="00082022" w:rsidRPr="00F84E8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75EA5" w:rsidRPr="00F84E8A" w14:paraId="0A544726" w14:textId="77777777" w:rsidTr="11C6D738">
        <w:tc>
          <w:tcPr>
            <w:tcW w:w="9350" w:type="dxa"/>
            <w:vAlign w:val="center"/>
          </w:tcPr>
          <w:p w14:paraId="3FFD568A" w14:textId="77777777" w:rsidR="00B75EA5" w:rsidRPr="00F84E8A" w:rsidRDefault="00B75EA5" w:rsidP="00B75EA5">
            <w:pPr>
              <w:pStyle w:val="nrpsNormal"/>
              <w:keepNext/>
              <w:keepLines/>
              <w:jc w:val="center"/>
              <w:rPr>
                <w:rFonts w:cstheme="minorHAnsi"/>
              </w:rPr>
            </w:pPr>
            <w:r w:rsidRPr="00F84E8A">
              <w:rPr>
                <w:noProof/>
                <w:color w:val="auto"/>
              </w:rPr>
              <w:drawing>
                <wp:inline distT="0" distB="0" distL="0" distR="0" wp14:anchorId="7C75E5BE" wp14:editId="06B873FC">
                  <wp:extent cx="4572000" cy="2695214"/>
                  <wp:effectExtent l="19050" t="19050" r="19050" b="1016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695214"/>
                          </a:xfrm>
                          <a:prstGeom prst="rect">
                            <a:avLst/>
                          </a:prstGeom>
                          <a:ln w="3175" cap="sq">
                            <a:solidFill>
                              <a:schemeClr val="bg1"/>
                            </a:solidFill>
                            <a:miter lim="800000"/>
                          </a:ln>
                          <a:effectLst/>
                        </pic:spPr>
                      </pic:pic>
                    </a:graphicData>
                  </a:graphic>
                </wp:inline>
              </w:drawing>
            </w:r>
          </w:p>
          <w:p w14:paraId="407958E6" w14:textId="4304ADEF" w:rsidR="00B75EA5" w:rsidRPr="00F84E8A" w:rsidRDefault="00B75EA5" w:rsidP="00B75EA5">
            <w:pPr>
              <w:pStyle w:val="nrpsFigurecaption"/>
              <w:rPr>
                <w:color w:val="auto"/>
              </w:rPr>
            </w:pPr>
            <w:bookmarkStart w:id="186" w:name="_Toc489365144"/>
            <w:bookmarkStart w:id="187" w:name="_Toc34208704"/>
            <w:r w:rsidRPr="00F84E8A">
              <w:rPr>
                <w:color w:val="auto"/>
              </w:rPr>
              <w:t>Figure 2-1. Montana’s seven climate divisions.</w:t>
            </w:r>
            <w:bookmarkEnd w:id="186"/>
            <w:bookmarkEnd w:id="187"/>
            <w:r w:rsidRPr="00F84E8A">
              <w:rPr>
                <w:color w:val="auto"/>
              </w:rPr>
              <w:t xml:space="preserve"> </w:t>
            </w:r>
          </w:p>
        </w:tc>
      </w:tr>
    </w:tbl>
    <w:p w14:paraId="76900126" w14:textId="710A8753" w:rsidR="00F571C2" w:rsidRPr="00F84E8A" w:rsidRDefault="00734C33" w:rsidP="008B1AA5">
      <w:pPr>
        <w:pStyle w:val="nrpsNormal"/>
      </w:pPr>
      <w:commentRangeStart w:id="188"/>
      <w:ins w:id="189" w:author="Whitlock, Cathy" w:date="2020-03-07T11:32:00Z">
        <w:r>
          <w:t xml:space="preserve">The </w:t>
        </w:r>
        <w:commentRangeEnd w:id="188"/>
        <w:r>
          <w:rPr>
            <w:rStyle w:val="CommentReference"/>
            <w:rFonts w:asciiTheme="minorHAnsi" w:hAnsiTheme="minorHAnsi"/>
          </w:rPr>
          <w:commentReference w:id="188"/>
        </w:r>
      </w:ins>
      <w:r w:rsidR="003B5169" w:rsidRPr="00F84E8A">
        <w:t xml:space="preserve">MCA </w:t>
      </w:r>
      <w:r w:rsidR="00D1220C" w:rsidRPr="00D1220C">
        <w:rPr>
          <w:highlight w:val="green"/>
        </w:rPr>
        <w:t>(</w:t>
      </w:r>
      <w:r w:rsidR="00E70C76" w:rsidRPr="00F84E8A">
        <w:t>Whitlock et al. 2017</w:t>
      </w:r>
      <w:r w:rsidR="003B5169" w:rsidRPr="00F84E8A">
        <w:t xml:space="preserve">) analysis of </w:t>
      </w:r>
      <w:r w:rsidR="003B5169" w:rsidRPr="00F84E8A">
        <w:rPr>
          <w:i/>
        </w:rPr>
        <w:t>historical</w:t>
      </w:r>
      <w:r w:rsidR="003B5169" w:rsidRPr="00F84E8A">
        <w:t xml:space="preserve"> climate trends start</w:t>
      </w:r>
      <w:r w:rsidR="007E1D7E" w:rsidRPr="00F84E8A">
        <w:t>ed</w:t>
      </w:r>
      <w:r w:rsidR="003B5169" w:rsidRPr="00F84E8A">
        <w:t xml:space="preserve"> with the mid-20</w:t>
      </w:r>
      <w:r w:rsidR="003B5169" w:rsidRPr="00F84E8A">
        <w:rPr>
          <w:vertAlign w:val="superscript"/>
        </w:rPr>
        <w:t>th</w:t>
      </w:r>
      <w:r w:rsidR="003B5169" w:rsidRPr="00F84E8A">
        <w:t xml:space="preserve"> century and dr</w:t>
      </w:r>
      <w:r w:rsidR="007E1D7E" w:rsidRPr="00F84E8A">
        <w:t>ew</w:t>
      </w:r>
      <w:r w:rsidR="003B5169" w:rsidRPr="00F84E8A">
        <w:t xml:space="preserve"> on direct measurements of temperature and precipitation from weather stations across the state</w:t>
      </w:r>
      <w:r w:rsidR="009E3DF9" w:rsidRPr="00F84E8A">
        <w:t xml:space="preserve">. </w:t>
      </w:r>
      <w:r w:rsidR="003B5169" w:rsidRPr="00F84E8A">
        <w:t xml:space="preserve">These point observations </w:t>
      </w:r>
      <w:r w:rsidR="007E1D7E" w:rsidRPr="00F84E8A">
        <w:t>we</w:t>
      </w:r>
      <w:r w:rsidR="006D0C76" w:rsidRPr="00F84E8A">
        <w:t>r</w:t>
      </w:r>
      <w:r w:rsidR="003B5169" w:rsidRPr="00F84E8A">
        <w:t xml:space="preserve">e statistically interpolated to describe the climate trends between </w:t>
      </w:r>
      <w:r w:rsidR="006A06DC" w:rsidRPr="00F84E8A">
        <w:t>stations</w:t>
      </w:r>
      <w:r w:rsidR="003B5169" w:rsidRPr="00F84E8A">
        <w:t xml:space="preserve"> and the results aggregated to the seven climate divisions</w:t>
      </w:r>
      <w:r w:rsidR="009E3DF9" w:rsidRPr="00F84E8A">
        <w:t xml:space="preserve">. </w:t>
      </w:r>
    </w:p>
    <w:p w14:paraId="72576CC3" w14:textId="1BBB9C69" w:rsidR="003B5169" w:rsidRPr="00F84E8A" w:rsidRDefault="003B5169" w:rsidP="008B1AA5">
      <w:pPr>
        <w:pStyle w:val="nrpsNormal"/>
      </w:pPr>
      <w:r w:rsidRPr="00F84E8A">
        <w:t xml:space="preserve">MCA </w:t>
      </w:r>
      <w:r w:rsidR="00F571C2" w:rsidRPr="00F84E8A">
        <w:rPr>
          <w:i/>
        </w:rPr>
        <w:t xml:space="preserve">future </w:t>
      </w:r>
      <w:r w:rsidRPr="00F84E8A">
        <w:rPr>
          <w:i/>
        </w:rPr>
        <w:t>projections</w:t>
      </w:r>
      <w:r w:rsidRPr="00F84E8A">
        <w:t xml:space="preserve"> </w:t>
      </w:r>
      <w:commentRangeStart w:id="190"/>
      <w:del w:id="191" w:author="Whitlock, Cathy" w:date="2020-03-07T11:37:00Z">
        <w:r w:rsidRPr="00F84E8A" w:rsidDel="00B83B5A">
          <w:delText xml:space="preserve">are </w:delText>
        </w:r>
      </w:del>
      <w:ins w:id="192" w:author="Whitlock, Cathy" w:date="2020-03-07T11:37:00Z">
        <w:r w:rsidR="00B83B5A">
          <w:t>were</w:t>
        </w:r>
        <w:r w:rsidR="00B83B5A" w:rsidRPr="00F84E8A">
          <w:t xml:space="preserve"> </w:t>
        </w:r>
      </w:ins>
      <w:commentRangeEnd w:id="190"/>
      <w:r w:rsidR="00734C33">
        <w:rPr>
          <w:rStyle w:val="CommentReference"/>
          <w:rFonts w:asciiTheme="minorHAnsi" w:hAnsiTheme="minorHAnsi"/>
        </w:rPr>
        <w:commentReference w:id="190"/>
      </w:r>
      <w:r w:rsidRPr="00F84E8A">
        <w:t xml:space="preserve">based on </w:t>
      </w:r>
      <w:r w:rsidR="001739F9" w:rsidRPr="00F84E8A">
        <w:t xml:space="preserve">an ensemble of </w:t>
      </w:r>
      <w:r w:rsidR="003436D7" w:rsidRPr="00F84E8A">
        <w:t xml:space="preserve">20 </w:t>
      </w:r>
      <w:r w:rsidRPr="00F84E8A">
        <w:t>climate models, selected from a large</w:t>
      </w:r>
      <w:r w:rsidR="003436D7" w:rsidRPr="00F84E8A">
        <w:t>r</w:t>
      </w:r>
      <w:r w:rsidRPr="00F84E8A">
        <w:t xml:space="preserve"> suite</w:t>
      </w:r>
      <w:r w:rsidR="003436D7" w:rsidRPr="00F84E8A">
        <w:t xml:space="preserve"> of </w:t>
      </w:r>
      <w:r w:rsidR="001739F9" w:rsidRPr="00F84E8A">
        <w:t>general circulation models (GCMs)</w:t>
      </w:r>
      <w:r w:rsidRPr="00F84E8A">
        <w:t xml:space="preserve"> </w:t>
      </w:r>
      <w:r w:rsidR="003436D7" w:rsidRPr="00F84E8A">
        <w:t xml:space="preserve">developed by scientists </w:t>
      </w:r>
      <w:r w:rsidRPr="00F84E8A">
        <w:t>to simulate global climate</w:t>
      </w:r>
      <w:r w:rsidR="00F22D09" w:rsidRPr="00F84E8A">
        <w:t xml:space="preserve"> </w:t>
      </w:r>
      <w:r w:rsidR="00D1220C" w:rsidRPr="00D1220C">
        <w:rPr>
          <w:highlight w:val="green"/>
        </w:rPr>
        <w:t>(</w:t>
      </w:r>
      <w:r w:rsidR="00F22D09" w:rsidRPr="00F84E8A">
        <w:t>Whitlock et al. 2017)</w:t>
      </w:r>
      <w:r w:rsidR="009E3DF9" w:rsidRPr="00F84E8A">
        <w:t xml:space="preserve">. </w:t>
      </w:r>
      <w:r w:rsidR="001739F9" w:rsidRPr="00F84E8A">
        <w:t>GCMs are complex mathematical depictions of the global circulation of the atmosphere and oceans</w:t>
      </w:r>
      <w:r w:rsidR="001739F9" w:rsidRPr="00BB2B91">
        <w:t xml:space="preserve"> (including the cryosphere</w:t>
      </w:r>
      <w:r w:rsidR="002D4F8C" w:rsidRPr="002D4F8C">
        <w:t>, i.e., the Earth’s frozen waters</w:t>
      </w:r>
      <w:r w:rsidR="001739F9" w:rsidRPr="00F84E8A">
        <w:t xml:space="preserve">). </w:t>
      </w:r>
      <w:r w:rsidR="00F22D09" w:rsidRPr="00F84E8A">
        <w:t xml:space="preserve">The models provide </w:t>
      </w:r>
      <w:r w:rsidR="000D6322" w:rsidRPr="00F84E8A">
        <w:t>ten</w:t>
      </w:r>
      <w:r w:rsidR="00F22D09" w:rsidRPr="00F84E8A">
        <w:t xml:space="preserve">-day weather forecasts, as well as projections of past and future climate. </w:t>
      </w:r>
      <w:r w:rsidR="003436D7" w:rsidRPr="00F84E8A">
        <w:t xml:space="preserve">The </w:t>
      </w:r>
      <w:r w:rsidR="00F22D09" w:rsidRPr="00F84E8A">
        <w:t xml:space="preserve">20 </w:t>
      </w:r>
      <w:r w:rsidR="001739F9" w:rsidRPr="00F84E8A">
        <w:t xml:space="preserve">GCMs </w:t>
      </w:r>
      <w:r w:rsidR="003436D7" w:rsidRPr="00F84E8A">
        <w:t xml:space="preserve">employed </w:t>
      </w:r>
      <w:r w:rsidR="001739F9" w:rsidRPr="00F84E8A">
        <w:t>in</w:t>
      </w:r>
      <w:r w:rsidR="003436D7" w:rsidRPr="00F84E8A">
        <w:t xml:space="preserve"> the </w:t>
      </w:r>
      <w:r w:rsidR="001739F9" w:rsidRPr="00F84E8A">
        <w:t xml:space="preserve">MCA—all included in the fifth phase of the Coupled Model Intercomparison Project </w:t>
      </w:r>
      <w:r w:rsidR="00D1220C" w:rsidRPr="00D1220C">
        <w:rPr>
          <w:highlight w:val="green"/>
        </w:rPr>
        <w:t>(</w:t>
      </w:r>
      <w:r w:rsidR="001739F9" w:rsidRPr="00F84E8A">
        <w:t xml:space="preserve">WCRP </w:t>
      </w:r>
      <w:r w:rsidR="00220DD2" w:rsidRPr="00F84E8A">
        <w:t>undated</w:t>
      </w:r>
      <w:r w:rsidR="001739F9" w:rsidRPr="00F84E8A">
        <w:t>)—</w:t>
      </w:r>
      <w:r w:rsidR="003436D7" w:rsidRPr="00F84E8A">
        <w:t xml:space="preserve">were chosen for their </w:t>
      </w:r>
      <w:r w:rsidR="001739F9" w:rsidRPr="00F84E8A">
        <w:t xml:space="preserve">ability to </w:t>
      </w:r>
      <w:r w:rsidR="003436D7" w:rsidRPr="00F84E8A">
        <w:t>accurately provid</w:t>
      </w:r>
      <w:r w:rsidR="001739F9" w:rsidRPr="00F84E8A">
        <w:t>e</w:t>
      </w:r>
      <w:r w:rsidR="003436D7" w:rsidRPr="00F84E8A">
        <w:t xml:space="preserve"> daily outputs of climate variables important in this region. </w:t>
      </w:r>
      <w:r w:rsidR="00F22D09" w:rsidRPr="00F84E8A">
        <w:t xml:space="preserve">Output from these </w:t>
      </w:r>
      <w:r w:rsidRPr="00F84E8A">
        <w:t>GCM</w:t>
      </w:r>
      <w:r w:rsidR="00F22D09" w:rsidRPr="00F84E8A">
        <w:t>s</w:t>
      </w:r>
      <w:r w:rsidRPr="00F84E8A">
        <w:t xml:space="preserve"> was statistically downscaled to a high spatial </w:t>
      </w:r>
      <w:r w:rsidRPr="00F84E8A">
        <w:lastRenderedPageBreak/>
        <w:t>resolution, and the results were aggregated spatially to provide projections for each Montana climate division</w:t>
      </w:r>
      <w:r w:rsidR="009E3DF9" w:rsidRPr="00F84E8A">
        <w:t xml:space="preserve">. </w:t>
      </w:r>
    </w:p>
    <w:p w14:paraId="1EF467A2" w14:textId="486C7B4E" w:rsidR="003B5169" w:rsidRPr="008D3D4B" w:rsidRDefault="003B5169" w:rsidP="008D3D4B">
      <w:pPr>
        <w:pStyle w:val="nrpsNormal"/>
      </w:pPr>
      <w:r w:rsidRPr="00F84E8A">
        <w:t>Future climate projections based on GCMs consider different scenarios (or pathways) of greenhouse gas increase in the coming decades</w:t>
      </w:r>
      <w:r w:rsidR="009E3DF9" w:rsidRPr="00F84E8A">
        <w:t xml:space="preserve">. </w:t>
      </w:r>
      <w:r w:rsidRPr="00F84E8A">
        <w:t>These scenarios, referred to as</w:t>
      </w:r>
      <w:r w:rsidRPr="008D3D4B">
        <w:t xml:space="preserve"> Representative Concentration Pathways (RCP</w:t>
      </w:r>
      <w:r w:rsidR="00F22D09" w:rsidRPr="008D3D4B">
        <w:t>s</w:t>
      </w:r>
      <w:r w:rsidRPr="008D3D4B">
        <w:t xml:space="preserve">), have been developed by the international science community based on different assumptions about changing energy sources (fossil fuel or renewable), </w:t>
      </w:r>
      <w:r w:rsidR="006A06DC" w:rsidRPr="008D3D4B">
        <w:t xml:space="preserve">economic trajectories, </w:t>
      </w:r>
      <w:r w:rsidRPr="008D3D4B">
        <w:t xml:space="preserve">population growth, </w:t>
      </w:r>
      <w:r w:rsidR="006A06DC" w:rsidRPr="008D3D4B">
        <w:t xml:space="preserve">and </w:t>
      </w:r>
      <w:r w:rsidRPr="008D3D4B">
        <w:t>technological advancements in the coming decades at a global scale</w:t>
      </w:r>
      <w:r w:rsidR="009E3DF9" w:rsidRPr="008D3D4B">
        <w:t xml:space="preserve">. </w:t>
      </w:r>
      <w:r w:rsidR="00F22D09" w:rsidRPr="008D3D4B">
        <w:t xml:space="preserve">While multiple RCPs have been </w:t>
      </w:r>
      <w:r w:rsidR="00B06ACC" w:rsidRPr="008D3D4B">
        <w:t>investigated</w:t>
      </w:r>
      <w:r w:rsidR="00B06ACC" w:rsidRPr="00F84E8A">
        <w:t xml:space="preserve">, </w:t>
      </w:r>
      <w:r w:rsidRPr="00F84E8A">
        <w:t xml:space="preserve">MCA </w:t>
      </w:r>
      <w:r w:rsidR="00D1220C" w:rsidRPr="00D1220C">
        <w:rPr>
          <w:highlight w:val="green"/>
        </w:rPr>
        <w:t>(</w:t>
      </w:r>
      <w:r w:rsidR="00E70C76" w:rsidRPr="00F84E8A">
        <w:t>Whitlock et al. 2017</w:t>
      </w:r>
      <w:r w:rsidRPr="00F84E8A">
        <w:t>) focuse</w:t>
      </w:r>
      <w:r w:rsidR="006A06DC" w:rsidRPr="00F84E8A">
        <w:t>s</w:t>
      </w:r>
      <w:r w:rsidRPr="00F84E8A">
        <w:t xml:space="preserve"> on two scenarios</w:t>
      </w:r>
      <w:r w:rsidR="00B06ACC" w:rsidRPr="00F84E8A">
        <w:t xml:space="preserve"> </w:t>
      </w:r>
      <w:r w:rsidRPr="00F84E8A">
        <w:t>for Montana’s future climate: RCP4.5 and RCP8.5 (the</w:t>
      </w:r>
      <w:r w:rsidRPr="008D3D4B">
        <w:t xml:space="preserve"> number refers to projected watts/m2 of greenhouse-gas-derived heating by </w:t>
      </w:r>
      <w:r w:rsidR="000D6322" w:rsidRPr="008D3D4B">
        <w:t>AD</w:t>
      </w:r>
      <w:r w:rsidRPr="008D3D4B">
        <w:t xml:space="preserve"> 2100)</w:t>
      </w:r>
      <w:r w:rsidR="009E3DF9" w:rsidRPr="008D3D4B">
        <w:t xml:space="preserve">. </w:t>
      </w:r>
      <w:r w:rsidR="008D3D4B" w:rsidRPr="008D3D4B">
        <w:t xml:space="preserve">RCP4.5, often termed the "stabilization" scenario, describes a future trajectory that involves some level of greenhouse gas mitigation, resulting in a near-term rise in the rate of greenhouse gas emissions, maximum levels being reached </w:t>
      </w:r>
      <w:del w:id="193" w:author="Whitlock, Cathy" w:date="2020-03-07T11:36:00Z">
        <w:r w:rsidR="008D3D4B" w:rsidRPr="008D3D4B" w:rsidDel="00B83B5A">
          <w:delText xml:space="preserve">at </w:delText>
        </w:r>
      </w:del>
      <w:ins w:id="194" w:author="Whitlock, Cathy" w:date="2020-03-07T11:36:00Z">
        <w:r w:rsidR="00B83B5A">
          <w:t>at about</w:t>
        </w:r>
        <w:r w:rsidR="00B83B5A" w:rsidRPr="008D3D4B">
          <w:t xml:space="preserve"> </w:t>
        </w:r>
      </w:ins>
      <w:r w:rsidR="008D3D4B" w:rsidRPr="008D3D4B">
        <w:t xml:space="preserve">2040, and a decline in the rate of emissions in the last half of the </w:t>
      </w:r>
      <w:r w:rsidR="008D3D4B" w:rsidRPr="008519F7">
        <w:t xml:space="preserve">century </w:t>
      </w:r>
      <w:r w:rsidR="00D1220C" w:rsidRPr="00D1220C">
        <w:rPr>
          <w:highlight w:val="green"/>
        </w:rPr>
        <w:t>(</w:t>
      </w:r>
      <w:r w:rsidR="008D3D4B" w:rsidRPr="008519F7">
        <w:t>Clarke</w:t>
      </w:r>
      <w:r w:rsidR="008D3D4B" w:rsidRPr="008D3D4B">
        <w:t xml:space="preserve"> et al. 2007). For RCP8.5, currently the "upper bound" of expected carbon use, the greenhouse gas emissions </w:t>
      </w:r>
      <w:proofErr w:type="gramStart"/>
      <w:r w:rsidR="008D3D4B" w:rsidRPr="008D3D4B">
        <w:t>are allowed to</w:t>
      </w:r>
      <w:proofErr w:type="gramEnd"/>
      <w:r w:rsidR="008D3D4B" w:rsidRPr="008D3D4B">
        <w:t xml:space="preserve"> rise at a high rate through the century. The primary difference between the scenarios is that RCP8.5 is more extreme in its projections of climate change at the end of the century, reflecting an inability to curb fossil fuel use and hence an </w:t>
      </w:r>
      <w:del w:id="195" w:author="Whitlock, Cathy" w:date="2020-03-07T11:37:00Z">
        <w:r w:rsidR="008D3D4B" w:rsidRPr="008D3D4B" w:rsidDel="00B83B5A">
          <w:delText xml:space="preserve">increased </w:delText>
        </w:r>
      </w:del>
      <w:ins w:id="196" w:author="Whitlock, Cathy" w:date="2020-03-07T11:37:00Z">
        <w:r w:rsidR="00B83B5A" w:rsidRPr="008D3D4B">
          <w:t>increas</w:t>
        </w:r>
        <w:r w:rsidR="00B83B5A">
          <w:t>ing</w:t>
        </w:r>
        <w:r w:rsidR="00B83B5A" w:rsidRPr="008D3D4B">
          <w:t xml:space="preserve"> </w:t>
        </w:r>
      </w:ins>
      <w:r w:rsidR="008D3D4B" w:rsidRPr="008D3D4B">
        <w:t>release of greenhouse gases (</w:t>
      </w:r>
      <w:commentRangeStart w:id="197"/>
      <w:r w:rsidR="008D3D4B" w:rsidRPr="008D3D4B">
        <w:t>CO2</w:t>
      </w:r>
      <w:commentRangeEnd w:id="197"/>
      <w:r w:rsidR="008D3D4B">
        <w:rPr>
          <w:rStyle w:val="CommentReference"/>
          <w:rFonts w:asciiTheme="minorHAnsi" w:hAnsiTheme="minorHAnsi"/>
        </w:rPr>
        <w:commentReference w:id="197"/>
      </w:r>
      <w:r w:rsidR="008D3D4B" w:rsidRPr="008D3D4B">
        <w:t xml:space="preserve">, CH4, and others) to </w:t>
      </w:r>
      <w:r w:rsidRPr="008D3D4B">
        <w:t>the atmosphere.</w:t>
      </w:r>
    </w:p>
    <w:p w14:paraId="4D68B2A1" w14:textId="199F929F" w:rsidR="003B5169" w:rsidRDefault="00A01640" w:rsidP="008B1AA5">
      <w:pPr>
        <w:pStyle w:val="nrpsNormal"/>
      </w:pPr>
      <w:commentRangeStart w:id="198"/>
      <w:r>
        <w:t xml:space="preserve">Given time and funding limits, </w:t>
      </w:r>
      <w:r w:rsidR="000D6322" w:rsidRPr="00F84E8A">
        <w:t xml:space="preserve">the MCA </w:t>
      </w:r>
      <w:r w:rsidR="00D1220C" w:rsidRPr="00D1220C">
        <w:rPr>
          <w:highlight w:val="green"/>
        </w:rPr>
        <w:t>(</w:t>
      </w:r>
      <w:r w:rsidR="000D6322" w:rsidRPr="00F84E8A">
        <w:t xml:space="preserve">Whitlock et al. 2017) </w:t>
      </w:r>
      <w:r w:rsidR="003B5169" w:rsidRPr="00F84E8A">
        <w:t xml:space="preserve">focused on the impact of climate change for </w:t>
      </w:r>
      <w:r w:rsidRPr="00F84E8A">
        <w:t xml:space="preserve">only </w:t>
      </w:r>
      <w:r w:rsidR="003B5169" w:rsidRPr="00F84E8A">
        <w:t>three vital sectors</w:t>
      </w:r>
      <w:r w:rsidR="00CE09B3" w:rsidRPr="00F84E8A">
        <w:t>—</w:t>
      </w:r>
      <w:r w:rsidR="003B5169" w:rsidRPr="00F84E8A">
        <w:t>water, forests, and agriculture</w:t>
      </w:r>
      <w:r w:rsidRPr="00F84E8A">
        <w:t>—a</w:t>
      </w:r>
      <w:r w:rsidR="003B5169" w:rsidRPr="00F84E8A">
        <w:t>lthough the team recognized that other sectors of the state’s environment and economy were equally important</w:t>
      </w:r>
      <w:r w:rsidR="009E3DF9" w:rsidRPr="00F84E8A">
        <w:t xml:space="preserve">. </w:t>
      </w:r>
      <w:r w:rsidR="003B5169" w:rsidRPr="00F84E8A">
        <w:t xml:space="preserve">This report covers an important gap in </w:t>
      </w:r>
      <w:r w:rsidRPr="00F84E8A">
        <w:t xml:space="preserve">the </w:t>
      </w:r>
      <w:r w:rsidR="003B5169" w:rsidRPr="00F84E8A">
        <w:t xml:space="preserve">MCA </w:t>
      </w:r>
      <w:r w:rsidR="00D1220C" w:rsidRPr="00D1220C">
        <w:rPr>
          <w:highlight w:val="green"/>
        </w:rPr>
        <w:t>(</w:t>
      </w:r>
      <w:r w:rsidR="00E70C76" w:rsidRPr="00F84E8A">
        <w:t>Whitlock et al. 2017</w:t>
      </w:r>
      <w:r w:rsidR="003B5169" w:rsidRPr="00F84E8A">
        <w:t xml:space="preserve">), namely addressing how future climate change may impact </w:t>
      </w:r>
      <w:r w:rsidR="001C4C42" w:rsidRPr="00F84E8A">
        <w:t xml:space="preserve">the </w:t>
      </w:r>
      <w:r w:rsidR="003B5169" w:rsidRPr="00F84E8A">
        <w:t xml:space="preserve">health </w:t>
      </w:r>
      <w:r w:rsidR="001C4C42" w:rsidRPr="00F84E8A">
        <w:t>of people in our state</w:t>
      </w:r>
      <w:r w:rsidR="009E3DF9" w:rsidRPr="00F84E8A">
        <w:t xml:space="preserve">. </w:t>
      </w:r>
      <w:commentRangeEnd w:id="198"/>
      <w:r w:rsidR="00B83B5A">
        <w:rPr>
          <w:rStyle w:val="CommentReference"/>
          <w:rFonts w:asciiTheme="minorHAnsi" w:hAnsiTheme="minorHAnsi"/>
        </w:rPr>
        <w:commentReference w:id="198"/>
      </w:r>
      <w:r w:rsidR="00C0535C" w:rsidRPr="00F84E8A">
        <w:t xml:space="preserve">A </w:t>
      </w:r>
      <w:r w:rsidR="001C4C42" w:rsidRPr="00F84E8A">
        <w:t xml:space="preserve">key </w:t>
      </w:r>
      <w:r w:rsidR="00C0535C" w:rsidRPr="00F84E8A">
        <w:t>goal</w:t>
      </w:r>
      <w:r w:rsidR="00C0535C">
        <w:t xml:space="preserve"> of </w:t>
      </w:r>
      <w:del w:id="199" w:author="Whitlock, Cathy" w:date="2020-03-07T11:41:00Z">
        <w:r w:rsidR="00C0535C" w:rsidDel="00B83B5A">
          <w:delText>the</w:delText>
        </w:r>
        <w:r w:rsidR="008519F7" w:rsidDel="00B83B5A">
          <w:delText xml:space="preserve"> </w:delText>
        </w:r>
      </w:del>
      <w:ins w:id="200" w:author="Whitlock, Cathy" w:date="2020-03-07T11:41:00Z">
        <w:r w:rsidR="00B83B5A">
          <w:t xml:space="preserve">this </w:t>
        </w:r>
      </w:ins>
      <w:del w:id="201" w:author="Whitlock, Cathy" w:date="2020-03-07T11:41:00Z">
        <w:r w:rsidR="008519F7" w:rsidDel="00B83B5A">
          <w:delText>Climate Change and Human Health in Montana</w:delText>
        </w:r>
        <w:r w:rsidR="003B5169" w:rsidRPr="00BB2B91" w:rsidDel="00B83B5A">
          <w:delText xml:space="preserve"> </w:delText>
        </w:r>
      </w:del>
      <w:r w:rsidR="003B5169" w:rsidRPr="00BB2B91">
        <w:t xml:space="preserve">assessment </w:t>
      </w:r>
      <w:r>
        <w:t xml:space="preserve">is </w:t>
      </w:r>
      <w:r w:rsidR="003B5169" w:rsidRPr="00BB2B91">
        <w:t>t</w:t>
      </w:r>
      <w:r w:rsidR="00C0535C">
        <w:t xml:space="preserve">o </w:t>
      </w:r>
      <w:r w:rsidR="003B5169">
        <w:t>identify</w:t>
      </w:r>
      <w:r w:rsidR="003B5169" w:rsidRPr="00BB2B91">
        <w:t xml:space="preserve"> </w:t>
      </w:r>
      <w:r w:rsidR="003B5169">
        <w:t>those aspects of temperature and precipitation</w:t>
      </w:r>
      <w:r w:rsidR="003B5169" w:rsidRPr="00BB2B91">
        <w:t xml:space="preserve"> </w:t>
      </w:r>
      <w:r w:rsidR="003B5169">
        <w:t>most likely</w:t>
      </w:r>
      <w:r w:rsidR="003B5169" w:rsidRPr="00BB2B91">
        <w:t xml:space="preserve"> </w:t>
      </w:r>
      <w:r w:rsidR="00C0535C">
        <w:t xml:space="preserve">to </w:t>
      </w:r>
      <w:r w:rsidR="003B5169" w:rsidRPr="00BB2B91">
        <w:t>have consequences</w:t>
      </w:r>
      <w:r w:rsidR="003B5169">
        <w:t xml:space="preserve"> on the physical </w:t>
      </w:r>
      <w:del w:id="202" w:author="Whitlock, Cathy" w:date="2020-03-07T11:38:00Z">
        <w:r w:rsidR="003B5169" w:rsidDel="00B83B5A">
          <w:delText xml:space="preserve">well-being </w:delText>
        </w:r>
      </w:del>
      <w:r w:rsidR="003B5169">
        <w:t xml:space="preserve">and mental health of </w:t>
      </w:r>
      <w:r w:rsidR="00C0535C">
        <w:t>Montana</w:t>
      </w:r>
      <w:r w:rsidR="00166F94">
        <w:t>n</w:t>
      </w:r>
      <w:r w:rsidR="00C0535C">
        <w:t>s</w:t>
      </w:r>
      <w:r w:rsidR="003B5169" w:rsidRPr="00BB2B91">
        <w:t xml:space="preserve">. </w:t>
      </w:r>
    </w:p>
    <w:tbl>
      <w:tblPr>
        <w:tblStyle w:val="TableGrid"/>
        <w:tblW w:w="8640" w:type="dxa"/>
        <w:jc w:val="center"/>
        <w:tblCellMar>
          <w:top w:w="216" w:type="dxa"/>
          <w:left w:w="115" w:type="dxa"/>
          <w:bottom w:w="144" w:type="dxa"/>
          <w:right w:w="115" w:type="dxa"/>
        </w:tblCellMar>
        <w:tblLook w:val="04A0" w:firstRow="1" w:lastRow="0" w:firstColumn="1" w:lastColumn="0" w:noHBand="0" w:noVBand="1"/>
      </w:tblPr>
      <w:tblGrid>
        <w:gridCol w:w="900"/>
        <w:gridCol w:w="7740"/>
      </w:tblGrid>
      <w:tr w:rsidR="001C4C42" w14:paraId="7A20B9AC" w14:textId="77777777" w:rsidTr="11C6D738">
        <w:trPr>
          <w:trHeight w:val="999"/>
          <w:jc w:val="center"/>
        </w:trPr>
        <w:tc>
          <w:tcPr>
            <w:tcW w:w="900" w:type="dxa"/>
            <w:tcBorders>
              <w:top w:val="nil"/>
              <w:left w:val="nil"/>
              <w:bottom w:val="nil"/>
              <w:right w:val="nil"/>
            </w:tcBorders>
          </w:tcPr>
          <w:p w14:paraId="632DC158" w14:textId="77777777" w:rsidR="001C4C42" w:rsidRDefault="001C4C42" w:rsidP="00593C9E">
            <w:pPr>
              <w:pStyle w:val="nrpsNormal"/>
            </w:pPr>
            <w:r>
              <w:rPr>
                <w:noProof/>
              </w:rPr>
              <w:drawing>
                <wp:inline distT="0" distB="0" distL="0" distR="0" wp14:anchorId="547FFFE2" wp14:editId="71054D5C">
                  <wp:extent cx="365760" cy="284475"/>
                  <wp:effectExtent l="0" t="0" r="0" b="1905"/>
                  <wp:docPr id="641646060" name="Picture 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9">
                            <a:extLst>
                              <a:ext uri="{28A0092B-C50C-407E-A947-70E740481C1C}">
                                <a14:useLocalDpi xmlns:a14="http://schemas.microsoft.com/office/drawing/2010/main" val="0"/>
                              </a:ext>
                            </a:extLst>
                          </a:blip>
                          <a:stretch>
                            <a:fillRect/>
                          </a:stretch>
                        </pic:blipFill>
                        <pic:spPr>
                          <a:xfrm>
                            <a:off x="0" y="0"/>
                            <a:ext cx="365760" cy="284475"/>
                          </a:xfrm>
                          <a:prstGeom prst="rect">
                            <a:avLst/>
                          </a:prstGeom>
                        </pic:spPr>
                      </pic:pic>
                    </a:graphicData>
                  </a:graphic>
                </wp:inline>
              </w:drawing>
            </w:r>
          </w:p>
        </w:tc>
        <w:tc>
          <w:tcPr>
            <w:tcW w:w="7740" w:type="dxa"/>
            <w:tcBorders>
              <w:top w:val="nil"/>
              <w:left w:val="nil"/>
              <w:bottom w:val="nil"/>
              <w:right w:val="nil"/>
            </w:tcBorders>
          </w:tcPr>
          <w:p w14:paraId="6D5F3FD5" w14:textId="530D23E9" w:rsidR="001C4C42" w:rsidRPr="008519F7" w:rsidRDefault="001C4C42" w:rsidP="008519F7">
            <w:pPr>
              <w:pStyle w:val="nrpsNormal"/>
              <w:rPr>
                <w:i/>
              </w:rPr>
            </w:pPr>
            <w:r w:rsidRPr="008519F7">
              <w:rPr>
                <w:i/>
              </w:rPr>
              <w:t xml:space="preserve">A key goal of </w:t>
            </w:r>
            <w:del w:id="203" w:author="Whitlock, Cathy" w:date="2020-03-07T11:41:00Z">
              <w:r w:rsidRPr="008519F7" w:rsidDel="00B83B5A">
                <w:rPr>
                  <w:i/>
                </w:rPr>
                <w:delText xml:space="preserve">the </w:delText>
              </w:r>
              <w:r w:rsidR="008519F7" w:rsidRPr="008519F7" w:rsidDel="00B83B5A">
                <w:rPr>
                  <w:i/>
                </w:rPr>
                <w:delText>Climate Change and Human Health in Montana</w:delText>
              </w:r>
            </w:del>
            <w:ins w:id="204" w:author="Whitlock, Cathy" w:date="2020-03-07T11:41:00Z">
              <w:r w:rsidR="00B83B5A">
                <w:rPr>
                  <w:i/>
                </w:rPr>
                <w:t>this</w:t>
              </w:r>
            </w:ins>
            <w:r w:rsidR="008519F7" w:rsidRPr="008519F7">
              <w:rPr>
                <w:i/>
              </w:rPr>
              <w:t xml:space="preserve"> </w:t>
            </w:r>
            <w:r w:rsidRPr="008519F7">
              <w:rPr>
                <w:i/>
              </w:rPr>
              <w:t>assessment is to identify those aspects of temperature and precipitation most likely to have consequences on the physical well-being and mental health of Montanans.</w:t>
            </w:r>
          </w:p>
        </w:tc>
      </w:tr>
    </w:tbl>
    <w:p w14:paraId="54000AAC" w14:textId="5C6B3B45" w:rsidR="003B5169" w:rsidRPr="0025364F" w:rsidRDefault="003B5169" w:rsidP="00DE130E">
      <w:pPr>
        <w:pStyle w:val="nrpsHeading3"/>
      </w:pPr>
      <w:bookmarkStart w:id="205" w:name="_Toc34208636"/>
      <w:r w:rsidRPr="001C4C42">
        <w:t>Temperature</w:t>
      </w:r>
      <w:bookmarkEnd w:id="205"/>
    </w:p>
    <w:p w14:paraId="284354CF" w14:textId="68725243" w:rsidR="00596778" w:rsidRDefault="00166F94" w:rsidP="002956CB">
      <w:pPr>
        <w:pStyle w:val="nrpsNormal"/>
      </w:pPr>
      <w:r>
        <w:t xml:space="preserve">Increasing temperatures, </w:t>
      </w:r>
      <w:r w:rsidRPr="00BB2B91">
        <w:t>the most direct consequence of increasing greenhouse gases</w:t>
      </w:r>
      <w:r>
        <w:t>, are a</w:t>
      </w:r>
      <w:r w:rsidR="003B5169" w:rsidRPr="00BB2B91">
        <w:t xml:space="preserve"> major </w:t>
      </w:r>
      <w:r w:rsidR="003B5169">
        <w:t xml:space="preserve">health </w:t>
      </w:r>
      <w:r w:rsidR="003B5169" w:rsidRPr="00BB2B91">
        <w:t xml:space="preserve">concern </w:t>
      </w:r>
      <w:r w:rsidR="003B5169">
        <w:t>for</w:t>
      </w:r>
      <w:r w:rsidR="003B5169" w:rsidRPr="00BB2B91">
        <w:t xml:space="preserve"> Montana</w:t>
      </w:r>
      <w:r w:rsidR="003B5169">
        <w:t>,</w:t>
      </w:r>
      <w:r w:rsidR="003B5169" w:rsidRPr="00BB2B91">
        <w:t xml:space="preserve"> the nation</w:t>
      </w:r>
      <w:r w:rsidR="003B5169">
        <w:t>,</w:t>
      </w:r>
      <w:r w:rsidR="003B5169" w:rsidRPr="00BB2B91">
        <w:t xml:space="preserve"> and </w:t>
      </w:r>
      <w:r w:rsidR="003B5169">
        <w:t xml:space="preserve">the </w:t>
      </w:r>
      <w:r w:rsidR="003B5169" w:rsidRPr="00BB2B91">
        <w:t>globe</w:t>
      </w:r>
      <w:r>
        <w:t xml:space="preserve">. Air temperature has increased </w:t>
      </w:r>
      <w:r w:rsidR="003B5169">
        <w:t xml:space="preserve">in recent decades and that warming will continue in the </w:t>
      </w:r>
      <w:r w:rsidR="003B5169" w:rsidRPr="008519F7">
        <w:t>future</w:t>
      </w:r>
      <w:r w:rsidR="009E3DF9" w:rsidRPr="008519F7">
        <w:t xml:space="preserve">. </w:t>
      </w:r>
      <w:r w:rsidR="003B5169" w:rsidRPr="008519F7">
        <w:t xml:space="preserve">MCA </w:t>
      </w:r>
      <w:r w:rsidR="00D1220C" w:rsidRPr="00D1220C">
        <w:rPr>
          <w:highlight w:val="green"/>
        </w:rPr>
        <w:t>(</w:t>
      </w:r>
      <w:r w:rsidR="00E70C76" w:rsidRPr="008519F7">
        <w:t>Whitlock</w:t>
      </w:r>
      <w:r w:rsidR="00E70C76">
        <w:t xml:space="preserve"> et al. 2017</w:t>
      </w:r>
      <w:r w:rsidR="003B5169">
        <w:t xml:space="preserve">) </w:t>
      </w:r>
      <w:r w:rsidR="003B5169" w:rsidRPr="00BB2B91">
        <w:t>show</w:t>
      </w:r>
      <w:r w:rsidR="0040006A">
        <w:t>s</w:t>
      </w:r>
      <w:r w:rsidR="003B5169" w:rsidRPr="00BB2B91">
        <w:t xml:space="preserve"> </w:t>
      </w:r>
      <w:r w:rsidR="003B5169">
        <w:t>that the</w:t>
      </w:r>
      <w:r w:rsidR="003B5169" w:rsidRPr="00BB2B91">
        <w:t xml:space="preserve"> decadal rate of change in average annual temperature for the period from 1950-2015 </w:t>
      </w:r>
      <w:r w:rsidR="003B5169">
        <w:t>was</w:t>
      </w:r>
      <w:r w:rsidR="003B5169" w:rsidRPr="00BB2B91">
        <w:t xml:space="preserve"> </w:t>
      </w:r>
      <w:r w:rsidR="003B5169">
        <w:t xml:space="preserve">about </w:t>
      </w:r>
      <w:r w:rsidR="003B5169" w:rsidRPr="00BB2B91">
        <w:t>0.4</w:t>
      </w:r>
      <w:r w:rsidR="003B5169" w:rsidRPr="009248D1">
        <w:rPr>
          <w:vertAlign w:val="superscript"/>
        </w:rPr>
        <w:t>o</w:t>
      </w:r>
      <w:r w:rsidR="003B5169" w:rsidRPr="00BB2B91">
        <w:t xml:space="preserve">F </w:t>
      </w:r>
      <w:r w:rsidR="000D6322">
        <w:t xml:space="preserve">statewide, </w:t>
      </w:r>
      <w:r w:rsidR="003B5169" w:rsidRPr="00BB2B91">
        <w:t>which equates to 2-3</w:t>
      </w:r>
      <w:r w:rsidR="003B5169" w:rsidRPr="009248D1">
        <w:rPr>
          <w:vertAlign w:val="superscript"/>
        </w:rPr>
        <w:t>o</w:t>
      </w:r>
      <w:r w:rsidR="003B5169" w:rsidRPr="00BB2B91">
        <w:t xml:space="preserve">F warming </w:t>
      </w:r>
      <w:r w:rsidR="003B5169">
        <w:t>in</w:t>
      </w:r>
      <w:r w:rsidR="003B5169" w:rsidRPr="00BB2B91">
        <w:t xml:space="preserve"> the last 65 </w:t>
      </w:r>
      <w:r w:rsidR="003B5169" w:rsidRPr="00596778">
        <w:t>years</w:t>
      </w:r>
      <w:r w:rsidR="009E3DF9" w:rsidRPr="00596778">
        <w:t xml:space="preserve">. </w:t>
      </w:r>
      <w:r w:rsidR="000D6322">
        <w:t>More recently, the years 2015 and 2016 were the second and third warmest of the last 70 years, with average annual temperatures 3.2 and 2.9</w:t>
      </w:r>
      <w:r w:rsidR="000D6322" w:rsidRPr="009248D1">
        <w:rPr>
          <w:vertAlign w:val="superscript"/>
        </w:rPr>
        <w:t>o</w:t>
      </w:r>
      <w:r w:rsidR="000D6322">
        <w:t>F above the base period of 1971-2000</w:t>
      </w:r>
      <w:r w:rsidR="008D0A83">
        <w:t xml:space="preserve">. Likewise, </w:t>
      </w:r>
      <w:r w:rsidR="000D6322">
        <w:t>2017 had average annual temperatures 1.5</w:t>
      </w:r>
      <w:r w:rsidR="000D6322" w:rsidRPr="008B5E49">
        <w:rPr>
          <w:vertAlign w:val="superscript"/>
        </w:rPr>
        <w:t>o</w:t>
      </w:r>
      <w:r w:rsidR="000D6322">
        <w:t>F</w:t>
      </w:r>
      <w:r w:rsidR="008D0A83">
        <w:t xml:space="preserve"> above </w:t>
      </w:r>
      <w:del w:id="206" w:author="Whitlock, Cathy" w:date="2020-03-07T11:42:00Z">
        <w:r w:rsidR="008D0A83" w:rsidDel="00B83B5A">
          <w:delText xml:space="preserve">the </w:delText>
        </w:r>
      </w:del>
      <w:ins w:id="207" w:author="Whitlock, Cathy" w:date="2020-03-07T11:42:00Z">
        <w:r w:rsidR="00B83B5A">
          <w:t xml:space="preserve">this </w:t>
        </w:r>
      </w:ins>
      <w:del w:id="208" w:author="Whitlock, Cathy" w:date="2020-03-07T11:42:00Z">
        <w:r w:rsidR="008D0A83" w:rsidDel="00B83B5A">
          <w:lastRenderedPageBreak/>
          <w:delText xml:space="preserve">1971-2000 </w:delText>
        </w:r>
      </w:del>
      <w:r w:rsidR="008D0A83">
        <w:t xml:space="preserve">base period, though average </w:t>
      </w:r>
      <w:r w:rsidR="000D6322">
        <w:t>annual temperatures for 2018 and 2019 were average or slightly below average</w:t>
      </w:r>
      <w:r w:rsidR="008D0A83">
        <w:t xml:space="preserve"> </w:t>
      </w:r>
      <w:del w:id="209" w:author="Whitlock, Cathy" w:date="2020-03-07T11:42:00Z">
        <w:r w:rsidR="008D0A83" w:rsidDel="00B83B5A">
          <w:delText>for the same period</w:delText>
        </w:r>
        <w:r w:rsidR="000D6322" w:rsidDel="00B83B5A">
          <w:delText xml:space="preserve"> </w:delText>
        </w:r>
      </w:del>
      <w:r w:rsidR="00D1220C" w:rsidRPr="00D1220C">
        <w:rPr>
          <w:highlight w:val="green"/>
        </w:rPr>
        <w:t>(</w:t>
      </w:r>
      <w:r w:rsidR="000D6322">
        <w:t xml:space="preserve">NOAAc undated). </w:t>
      </w:r>
    </w:p>
    <w:p w14:paraId="1AC8457E" w14:textId="463F00E0" w:rsidR="002956CB" w:rsidRPr="008519F7" w:rsidRDefault="002956CB" w:rsidP="002956CB">
      <w:pPr>
        <w:pStyle w:val="nrpsNormal"/>
      </w:pPr>
      <w:del w:id="210" w:author="Whitlock, Cathy" w:date="2020-03-07T11:43:00Z">
        <w:r w:rsidRPr="009248D1" w:rsidDel="00B83B5A">
          <w:delText xml:space="preserve">The </w:delText>
        </w:r>
      </w:del>
      <w:ins w:id="211" w:author="Whitlock, Cathy" w:date="2020-03-07T11:43:00Z">
        <w:r w:rsidR="00B83B5A">
          <w:t>A</w:t>
        </w:r>
        <w:r w:rsidR="00B83B5A" w:rsidRPr="009248D1">
          <w:t xml:space="preserve"> </w:t>
        </w:r>
      </w:ins>
      <w:r w:rsidRPr="009248D1">
        <w:t>70</w:t>
      </w:r>
      <w:r>
        <w:t>-</w:t>
      </w:r>
      <w:r w:rsidRPr="009248D1">
        <w:t xml:space="preserve">year </w:t>
      </w:r>
      <w:r>
        <w:t xml:space="preserve">warming </w:t>
      </w:r>
      <w:r w:rsidRPr="009248D1">
        <w:t xml:space="preserve">trend </w:t>
      </w:r>
      <w:r>
        <w:t>since 1950 is evident</w:t>
      </w:r>
      <w:r w:rsidRPr="00BB2B91">
        <w:t xml:space="preserve"> across the state, </w:t>
      </w:r>
      <w:r>
        <w:t xml:space="preserve">with </w:t>
      </w:r>
      <w:r w:rsidRPr="00BB2B91">
        <w:t xml:space="preserve">greatest warming in the </w:t>
      </w:r>
      <w:proofErr w:type="gramStart"/>
      <w:r w:rsidRPr="00BB2B91">
        <w:t>south</w:t>
      </w:r>
      <w:r>
        <w:t xml:space="preserve"> </w:t>
      </w:r>
      <w:r w:rsidRPr="00BB2B91">
        <w:t>central</w:t>
      </w:r>
      <w:proofErr w:type="gramEnd"/>
      <w:r w:rsidRPr="00BB2B91">
        <w:t xml:space="preserve"> </w:t>
      </w:r>
      <w:r>
        <w:t xml:space="preserve">climate </w:t>
      </w:r>
      <w:r w:rsidRPr="00BB2B91">
        <w:t>division</w:t>
      </w:r>
      <w:r>
        <w:t xml:space="preserve"> (Figure 2-1). Since 1895, </w:t>
      </w:r>
      <w:r w:rsidRPr="00BB2B91">
        <w:t xml:space="preserve">Montana’s </w:t>
      </w:r>
      <w:r>
        <w:t xml:space="preserve">rate of </w:t>
      </w:r>
      <w:r w:rsidRPr="00BB2B91">
        <w:t xml:space="preserve">warming </w:t>
      </w:r>
      <w:r>
        <w:t>(0.2</w:t>
      </w:r>
      <w:r w:rsidR="00416142">
        <w:t>0</w:t>
      </w:r>
      <w:r w:rsidRPr="008B5E49">
        <w:rPr>
          <w:vertAlign w:val="superscript"/>
        </w:rPr>
        <w:t>o</w:t>
      </w:r>
      <w:r>
        <w:t xml:space="preserve">F/decade) </w:t>
      </w:r>
      <w:r w:rsidRPr="00BB2B91">
        <w:t xml:space="preserve">has been greater than </w:t>
      </w:r>
      <w:r>
        <w:t>that of the</w:t>
      </w:r>
      <w:r w:rsidRPr="00BB2B91">
        <w:t xml:space="preserve"> US (0.1</w:t>
      </w:r>
      <w:r>
        <w:t>5</w:t>
      </w:r>
      <w:r w:rsidRPr="009248D1">
        <w:rPr>
          <w:vertAlign w:val="superscript"/>
        </w:rPr>
        <w:t>o</w:t>
      </w:r>
      <w:r>
        <w:t>F/</w:t>
      </w:r>
      <w:r w:rsidRPr="00BB2B91">
        <w:t>decade)</w:t>
      </w:r>
      <w:r>
        <w:t>,</w:t>
      </w:r>
      <w:r w:rsidRPr="00BB2B91">
        <w:t xml:space="preserve"> and </w:t>
      </w:r>
      <w:r>
        <w:t xml:space="preserve">this condition </w:t>
      </w:r>
      <w:r w:rsidRPr="00BB2B91">
        <w:t xml:space="preserve">reflects </w:t>
      </w:r>
      <w:r>
        <w:t>the state’s</w:t>
      </w:r>
      <w:r w:rsidRPr="00BB2B91">
        <w:t xml:space="preserve"> location far from the moderating effects of </w:t>
      </w:r>
      <w:r>
        <w:t>an</w:t>
      </w:r>
      <w:r w:rsidRPr="00BB2B91">
        <w:t xml:space="preserve"> ocean</w:t>
      </w:r>
      <w:r>
        <w:t xml:space="preserve">. </w:t>
      </w:r>
      <w:r w:rsidRPr="00BB2B91">
        <w:t xml:space="preserve">Average maximum and minimum temperatures </w:t>
      </w:r>
      <w:r>
        <w:t xml:space="preserve">have </w:t>
      </w:r>
      <w:r w:rsidRPr="00BB2B91">
        <w:t xml:space="preserve">also </w:t>
      </w:r>
      <w:r>
        <w:t>risen</w:t>
      </w:r>
      <w:r w:rsidRPr="00BB2B91">
        <w:t xml:space="preserve"> across the state </w:t>
      </w:r>
      <w:r>
        <w:t xml:space="preserve">since 1950 </w:t>
      </w:r>
      <w:r w:rsidRPr="00BB2B91">
        <w:t>by 0</w:t>
      </w:r>
      <w:r w:rsidRPr="008519F7">
        <w:t>.3-0.6</w:t>
      </w:r>
      <w:r w:rsidRPr="008519F7">
        <w:rPr>
          <w:vertAlign w:val="superscript"/>
        </w:rPr>
        <w:t>o</w:t>
      </w:r>
      <w:r w:rsidRPr="008519F7">
        <w:t>F/decade, amounting to an increase of approximately 3.3</w:t>
      </w:r>
      <w:r w:rsidRPr="008519F7">
        <w:rPr>
          <w:vertAlign w:val="superscript"/>
        </w:rPr>
        <w:t>o</w:t>
      </w:r>
      <w:r w:rsidRPr="008519F7">
        <w:t xml:space="preserve">F for the hottest and coldest conditions </w:t>
      </w:r>
      <w:r w:rsidR="00D1220C" w:rsidRPr="00D1220C">
        <w:rPr>
          <w:highlight w:val="green"/>
        </w:rPr>
        <w:t>(</w:t>
      </w:r>
      <w:r w:rsidRPr="008519F7">
        <w:t>Whitlock et al. 2017).</w:t>
      </w:r>
    </w:p>
    <w:p w14:paraId="567E99EA" w14:textId="1BF97D7A" w:rsidR="002956CB" w:rsidRDefault="002956CB" w:rsidP="002956CB">
      <w:pPr>
        <w:pStyle w:val="nrpsNormal"/>
      </w:pPr>
      <w:r w:rsidRPr="008519F7">
        <w:t>Temperature projections for 2040-2069 (mid century) and 2070-2099 (end of century) indicate that current warming trends will continue</w:t>
      </w:r>
      <w:r w:rsidR="00E978F9" w:rsidRPr="008519F7">
        <w:t xml:space="preserve"> </w:t>
      </w:r>
      <w:r w:rsidR="00D1220C" w:rsidRPr="00D1220C">
        <w:rPr>
          <w:highlight w:val="green"/>
        </w:rPr>
        <w:t>(</w:t>
      </w:r>
      <w:r w:rsidR="00E978F9" w:rsidRPr="008519F7">
        <w:t>Whitlock</w:t>
      </w:r>
      <w:r w:rsidR="00E978F9">
        <w:t xml:space="preserve"> et al. 2017</w:t>
      </w:r>
      <w:r w:rsidR="00E978F9" w:rsidRPr="00BB2B91">
        <w:t>)</w:t>
      </w:r>
      <w:r w:rsidR="00E978F9">
        <w:t xml:space="preserve"> </w:t>
      </w:r>
      <w:r w:rsidRPr="00271C13">
        <w:t>(Figure 2-</w:t>
      </w:r>
      <w:r>
        <w:t>2</w:t>
      </w:r>
      <w:r w:rsidRPr="00271C13">
        <w:t>)</w:t>
      </w:r>
      <w:r>
        <w:t>. By mid century, annual average t</w:t>
      </w:r>
      <w:r w:rsidRPr="00BB2B91">
        <w:t>emperatures are 4.5</w:t>
      </w:r>
      <w:r w:rsidRPr="009248D1">
        <w:rPr>
          <w:vertAlign w:val="superscript"/>
        </w:rPr>
        <w:t>o</w:t>
      </w:r>
      <w:r w:rsidRPr="00BB2B91">
        <w:t xml:space="preserve">F higher </w:t>
      </w:r>
      <w:r>
        <w:t xml:space="preserve">under the </w:t>
      </w:r>
      <w:r w:rsidRPr="00BB2B91">
        <w:t>RCP4.5</w:t>
      </w:r>
      <w:r>
        <w:t xml:space="preserve"> scenario</w:t>
      </w:r>
      <w:r w:rsidRPr="00BB2B91">
        <w:t xml:space="preserve"> and 6</w:t>
      </w:r>
      <w:r w:rsidRPr="009248D1">
        <w:rPr>
          <w:vertAlign w:val="superscript"/>
        </w:rPr>
        <w:t>o</w:t>
      </w:r>
      <w:r w:rsidRPr="00BB2B91">
        <w:t xml:space="preserve">F higher </w:t>
      </w:r>
      <w:r>
        <w:t>under</w:t>
      </w:r>
      <w:r w:rsidRPr="00BB2B91">
        <w:t xml:space="preserve"> RCP8.</w:t>
      </w:r>
      <w:r w:rsidR="00416142">
        <w:t>5</w:t>
      </w:r>
      <w:r>
        <w:t xml:space="preserve"> than the base period (1971-2000). All</w:t>
      </w:r>
      <w:r w:rsidRPr="00BB2B91">
        <w:t xml:space="preserve"> model</w:t>
      </w:r>
      <w:r>
        <w:t>s</w:t>
      </w:r>
      <w:r w:rsidRPr="00BB2B91">
        <w:t xml:space="preserve"> </w:t>
      </w:r>
      <w:r>
        <w:t xml:space="preserve">show these general projections. </w:t>
      </w:r>
      <w:r w:rsidRPr="00BB2B91">
        <w:t>End-of-century</w:t>
      </w:r>
      <w:r>
        <w:t xml:space="preserve"> average</w:t>
      </w:r>
      <w:r w:rsidRPr="00BB2B91">
        <w:t xml:space="preserve"> </w:t>
      </w:r>
      <w:r>
        <w:t xml:space="preserve">annual </w:t>
      </w:r>
      <w:r w:rsidRPr="00BB2B91">
        <w:t xml:space="preserve">temperatures </w:t>
      </w:r>
      <w:r>
        <w:t xml:space="preserve">for the state </w:t>
      </w:r>
      <w:r w:rsidRPr="00BB2B91">
        <w:t xml:space="preserve">are </w:t>
      </w:r>
      <w:r>
        <w:t xml:space="preserve">more dramatic: increases of </w:t>
      </w:r>
      <w:r w:rsidRPr="00BB2B91">
        <w:t>5.6</w:t>
      </w:r>
      <w:r w:rsidRPr="009248D1">
        <w:rPr>
          <w:vertAlign w:val="superscript"/>
        </w:rPr>
        <w:t>o</w:t>
      </w:r>
      <w:r w:rsidRPr="00BB2B91">
        <w:t>F in RCP4.5 and 9.8</w:t>
      </w:r>
      <w:r w:rsidRPr="009248D1">
        <w:rPr>
          <w:vertAlign w:val="superscript"/>
        </w:rPr>
        <w:t>o</w:t>
      </w:r>
      <w:r w:rsidRPr="00BB2B91">
        <w:t xml:space="preserve">F </w:t>
      </w:r>
      <w:r>
        <w:t>in</w:t>
      </w:r>
      <w:r w:rsidRPr="00BB2B91">
        <w:t xml:space="preserve"> RCP8.5, again with full model agreement</w:t>
      </w:r>
      <w:r>
        <w:t>. Temperature projections show small differences</w:t>
      </w:r>
      <w:r w:rsidRPr="00BB2B91">
        <w:t xml:space="preserve"> across the climate division</w:t>
      </w:r>
      <w:r>
        <w:t>s</w:t>
      </w:r>
      <w:r w:rsidRPr="00BB2B91">
        <w:t xml:space="preserve">, but overall warming is evident </w:t>
      </w:r>
      <w:r>
        <w:t>across</w:t>
      </w:r>
      <w:r w:rsidRPr="00BB2B91">
        <w:t xml:space="preserve"> the state</w:t>
      </w:r>
      <w:r>
        <w:t xml:space="preserve">. </w:t>
      </w:r>
      <w:r w:rsidRPr="00BB2B91">
        <w:t xml:space="preserve">Projections of average monthly temperatures </w:t>
      </w:r>
      <w:r>
        <w:t>show</w:t>
      </w:r>
      <w:r w:rsidRPr="00BB2B91">
        <w:t xml:space="preserve"> temperature increases in all seasons</w:t>
      </w:r>
      <w:r>
        <w:t xml:space="preserve"> and for all divisions</w:t>
      </w:r>
      <w:r w:rsidRPr="00BB2B91">
        <w:t xml:space="preserve">, with summer </w:t>
      </w:r>
      <w:r w:rsidRPr="00271C13">
        <w:t>and winter experiencing the greatest warming</w:t>
      </w:r>
      <w:r>
        <w:t xml:space="preserve">. </w:t>
      </w:r>
      <w:r w:rsidRPr="00271C13">
        <w:t>August</w:t>
      </w:r>
      <w:proofErr w:type="gramStart"/>
      <w:r w:rsidRPr="00271C13">
        <w:t>, in particular, has</w:t>
      </w:r>
      <w:proofErr w:type="gramEnd"/>
      <w:r w:rsidRPr="00271C13">
        <w:t xml:space="preserve"> the greatest </w:t>
      </w:r>
      <w:r>
        <w:t xml:space="preserve">monthly </w:t>
      </w:r>
      <w:r w:rsidRPr="00271C13">
        <w:t>change</w:t>
      </w:r>
      <w:r>
        <w:t xml:space="preserve"> for all divisions</w:t>
      </w:r>
      <w:r w:rsidRPr="00271C13">
        <w:t>.</w:t>
      </w:r>
      <w:r w:rsidR="00AB3FFB">
        <w:br/>
      </w:r>
    </w:p>
    <w:p w14:paraId="2B58839B" w14:textId="77777777" w:rsidR="00B75EA5" w:rsidRPr="002E14A9" w:rsidRDefault="00B75EA5" w:rsidP="00BE7D50">
      <w:pPr>
        <w:pStyle w:val="nrpsNormal"/>
        <w:keepNext/>
        <w:keepLines/>
        <w:jc w:val="center"/>
        <w:rPr>
          <w:color w:val="auto"/>
        </w:rPr>
      </w:pPr>
      <w:r>
        <w:rPr>
          <w:noProof/>
        </w:rPr>
        <w:lastRenderedPageBreak/>
        <w:drawing>
          <wp:inline distT="0" distB="0" distL="0" distR="0" wp14:anchorId="710CBABA" wp14:editId="0A392038">
            <wp:extent cx="2651760" cy="3430601"/>
            <wp:effectExtent l="0" t="0" r="0" b="0"/>
            <wp:docPr id="1256558446"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pic:nvPicPr>
                  <pic:blipFill>
                    <a:blip r:embed="rId36">
                      <a:extLst>
                        <a:ext uri="{28A0092B-C50C-407E-A947-70E740481C1C}">
                          <a14:useLocalDpi xmlns:a14="http://schemas.microsoft.com/office/drawing/2010/main" val="0"/>
                        </a:ext>
                      </a:extLst>
                    </a:blip>
                    <a:stretch>
                      <a:fillRect/>
                    </a:stretch>
                  </pic:blipFill>
                  <pic:spPr>
                    <a:xfrm>
                      <a:off x="0" y="0"/>
                      <a:ext cx="2651760" cy="3430601"/>
                    </a:xfrm>
                    <a:prstGeom prst="rect">
                      <a:avLst/>
                    </a:prstGeom>
                  </pic:spPr>
                </pic:pic>
              </a:graphicData>
            </a:graphic>
          </wp:inline>
        </w:drawing>
      </w:r>
      <w:r w:rsidR="11C6D738" w:rsidRPr="11C6D738">
        <w:rPr>
          <w:color w:val="auto"/>
        </w:rPr>
        <w:t xml:space="preserve">    </w:t>
      </w:r>
      <w:r>
        <w:rPr>
          <w:noProof/>
        </w:rPr>
        <w:drawing>
          <wp:inline distT="0" distB="0" distL="0" distR="0" wp14:anchorId="76E69C43" wp14:editId="493E5F2C">
            <wp:extent cx="2651760" cy="3438615"/>
            <wp:effectExtent l="0" t="0" r="0" b="9525"/>
            <wp:docPr id="1598400764"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pic:nvPicPr>
                  <pic:blipFill>
                    <a:blip r:embed="rId37">
                      <a:extLst>
                        <a:ext uri="{28A0092B-C50C-407E-A947-70E740481C1C}">
                          <a14:useLocalDpi xmlns:a14="http://schemas.microsoft.com/office/drawing/2010/main" val="0"/>
                        </a:ext>
                      </a:extLst>
                    </a:blip>
                    <a:stretch>
                      <a:fillRect/>
                    </a:stretch>
                  </pic:blipFill>
                  <pic:spPr>
                    <a:xfrm>
                      <a:off x="0" y="0"/>
                      <a:ext cx="2651760" cy="3438615"/>
                    </a:xfrm>
                    <a:prstGeom prst="rect">
                      <a:avLst/>
                    </a:prstGeom>
                  </pic:spPr>
                </pic:pic>
              </a:graphicData>
            </a:graphic>
          </wp:inline>
        </w:drawing>
      </w:r>
    </w:p>
    <w:p w14:paraId="7DBDA0F4" w14:textId="77777777" w:rsidR="00B75EA5" w:rsidRPr="002E14A9" w:rsidRDefault="00B75EA5" w:rsidP="00BE7D50">
      <w:pPr>
        <w:pStyle w:val="nrpsNormal"/>
        <w:keepNext/>
        <w:keepLines/>
        <w:rPr>
          <w:b/>
          <w:i/>
          <w:color w:val="auto"/>
        </w:rPr>
      </w:pPr>
      <w:r w:rsidRPr="002E14A9">
        <w:rPr>
          <w:b/>
          <w:i/>
          <w:color w:val="auto"/>
        </w:rPr>
        <w:t xml:space="preserve">                                    Mid century                                              End of century</w:t>
      </w:r>
    </w:p>
    <w:p w14:paraId="6ED4B410" w14:textId="455FC8CD" w:rsidR="00B75EA5" w:rsidRPr="002E14A9" w:rsidRDefault="00B75EA5" w:rsidP="00BE7D50">
      <w:pPr>
        <w:pStyle w:val="nrpsFigurecaption"/>
        <w:rPr>
          <w:color w:val="auto"/>
        </w:rPr>
      </w:pPr>
      <w:bookmarkStart w:id="212" w:name="_Toc489365152"/>
      <w:bookmarkStart w:id="213" w:name="_Toc34208705"/>
      <w:r w:rsidRPr="002E14A9">
        <w:rPr>
          <w:color w:val="auto"/>
        </w:rPr>
        <w:t>Figure 2-</w:t>
      </w:r>
      <w:r>
        <w:rPr>
          <w:color w:val="auto"/>
        </w:rPr>
        <w:t>2</w:t>
      </w:r>
      <w:r w:rsidRPr="002E14A9">
        <w:rPr>
          <w:color w:val="auto"/>
        </w:rPr>
        <w:t xml:space="preserve">. The projected increase in annual average daily maximum temperature (°F) for each climate division in Montana for the </w:t>
      </w:r>
      <w:r w:rsidRPr="008519F7">
        <w:rPr>
          <w:color w:val="auto"/>
        </w:rPr>
        <w:t xml:space="preserve">periods 2049-2069 and 2070-2099 for (A) stabilization (RCP4.5) and (B) </w:t>
      </w:r>
      <w:r w:rsidR="008D3D4B" w:rsidRPr="008519F7">
        <w:rPr>
          <w:color w:val="auto"/>
        </w:rPr>
        <w:t>upper</w:t>
      </w:r>
      <w:r w:rsidR="003271C1" w:rsidRPr="008519F7">
        <w:rPr>
          <w:color w:val="auto"/>
        </w:rPr>
        <w:t>-</w:t>
      </w:r>
      <w:r w:rsidR="008D3D4B" w:rsidRPr="008519F7">
        <w:rPr>
          <w:color w:val="auto"/>
        </w:rPr>
        <w:t xml:space="preserve">bound </w:t>
      </w:r>
      <w:r w:rsidRPr="008519F7">
        <w:rPr>
          <w:color w:val="auto"/>
        </w:rPr>
        <w:t>(RCP8.5) emission scenarios</w:t>
      </w:r>
      <w:r w:rsidR="00416142" w:rsidRPr="008519F7">
        <w:rPr>
          <w:color w:val="auto"/>
        </w:rPr>
        <w:t xml:space="preserve"> </w:t>
      </w:r>
      <w:r w:rsidR="00255C01" w:rsidRPr="00D1220C">
        <w:rPr>
          <w:highlight w:val="green"/>
        </w:rPr>
        <w:t>(</w:t>
      </w:r>
      <w:r w:rsidR="00416142" w:rsidRPr="008519F7">
        <w:t>Whitlock et al. 2017)</w:t>
      </w:r>
      <w:r w:rsidRPr="008519F7">
        <w:rPr>
          <w:color w:val="auto"/>
        </w:rPr>
        <w:t>.</w:t>
      </w:r>
      <w:bookmarkEnd w:id="212"/>
      <w:bookmarkEnd w:id="213"/>
    </w:p>
    <w:p w14:paraId="1F549272" w14:textId="77777777" w:rsidR="00AB3FFB" w:rsidRDefault="00AB3FFB" w:rsidP="00BE7D50">
      <w:pPr>
        <w:pStyle w:val="nrpsNormal"/>
        <w:widowControl w:val="0"/>
      </w:pPr>
    </w:p>
    <w:p w14:paraId="6FD411A4" w14:textId="46D92598" w:rsidR="00BE7D50" w:rsidRDefault="00BE7D50" w:rsidP="00BE7D50">
      <w:pPr>
        <w:pStyle w:val="nrpsNormal"/>
        <w:widowControl w:val="0"/>
      </w:pPr>
      <w:r>
        <w:t>D</w:t>
      </w:r>
      <w:r w:rsidRPr="00BB2B91">
        <w:t xml:space="preserve">aily minimum and maximum temperatures </w:t>
      </w:r>
      <w:r>
        <w:t xml:space="preserve">also </w:t>
      </w:r>
      <w:r w:rsidRPr="00BB2B91">
        <w:t xml:space="preserve">show </w:t>
      </w:r>
      <w:r>
        <w:t xml:space="preserve">a </w:t>
      </w:r>
      <w:r w:rsidRPr="00BB2B91">
        <w:t>similar magnitude of increase</w:t>
      </w:r>
      <w:r>
        <w:t xml:space="preserve"> in the coming decades</w:t>
      </w:r>
      <w:r w:rsidRPr="00BB2B91">
        <w:t xml:space="preserve">. The number of frost-free days </w:t>
      </w:r>
      <w:r>
        <w:t>(days where the temperature does not reach 32</w:t>
      </w:r>
      <w:r w:rsidRPr="00B86137">
        <w:rPr>
          <w:vertAlign w:val="superscript"/>
        </w:rPr>
        <w:t>o</w:t>
      </w:r>
      <w:r>
        <w:t>F) is</w:t>
      </w:r>
      <w:r w:rsidRPr="00BB2B91">
        <w:t xml:space="preserve"> projected to increase by 24-44 days, particularly in the </w:t>
      </w:r>
      <w:r>
        <w:t>w</w:t>
      </w:r>
      <w:r w:rsidRPr="00BB2B91">
        <w:t>est</w:t>
      </w:r>
      <w:r>
        <w:t xml:space="preserve">ern division. </w:t>
      </w:r>
      <w:r w:rsidRPr="00BB2B91">
        <w:t>Extreme heat days (</w:t>
      </w:r>
      <w:r>
        <w:t>where the daily temperature exceeds</w:t>
      </w:r>
      <w:r w:rsidRPr="00BB2B91">
        <w:t xml:space="preserve"> 90</w:t>
      </w:r>
      <w:r w:rsidRPr="009248D1">
        <w:rPr>
          <w:vertAlign w:val="superscript"/>
        </w:rPr>
        <w:t>o</w:t>
      </w:r>
      <w:r w:rsidRPr="00BB2B91">
        <w:t xml:space="preserve">F) </w:t>
      </w:r>
      <w:r>
        <w:t>also</w:t>
      </w:r>
      <w:r w:rsidRPr="00BB2B91">
        <w:t xml:space="preserve"> increase</w:t>
      </w:r>
      <w:r>
        <w:t xml:space="preserve">s in the model projections. </w:t>
      </w:r>
      <w:r w:rsidRPr="00BB2B91">
        <w:t xml:space="preserve">In </w:t>
      </w:r>
      <w:r>
        <w:t>the</w:t>
      </w:r>
      <w:r w:rsidRPr="00BB2B91">
        <w:t xml:space="preserve"> stabilization scenario</w:t>
      </w:r>
      <w:r>
        <w:t xml:space="preserve"> (RCP4.5)</w:t>
      </w:r>
      <w:r w:rsidRPr="00BB2B91">
        <w:t>, the western and north central climate division</w:t>
      </w:r>
      <w:r>
        <w:t>s</w:t>
      </w:r>
      <w:r w:rsidRPr="00BB2B91">
        <w:t xml:space="preserve"> experience an additional </w:t>
      </w:r>
      <w:r>
        <w:t>five</w:t>
      </w:r>
      <w:r w:rsidRPr="00BB2B91">
        <w:t xml:space="preserve"> </w:t>
      </w:r>
      <w:r>
        <w:t xml:space="preserve">extreme-heat </w:t>
      </w:r>
      <w:r w:rsidRPr="00BB2B91">
        <w:t>days</w:t>
      </w:r>
      <w:r>
        <w:t>,</w:t>
      </w:r>
      <w:r w:rsidRPr="00BB2B91">
        <w:t xml:space="preserve"> and the </w:t>
      </w:r>
      <w:r w:rsidR="001E6E5C">
        <w:t>northeastern, southeastern, and</w:t>
      </w:r>
      <w:r w:rsidRPr="00BB2B91">
        <w:t xml:space="preserve"> south</w:t>
      </w:r>
      <w:r>
        <w:t xml:space="preserve"> </w:t>
      </w:r>
      <w:r w:rsidRPr="00BB2B91">
        <w:t xml:space="preserve">central divisions have an increase of 25 </w:t>
      </w:r>
      <w:r>
        <w:t xml:space="preserve">extreme heat </w:t>
      </w:r>
      <w:r w:rsidRPr="00BB2B91">
        <w:t>days by mid</w:t>
      </w:r>
      <w:r w:rsidR="00E46226">
        <w:t xml:space="preserve"> </w:t>
      </w:r>
      <w:r w:rsidRPr="00BB2B91">
        <w:t xml:space="preserve">century as compared to </w:t>
      </w:r>
      <w:r>
        <w:t>the base period</w:t>
      </w:r>
      <w:r w:rsidRPr="00BB2B91">
        <w:t xml:space="preserve"> (1971-2000)</w:t>
      </w:r>
      <w:r>
        <w:t xml:space="preserve">. </w:t>
      </w:r>
      <w:r w:rsidRPr="00BB2B91">
        <w:t xml:space="preserve">The </w:t>
      </w:r>
      <w:r w:rsidR="008D3D4B">
        <w:rPr>
          <w:color w:val="auto"/>
        </w:rPr>
        <w:t>upper</w:t>
      </w:r>
      <w:r w:rsidR="003271C1">
        <w:rPr>
          <w:color w:val="auto"/>
        </w:rPr>
        <w:t>-</w:t>
      </w:r>
      <w:r w:rsidR="008D3D4B">
        <w:rPr>
          <w:color w:val="auto"/>
        </w:rPr>
        <w:t xml:space="preserve">bound </w:t>
      </w:r>
      <w:r w:rsidRPr="00BB2B91">
        <w:t xml:space="preserve">scenario </w:t>
      </w:r>
      <w:r>
        <w:t>(RCP8.</w:t>
      </w:r>
      <w:r w:rsidR="00E978F9">
        <w:t>5</w:t>
      </w:r>
      <w:r>
        <w:t xml:space="preserve">) </w:t>
      </w:r>
      <w:r w:rsidRPr="00BB2B91">
        <w:t xml:space="preserve">elevates the number of </w:t>
      </w:r>
      <w:r>
        <w:t>days above 90</w:t>
      </w:r>
      <w:r w:rsidRPr="001A3CD6">
        <w:rPr>
          <w:vertAlign w:val="superscript"/>
        </w:rPr>
        <w:t>o</w:t>
      </w:r>
      <w:r>
        <w:t xml:space="preserve">F </w:t>
      </w:r>
      <w:r w:rsidRPr="00BB2B91">
        <w:t>days by mid</w:t>
      </w:r>
      <w:r w:rsidR="00E46226">
        <w:t xml:space="preserve"> </w:t>
      </w:r>
      <w:r w:rsidRPr="00BB2B91">
        <w:t xml:space="preserve">century: 11 </w:t>
      </w:r>
      <w:r>
        <w:t xml:space="preserve">additional extreme heat </w:t>
      </w:r>
      <w:r w:rsidRPr="00BB2B91">
        <w:t xml:space="preserve">days in the northwest and north central divisions and 33 </w:t>
      </w:r>
      <w:r>
        <w:t xml:space="preserve">additional extreme heat </w:t>
      </w:r>
      <w:r w:rsidRPr="00BB2B91">
        <w:t>days in the</w:t>
      </w:r>
      <w:r w:rsidR="001E6E5C">
        <w:t xml:space="preserve"> northeastern, southeastern, </w:t>
      </w:r>
      <w:r w:rsidRPr="00BB2B91">
        <w:t xml:space="preserve">and </w:t>
      </w:r>
      <w:proofErr w:type="gramStart"/>
      <w:r w:rsidRPr="00BB2B91">
        <w:t>south</w:t>
      </w:r>
      <w:r w:rsidR="007A766F">
        <w:t xml:space="preserve"> </w:t>
      </w:r>
      <w:r w:rsidRPr="00BB2B91">
        <w:t>central</w:t>
      </w:r>
      <w:proofErr w:type="gramEnd"/>
      <w:r w:rsidRPr="00BB2B91">
        <w:t xml:space="preserve"> divisions. These numbers increase </w:t>
      </w:r>
      <w:r>
        <w:t>further by</w:t>
      </w:r>
      <w:r w:rsidRPr="00BB2B91">
        <w:t xml:space="preserve"> the end of the century</w:t>
      </w:r>
      <w:r>
        <w:t>, where the</w:t>
      </w:r>
      <w:r w:rsidRPr="00BB2B91">
        <w:t xml:space="preserve"> stabilization scenario </w:t>
      </w:r>
      <w:r>
        <w:t>indicates</w:t>
      </w:r>
      <w:r w:rsidRPr="00BB2B91">
        <w:t xml:space="preserve"> </w:t>
      </w:r>
      <w:r w:rsidRPr="00373F8C">
        <w:t>9 to 29</w:t>
      </w:r>
      <w:r w:rsidRPr="00BB2B91">
        <w:t xml:space="preserve"> </w:t>
      </w:r>
      <w:r>
        <w:t xml:space="preserve">additional </w:t>
      </w:r>
      <w:r w:rsidRPr="00BB2B91">
        <w:t>days</w:t>
      </w:r>
      <w:r>
        <w:t>. The</w:t>
      </w:r>
      <w:r w:rsidR="003271C1">
        <w:t xml:space="preserve"> upper-bound emission </w:t>
      </w:r>
      <w:r w:rsidRPr="00BB2B91">
        <w:t xml:space="preserve">scenario </w:t>
      </w:r>
      <w:r>
        <w:t>shows</w:t>
      </w:r>
      <w:r w:rsidRPr="00BB2B91">
        <w:t xml:space="preserve"> </w:t>
      </w:r>
      <w:r>
        <w:t xml:space="preserve">approximately </w:t>
      </w:r>
      <w:r w:rsidRPr="00BB2B91">
        <w:t xml:space="preserve">34 </w:t>
      </w:r>
      <w:r>
        <w:t xml:space="preserve">additional </w:t>
      </w:r>
      <w:r w:rsidRPr="00BB2B91">
        <w:t>days exceeding 90</w:t>
      </w:r>
      <w:r w:rsidRPr="009248D1">
        <w:rPr>
          <w:vertAlign w:val="superscript"/>
        </w:rPr>
        <w:t>o</w:t>
      </w:r>
      <w:r w:rsidRPr="00BB2B91">
        <w:t>F in the</w:t>
      </w:r>
      <w:r w:rsidR="001E6E5C">
        <w:t xml:space="preserve"> northwestern, southwestern, </w:t>
      </w:r>
      <w:r w:rsidRPr="00BB2B91">
        <w:t xml:space="preserve">and north central divisions and 54 </w:t>
      </w:r>
      <w:r>
        <w:t xml:space="preserve">additional extreme heat </w:t>
      </w:r>
      <w:r w:rsidRPr="00BB2B91">
        <w:t>days in the south</w:t>
      </w:r>
      <w:r>
        <w:t xml:space="preserve"> central, northeastern,</w:t>
      </w:r>
      <w:r w:rsidRPr="00BB2B91">
        <w:t xml:space="preserve"> and </w:t>
      </w:r>
      <w:r>
        <w:t>south</w:t>
      </w:r>
      <w:r w:rsidRPr="00BB2B91">
        <w:t xml:space="preserve">eastern </w:t>
      </w:r>
      <w:r>
        <w:t xml:space="preserve">divisions. The significant increase in the number of extremely warm days in summer and the </w:t>
      </w:r>
      <w:del w:id="214" w:author="Whitlock, Cathy" w:date="2020-03-07T11:47:00Z">
        <w:r w:rsidDel="00AF3B54">
          <w:delText xml:space="preserve">absence </w:delText>
        </w:r>
      </w:del>
      <w:ins w:id="215" w:author="Whitlock, Cathy" w:date="2020-03-07T11:47:00Z">
        <w:r w:rsidR="00AF3B54">
          <w:t xml:space="preserve">reduction </w:t>
        </w:r>
      </w:ins>
      <w:r>
        <w:t xml:space="preserve">of cold days in winter by the end of the century is a significant projection in </w:t>
      </w:r>
      <w:r w:rsidRPr="008519F7">
        <w:t xml:space="preserve">the MCA </w:t>
      </w:r>
      <w:r w:rsidR="00255C01" w:rsidRPr="00D1220C">
        <w:rPr>
          <w:highlight w:val="green"/>
        </w:rPr>
        <w:t>(</w:t>
      </w:r>
      <w:r w:rsidRPr="008519F7">
        <w:t>Whitlock</w:t>
      </w:r>
      <w:r>
        <w:t xml:space="preserve"> et al. 2017).</w:t>
      </w:r>
    </w:p>
    <w:tbl>
      <w:tblPr>
        <w:tblStyle w:val="TableGrid"/>
        <w:tblW w:w="8640" w:type="dxa"/>
        <w:jc w:val="center"/>
        <w:tblCellMar>
          <w:top w:w="216" w:type="dxa"/>
          <w:left w:w="115" w:type="dxa"/>
          <w:bottom w:w="144" w:type="dxa"/>
          <w:right w:w="115" w:type="dxa"/>
        </w:tblCellMar>
        <w:tblLook w:val="04A0" w:firstRow="1" w:lastRow="0" w:firstColumn="1" w:lastColumn="0" w:noHBand="0" w:noVBand="1"/>
      </w:tblPr>
      <w:tblGrid>
        <w:gridCol w:w="900"/>
        <w:gridCol w:w="7740"/>
      </w:tblGrid>
      <w:tr w:rsidR="00FC31A1" w14:paraId="1376CA11" w14:textId="77777777" w:rsidTr="11C6D738">
        <w:trPr>
          <w:trHeight w:val="999"/>
          <w:jc w:val="center"/>
        </w:trPr>
        <w:tc>
          <w:tcPr>
            <w:tcW w:w="900" w:type="dxa"/>
            <w:tcBorders>
              <w:top w:val="nil"/>
              <w:left w:val="nil"/>
              <w:bottom w:val="nil"/>
              <w:right w:val="nil"/>
            </w:tcBorders>
          </w:tcPr>
          <w:p w14:paraId="78D9A092" w14:textId="77777777" w:rsidR="00FC31A1" w:rsidRDefault="00FC31A1" w:rsidP="004C1DD1">
            <w:pPr>
              <w:pStyle w:val="nrpsNormal"/>
            </w:pPr>
            <w:r>
              <w:rPr>
                <w:noProof/>
              </w:rPr>
              <w:lastRenderedPageBreak/>
              <w:drawing>
                <wp:inline distT="0" distB="0" distL="0" distR="0" wp14:anchorId="4F32B1C3" wp14:editId="2205C493">
                  <wp:extent cx="365760" cy="284475"/>
                  <wp:effectExtent l="0" t="0" r="0" b="1905"/>
                  <wp:docPr id="1823135717" name="Picture 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365760" cy="284475"/>
                          </a:xfrm>
                          <a:prstGeom prst="rect">
                            <a:avLst/>
                          </a:prstGeom>
                        </pic:spPr>
                      </pic:pic>
                    </a:graphicData>
                  </a:graphic>
                </wp:inline>
              </w:drawing>
            </w:r>
          </w:p>
        </w:tc>
        <w:tc>
          <w:tcPr>
            <w:tcW w:w="7740" w:type="dxa"/>
            <w:tcBorders>
              <w:top w:val="nil"/>
              <w:left w:val="nil"/>
              <w:bottom w:val="nil"/>
              <w:right w:val="nil"/>
            </w:tcBorders>
          </w:tcPr>
          <w:p w14:paraId="4FF20A02" w14:textId="6D64DE68" w:rsidR="00FC31A1" w:rsidRPr="00FC31A1" w:rsidRDefault="00FC31A1" w:rsidP="003271C1">
            <w:pPr>
              <w:pStyle w:val="nrpsNormal"/>
              <w:rPr>
                <w:i/>
              </w:rPr>
            </w:pPr>
            <w:r w:rsidRPr="00FC31A1">
              <w:rPr>
                <w:i/>
              </w:rPr>
              <w:t>The u</w:t>
            </w:r>
            <w:r w:rsidR="003271C1">
              <w:rPr>
                <w:i/>
              </w:rPr>
              <w:t>pper</w:t>
            </w:r>
            <w:r w:rsidRPr="00FC31A1">
              <w:rPr>
                <w:i/>
              </w:rPr>
              <w:t>-</w:t>
            </w:r>
            <w:r w:rsidR="003271C1">
              <w:rPr>
                <w:i/>
              </w:rPr>
              <w:t>bound</w:t>
            </w:r>
            <w:r w:rsidRPr="00FC31A1">
              <w:rPr>
                <w:i/>
              </w:rPr>
              <w:t xml:space="preserve"> </w:t>
            </w:r>
            <w:r w:rsidR="003271C1">
              <w:rPr>
                <w:i/>
              </w:rPr>
              <w:t xml:space="preserve">emission </w:t>
            </w:r>
            <w:r w:rsidRPr="00FC31A1">
              <w:rPr>
                <w:i/>
              </w:rPr>
              <w:t>scenario shows approximately 34 additional days exceeding 90</w:t>
            </w:r>
            <w:r w:rsidRPr="00FC31A1">
              <w:rPr>
                <w:i/>
                <w:vertAlign w:val="superscript"/>
              </w:rPr>
              <w:t>o</w:t>
            </w:r>
            <w:r w:rsidRPr="00FC31A1">
              <w:rPr>
                <w:i/>
              </w:rPr>
              <w:t xml:space="preserve">F in the northwest and north central divisions and 54 </w:t>
            </w:r>
            <w:r w:rsidR="00D81DB0">
              <w:rPr>
                <w:i/>
              </w:rPr>
              <w:t xml:space="preserve">additional extreme heat </w:t>
            </w:r>
            <w:r w:rsidRPr="00FC31A1">
              <w:rPr>
                <w:i/>
              </w:rPr>
              <w:t xml:space="preserve">days in the southern and eastern parts. The significant increase in the number of extremely warm days in summer and the absence of cold days in winter by the end of the century is a significant projection </w:t>
            </w:r>
            <w:r w:rsidRPr="008519F7">
              <w:rPr>
                <w:i/>
              </w:rPr>
              <w:t xml:space="preserve">in the </w:t>
            </w:r>
            <w:r w:rsidRPr="00255C01">
              <w:rPr>
                <w:i/>
              </w:rPr>
              <w:t xml:space="preserve">MCA </w:t>
            </w:r>
            <w:r w:rsidR="00255C01" w:rsidRPr="00255C01">
              <w:rPr>
                <w:i/>
                <w:highlight w:val="green"/>
              </w:rPr>
              <w:t>(</w:t>
            </w:r>
            <w:r w:rsidRPr="00255C01">
              <w:rPr>
                <w:i/>
              </w:rPr>
              <w:t>Whitlock</w:t>
            </w:r>
            <w:r w:rsidRPr="00FC31A1">
              <w:rPr>
                <w:i/>
              </w:rPr>
              <w:t xml:space="preserve"> et al. 2017).</w:t>
            </w:r>
          </w:p>
        </w:tc>
      </w:tr>
    </w:tbl>
    <w:p w14:paraId="3927FC72" w14:textId="482DF0AB" w:rsidR="003B5169" w:rsidRPr="0025364F" w:rsidRDefault="003B5169" w:rsidP="00DE130E">
      <w:pPr>
        <w:pStyle w:val="nrpsHeading3"/>
      </w:pPr>
      <w:bookmarkStart w:id="216" w:name="_Toc34208637"/>
      <w:r w:rsidRPr="0025364F">
        <w:t>Precipitation</w:t>
      </w:r>
      <w:bookmarkEnd w:id="216"/>
    </w:p>
    <w:p w14:paraId="4E0C7C9A" w14:textId="40070845" w:rsidR="003B5169" w:rsidRDefault="003B5169" w:rsidP="008B1AA5">
      <w:pPr>
        <w:pStyle w:val="nrpsNormal"/>
      </w:pPr>
      <w:r w:rsidRPr="00BB2B91">
        <w:t>Montana is a semi-arid region</w:t>
      </w:r>
      <w:r w:rsidR="00906ACD">
        <w:t xml:space="preserve">. Thus, </w:t>
      </w:r>
      <w:r w:rsidRPr="00BB2B91">
        <w:t xml:space="preserve">the availability and quality of water </w:t>
      </w:r>
      <w:r>
        <w:t>are critical</w:t>
      </w:r>
      <w:r w:rsidRPr="00BB2B91">
        <w:t xml:space="preserve"> </w:t>
      </w:r>
      <w:r>
        <w:t>for</w:t>
      </w:r>
      <w:r w:rsidRPr="00BB2B91">
        <w:t xml:space="preserve"> the health of </w:t>
      </w:r>
      <w:r>
        <w:t>the state’s communities and ecosystems</w:t>
      </w:r>
      <w:r w:rsidR="009E3DF9">
        <w:t xml:space="preserve">. </w:t>
      </w:r>
      <w:r w:rsidRPr="00BB2B91">
        <w:t xml:space="preserve">The amount </w:t>
      </w:r>
      <w:r>
        <w:t xml:space="preserve">of </w:t>
      </w:r>
      <w:r w:rsidRPr="00BB2B91">
        <w:t>precipitation varies widely across the state</w:t>
      </w:r>
      <w:r w:rsidR="00906ACD">
        <w:t>, with e</w:t>
      </w:r>
      <w:r w:rsidRPr="00BB2B91">
        <w:t>levation</w:t>
      </w:r>
      <w:r>
        <w:t>, topography,</w:t>
      </w:r>
      <w:r w:rsidRPr="00BB2B91">
        <w:t xml:space="preserve"> and distance from the Pacific Ocean determin</w:t>
      </w:r>
      <w:r w:rsidR="00906ACD">
        <w:t>ing</w:t>
      </w:r>
      <w:r w:rsidRPr="00BB2B91">
        <w:t xml:space="preserve"> the timing and form of precipitation received</w:t>
      </w:r>
      <w:r w:rsidR="009E3DF9">
        <w:t xml:space="preserve">. </w:t>
      </w:r>
      <w:r w:rsidRPr="00BB2B91">
        <w:t>Generally, the western part of the state receives the highest levels of precipitation (</w:t>
      </w:r>
      <w:r>
        <w:t xml:space="preserve">average of </w:t>
      </w:r>
      <w:r w:rsidRPr="00BB2B91">
        <w:t>22-30 inches), and more of it falls in the form of winter and early-spring snow</w:t>
      </w:r>
      <w:r>
        <w:t xml:space="preserve"> from Pacific storms</w:t>
      </w:r>
      <w:r w:rsidR="009E3DF9">
        <w:t xml:space="preserve">. </w:t>
      </w:r>
      <w:r w:rsidRPr="00BB2B91">
        <w:t>The eastern part of the state receives only half the level of precipitation (</w:t>
      </w:r>
      <w:r>
        <w:t xml:space="preserve">average of </w:t>
      </w:r>
      <w:r w:rsidRPr="00BB2B91">
        <w:t xml:space="preserve">12-14 inches), </w:t>
      </w:r>
      <w:r w:rsidR="00906ACD">
        <w:t xml:space="preserve">with </w:t>
      </w:r>
      <w:r w:rsidRPr="00BB2B91">
        <w:t>moisture sources</w:t>
      </w:r>
      <w:r w:rsidR="00906ACD">
        <w:t xml:space="preserve"> </w:t>
      </w:r>
      <w:r w:rsidR="00BE7D50">
        <w:t xml:space="preserve">coming from </w:t>
      </w:r>
      <w:r w:rsidRPr="00BB2B91">
        <w:t xml:space="preserve">a combination of Pacific storms in winter and convective </w:t>
      </w:r>
      <w:r>
        <w:t>storms</w:t>
      </w:r>
      <w:r w:rsidRPr="00BB2B91">
        <w:t xml:space="preserve"> from the subtropical Pacific and Gulf of Mexico in spring and summer</w:t>
      </w:r>
      <w:r w:rsidR="009E3DF9">
        <w:t xml:space="preserve">. </w:t>
      </w:r>
      <w:r w:rsidRPr="00BB2B91">
        <w:t>The</w:t>
      </w:r>
      <w:r>
        <w:t>se</w:t>
      </w:r>
      <w:r w:rsidRPr="00BB2B91">
        <w:t xml:space="preserve"> convective storms are associated with </w:t>
      </w:r>
      <w:r w:rsidR="00E62AAB" w:rsidRPr="00BB2B91">
        <w:t>hail</w:t>
      </w:r>
      <w:r w:rsidR="00E62AAB">
        <w:t>,</w:t>
      </w:r>
      <w:r w:rsidR="00E62AAB" w:rsidRPr="00BB2B91">
        <w:t xml:space="preserve"> </w:t>
      </w:r>
      <w:r>
        <w:t xml:space="preserve">lightning, </w:t>
      </w:r>
      <w:r w:rsidRPr="00BB2B91">
        <w:t>and sometimes tornados in eastern and central Montana</w:t>
      </w:r>
      <w:r w:rsidR="009E3DF9">
        <w:t xml:space="preserve">. </w:t>
      </w:r>
    </w:p>
    <w:p w14:paraId="5014FBF5" w14:textId="1D07E6BA" w:rsidR="003B5169" w:rsidRDefault="00106F41" w:rsidP="008B1AA5">
      <w:pPr>
        <w:pStyle w:val="nrpsNormal"/>
      </w:pPr>
      <w:r w:rsidRPr="00BB2B91">
        <w:t>Annual precipitation levels have not changed significantly since 1950, although there is considerable variability in the amount received</w:t>
      </w:r>
      <w:r>
        <w:t xml:space="preserve"> each year. </w:t>
      </w:r>
      <w:r w:rsidRPr="00BB2B91">
        <w:t xml:space="preserve">In general, </w:t>
      </w:r>
      <w:r>
        <w:t xml:space="preserve">since 1950 </w:t>
      </w:r>
      <w:r w:rsidRPr="00BB2B91">
        <w:t xml:space="preserve">northwestern Montana has become slightly drier in winter, </w:t>
      </w:r>
      <w:r>
        <w:t xml:space="preserve">while </w:t>
      </w:r>
      <w:r w:rsidRPr="00BB2B91">
        <w:t>eastern Montana has become slightly wetter in spring</w:t>
      </w:r>
      <w:r>
        <w:t xml:space="preserve">. </w:t>
      </w:r>
      <w:r w:rsidRPr="00BB2B91">
        <w:t xml:space="preserve">The year-to-year variation reflects </w:t>
      </w:r>
      <w:r>
        <w:t>the influence of topography on individual storm tracks, as well as large-scale</w:t>
      </w:r>
      <w:r w:rsidRPr="00BB2B91">
        <w:t xml:space="preserve"> climate </w:t>
      </w:r>
      <w:del w:id="217" w:author="Whitlock, Cathy" w:date="2020-03-07T11:50:00Z">
        <w:r w:rsidDel="00AF3B54">
          <w:delText xml:space="preserve">conditions </w:delText>
        </w:r>
      </w:del>
      <w:ins w:id="218" w:author="Whitlock, Cathy" w:date="2020-03-07T11:50:00Z">
        <w:r w:rsidR="00AF3B54">
          <w:t xml:space="preserve">patterns </w:t>
        </w:r>
      </w:ins>
      <w:r>
        <w:t xml:space="preserve">that vary interannually (e.g., </w:t>
      </w:r>
      <w:r w:rsidRPr="00BB2B91">
        <w:t>ENSO</w:t>
      </w:r>
      <w:r>
        <w:t xml:space="preserve">) and can set up persistent weather </w:t>
      </w:r>
      <w:del w:id="219" w:author="Whitlock, Cathy" w:date="2020-03-07T11:50:00Z">
        <w:r w:rsidDel="00AF3B54">
          <w:delText>patterns</w:delText>
        </w:r>
      </w:del>
      <w:ins w:id="220" w:author="Whitlock, Cathy" w:date="2020-03-07T11:50:00Z">
        <w:r w:rsidR="00AF3B54">
          <w:t>conditions</w:t>
        </w:r>
      </w:ins>
      <w:r>
        <w:t xml:space="preserve">. </w:t>
      </w:r>
      <w:r w:rsidRPr="00BB2B91">
        <w:t>In the winter of 201</w:t>
      </w:r>
      <w:r w:rsidR="006611C5">
        <w:t>7</w:t>
      </w:r>
      <w:r w:rsidRPr="00BB2B91">
        <w:t>-201</w:t>
      </w:r>
      <w:r w:rsidR="006611C5">
        <w:t>8</w:t>
      </w:r>
      <w:r>
        <w:t>,</w:t>
      </w:r>
      <w:r w:rsidRPr="00BB2B91">
        <w:t xml:space="preserve"> </w:t>
      </w:r>
      <w:r>
        <w:t>Montana’s</w:t>
      </w:r>
      <w:r w:rsidRPr="00BB2B91">
        <w:t xml:space="preserve"> </w:t>
      </w:r>
      <w:r>
        <w:t xml:space="preserve">weather was influenced by </w:t>
      </w:r>
      <w:r w:rsidRPr="00BB2B91">
        <w:t>a persistent La Ni</w:t>
      </w:r>
      <w:r w:rsidRPr="00D15EBF">
        <w:t>ñ</w:t>
      </w:r>
      <w:r w:rsidRPr="00BB2B91">
        <w:t>a pattern</w:t>
      </w:r>
      <w:r>
        <w:t xml:space="preserve"> in the tropical Pacific. </w:t>
      </w:r>
      <w:r w:rsidRPr="00106F41">
        <w:t xml:space="preserve">Prevailing </w:t>
      </w:r>
      <w:ins w:id="221" w:author="Whitlock, Cathy" w:date="2020-03-07T11:50:00Z">
        <w:r w:rsidR="00AF3B54">
          <w:t xml:space="preserve">upper-level </w:t>
        </w:r>
      </w:ins>
      <w:r w:rsidRPr="00106F41">
        <w:t xml:space="preserve">winds directed Pacific storms to our region, resulting in record snow accumulation in Montana while leaving the southwestern US in relative drought. </w:t>
      </w:r>
      <w:commentRangeStart w:id="222"/>
      <w:commentRangeStart w:id="223"/>
      <w:r w:rsidRPr="00106F41">
        <w:t xml:space="preserve">Places in </w:t>
      </w:r>
      <w:del w:id="224" w:author="Whitlock, Cathy" w:date="2020-03-07T11:52:00Z">
        <w:r w:rsidRPr="00106F41" w:rsidDel="00AF3B54">
          <w:delText xml:space="preserve">central </w:delText>
        </w:r>
      </w:del>
      <w:ins w:id="225" w:author="Whitlock, Cathy" w:date="2020-03-07T11:52:00Z">
        <w:r w:rsidR="00AF3B54">
          <w:t>western</w:t>
        </w:r>
        <w:r w:rsidR="00AF3B54" w:rsidRPr="00106F41">
          <w:t xml:space="preserve"> </w:t>
        </w:r>
      </w:ins>
      <w:r w:rsidRPr="00106F41">
        <w:t xml:space="preserve">and </w:t>
      </w:r>
      <w:del w:id="226" w:author="Whitlock, Cathy" w:date="2020-03-07T11:52:00Z">
        <w:r w:rsidRPr="00106F41" w:rsidDel="00AF3B54">
          <w:delText xml:space="preserve">eastern </w:delText>
        </w:r>
      </w:del>
      <w:ins w:id="227" w:author="Whitlock, Cathy" w:date="2020-03-07T11:52:00Z">
        <w:r w:rsidR="00AF3B54">
          <w:t>central</w:t>
        </w:r>
        <w:r w:rsidR="00AF3B54" w:rsidRPr="00106F41">
          <w:t xml:space="preserve"> </w:t>
        </w:r>
      </w:ins>
      <w:r w:rsidRPr="00106F41">
        <w:t xml:space="preserve">Montana received from </w:t>
      </w:r>
      <w:del w:id="228" w:author="Whitlock, Cathy" w:date="2020-03-07T11:52:00Z">
        <w:r w:rsidRPr="00106F41" w:rsidDel="00AF3B54">
          <w:delText xml:space="preserve">150 </w:delText>
        </w:r>
      </w:del>
      <w:ins w:id="229" w:author="Whitlock, Cathy" w:date="2020-03-07T11:52:00Z">
        <w:r w:rsidR="00AF3B54" w:rsidRPr="00106F41">
          <w:t>1</w:t>
        </w:r>
        <w:r w:rsidR="00AF3B54">
          <w:t>11</w:t>
        </w:r>
        <w:r w:rsidR="00AF3B54" w:rsidRPr="00106F41">
          <w:t xml:space="preserve"> </w:t>
        </w:r>
      </w:ins>
      <w:r w:rsidRPr="00106F41">
        <w:t xml:space="preserve">to over </w:t>
      </w:r>
      <w:del w:id="230" w:author="Whitlock, Cathy" w:date="2020-03-07T11:52:00Z">
        <w:r w:rsidRPr="00106F41" w:rsidDel="00AF3B54">
          <w:delText xml:space="preserve">200 </w:delText>
        </w:r>
      </w:del>
      <w:ins w:id="231" w:author="Whitlock, Cathy" w:date="2020-03-07T11:52:00Z">
        <w:r w:rsidR="00AF3B54">
          <w:t>152</w:t>
        </w:r>
        <w:r w:rsidR="00AF3B54" w:rsidRPr="00106F41">
          <w:t xml:space="preserve"> </w:t>
        </w:r>
      </w:ins>
      <w:r w:rsidRPr="00106F41">
        <w:t xml:space="preserve">percent of normal </w:t>
      </w:r>
      <w:del w:id="232" w:author="Whitlock, Cathy" w:date="2020-03-07T11:52:00Z">
        <w:r w:rsidRPr="00106F41" w:rsidDel="00AF3B54">
          <w:delText xml:space="preserve">precipitation </w:delText>
        </w:r>
      </w:del>
      <w:ins w:id="233" w:author="Whitlock, Cathy" w:date="2020-03-07T11:52:00Z">
        <w:r w:rsidR="00AF3B54">
          <w:t xml:space="preserve">snow </w:t>
        </w:r>
      </w:ins>
      <w:ins w:id="234" w:author="Whitlock, Cathy" w:date="2020-03-07T11:53:00Z">
        <w:r w:rsidR="00AF3B54">
          <w:t>pack</w:t>
        </w:r>
      </w:ins>
      <w:ins w:id="235" w:author="Whitlock, Cathy" w:date="2020-03-07T11:52:00Z">
        <w:r w:rsidR="00AF3B54">
          <w:t xml:space="preserve">, as measured </w:t>
        </w:r>
      </w:ins>
      <w:ins w:id="236" w:author="Whitlock, Cathy" w:date="2020-03-07T11:53:00Z">
        <w:r w:rsidR="00AF3B54">
          <w:t>by</w:t>
        </w:r>
      </w:ins>
      <w:ins w:id="237" w:author="Whitlock, Cathy" w:date="2020-03-07T11:52:00Z">
        <w:r w:rsidR="00AF3B54">
          <w:t xml:space="preserve"> April 1</w:t>
        </w:r>
      </w:ins>
      <w:ins w:id="238" w:author="Whitlock, Cathy" w:date="2020-03-07T11:53:00Z">
        <w:r w:rsidR="00AF3B54">
          <w:t xml:space="preserve"> snow water equivalent</w:t>
        </w:r>
      </w:ins>
      <w:ins w:id="239" w:author="Whitlock, Cathy" w:date="2020-03-07T11:52:00Z">
        <w:r w:rsidR="00AF3B54" w:rsidRPr="00106F41">
          <w:t xml:space="preserve"> </w:t>
        </w:r>
      </w:ins>
      <w:r w:rsidRPr="00106F41">
        <w:t>(Figure 2-3).</w:t>
      </w:r>
      <w:commentRangeEnd w:id="222"/>
      <w:r w:rsidR="007E743F">
        <w:rPr>
          <w:rStyle w:val="CommentReference"/>
          <w:rFonts w:asciiTheme="minorHAnsi" w:hAnsiTheme="minorHAnsi"/>
        </w:rPr>
        <w:commentReference w:id="222"/>
      </w:r>
      <w:commentRangeEnd w:id="223"/>
      <w:r w:rsidR="00AF3B54">
        <w:rPr>
          <w:rStyle w:val="CommentReference"/>
          <w:rFonts w:asciiTheme="minorHAnsi" w:hAnsiTheme="minorHAnsi"/>
        </w:rPr>
        <w:commentReference w:id="223"/>
      </w:r>
    </w:p>
    <w:p w14:paraId="5012C1F1" w14:textId="77777777" w:rsidR="003B5169" w:rsidRDefault="003B5169" w:rsidP="008B1AA5">
      <w:pPr>
        <w:pStyle w:val="nrpsNormal"/>
      </w:pPr>
    </w:p>
    <w:p w14:paraId="3277DD6F" w14:textId="64445C2E" w:rsidR="00B75EA5" w:rsidRDefault="0023055C" w:rsidP="00E62658">
      <w:pPr>
        <w:pStyle w:val="nrpsNormal"/>
        <w:keepNext/>
        <w:keepLines/>
        <w:jc w:val="center"/>
        <w:rPr>
          <w:rFonts w:cstheme="minorHAnsi"/>
        </w:rPr>
      </w:pPr>
      <w:r>
        <w:rPr>
          <w:noProof/>
        </w:rPr>
        <w:lastRenderedPageBreak/>
        <w:drawing>
          <wp:inline distT="0" distB="0" distL="0" distR="0" wp14:anchorId="3E34492C" wp14:editId="570844EF">
            <wp:extent cx="5028537" cy="2447970"/>
            <wp:effectExtent l="0" t="0" r="1270" b="0"/>
            <wp:docPr id="17300568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38">
                      <a:extLst>
                        <a:ext uri="{28A0092B-C50C-407E-A947-70E740481C1C}">
                          <a14:useLocalDpi xmlns:a14="http://schemas.microsoft.com/office/drawing/2010/main" val="0"/>
                        </a:ext>
                      </a:extLst>
                    </a:blip>
                    <a:stretch>
                      <a:fillRect/>
                    </a:stretch>
                  </pic:blipFill>
                  <pic:spPr>
                    <a:xfrm>
                      <a:off x="0" y="0"/>
                      <a:ext cx="5028537" cy="2447970"/>
                    </a:xfrm>
                    <a:prstGeom prst="rect">
                      <a:avLst/>
                    </a:prstGeom>
                  </pic:spPr>
                </pic:pic>
              </a:graphicData>
            </a:graphic>
          </wp:inline>
        </w:drawing>
      </w:r>
    </w:p>
    <w:p w14:paraId="517D7507" w14:textId="4E02C900" w:rsidR="006611C5" w:rsidRPr="006611C5" w:rsidRDefault="00B75EA5" w:rsidP="006611C5">
      <w:pPr>
        <w:pStyle w:val="nrpsFigurecaption"/>
      </w:pPr>
      <w:bookmarkStart w:id="240" w:name="_Toc34208706"/>
      <w:r w:rsidRPr="006611C5">
        <w:t>Figure 2-3.</w:t>
      </w:r>
      <w:r w:rsidR="00A14CC3" w:rsidRPr="006611C5">
        <w:t xml:space="preserve"> </w:t>
      </w:r>
      <w:r w:rsidR="006611C5" w:rsidRPr="006611C5">
        <w:t xml:space="preserve">The Montana Drought &amp; Climate report from the Montana Climate Office showing snowpack in 2018 as measured by the April 1 snow water equivalent </w:t>
      </w:r>
      <w:r w:rsidR="006611C5" w:rsidRPr="00EA1AE3">
        <w:rPr>
          <w:highlight w:val="green"/>
        </w:rPr>
        <w:t>(</w:t>
      </w:r>
      <w:r w:rsidR="006611C5" w:rsidRPr="006611C5">
        <w:t>MCO 2018). The Upper Missouri River Basin above Fort Peck Reservoir was 127% of normal in 2018, and unusually high snowpack contributed to soil moisture recharge and good growing conditions in summer.</w:t>
      </w:r>
      <w:bookmarkEnd w:id="240"/>
    </w:p>
    <w:p w14:paraId="6B6D4451" w14:textId="532B210C" w:rsidR="003B5169" w:rsidRPr="00490BBB" w:rsidRDefault="003B5169" w:rsidP="008B1AA5">
      <w:pPr>
        <w:pStyle w:val="nrpsNormal"/>
      </w:pPr>
      <w:r w:rsidRPr="00BB2B91">
        <w:t xml:space="preserve">Precipitation is a complex phenomenon </w:t>
      </w:r>
      <w:r>
        <w:t>to simulate in</w:t>
      </w:r>
      <w:r w:rsidRPr="00BB2B91">
        <w:t xml:space="preserve"> climate models</w:t>
      </w:r>
      <w:r>
        <w:t xml:space="preserve"> because </w:t>
      </w:r>
      <w:proofErr w:type="gramStart"/>
      <w:r>
        <w:t xml:space="preserve">a </w:t>
      </w:r>
      <w:r w:rsidRPr="00BB2B91">
        <w:t>number of</w:t>
      </w:r>
      <w:proofErr w:type="gramEnd"/>
      <w:r w:rsidRPr="00BB2B91">
        <w:t xml:space="preserve"> interactive components in </w:t>
      </w:r>
      <w:r>
        <w:t>the atmosphere,</w:t>
      </w:r>
      <w:r w:rsidRPr="00BB2B91">
        <w:t xml:space="preserve"> </w:t>
      </w:r>
      <w:r>
        <w:t>land, and ocean govern where, when, and how much precipitation</w:t>
      </w:r>
      <w:r w:rsidR="00E978F9">
        <w:t xml:space="preserve"> falls</w:t>
      </w:r>
      <w:r w:rsidR="009E3DF9">
        <w:t xml:space="preserve">. </w:t>
      </w:r>
      <w:r>
        <w:t>These components must be incorporated correctly for the GCM to accurately portray current conditions and provide credible projections for the future</w:t>
      </w:r>
      <w:r w:rsidR="009E3DF9">
        <w:t xml:space="preserve">. </w:t>
      </w:r>
      <w:r w:rsidRPr="00BB2B91">
        <w:t xml:space="preserve">As a result, </w:t>
      </w:r>
      <w:r>
        <w:t xml:space="preserve">GCM </w:t>
      </w:r>
      <w:r w:rsidRPr="00BB2B91">
        <w:t xml:space="preserve">projections </w:t>
      </w:r>
      <w:r>
        <w:t xml:space="preserve">show less agreement about future </w:t>
      </w:r>
      <w:r w:rsidRPr="00490BBB">
        <w:t xml:space="preserve">precipitation levels than they do for future temperature; this is true at a global scale </w:t>
      </w:r>
      <w:proofErr w:type="gramStart"/>
      <w:r w:rsidRPr="00490BBB">
        <w:t>and also</w:t>
      </w:r>
      <w:proofErr w:type="gramEnd"/>
      <w:r w:rsidRPr="00490BBB">
        <w:t xml:space="preserve"> for Montana</w:t>
      </w:r>
      <w:r w:rsidR="009E3DF9" w:rsidRPr="00490BBB">
        <w:t xml:space="preserve">. </w:t>
      </w:r>
      <w:r w:rsidRPr="00490BBB">
        <w:t xml:space="preserve">MCA </w:t>
      </w:r>
      <w:r w:rsidR="00255C01" w:rsidRPr="00D1220C">
        <w:rPr>
          <w:highlight w:val="green"/>
        </w:rPr>
        <w:t>(</w:t>
      </w:r>
      <w:r w:rsidR="00E70C76" w:rsidRPr="00490BBB">
        <w:t>Whitlock et al. 2017</w:t>
      </w:r>
      <w:r w:rsidRPr="00490BBB">
        <w:t>) suggests that by mid</w:t>
      </w:r>
      <w:r w:rsidR="00883296" w:rsidRPr="00490BBB">
        <w:t xml:space="preserve"> </w:t>
      </w:r>
      <w:r w:rsidRPr="00490BBB">
        <w:t>century</w:t>
      </w:r>
      <w:ins w:id="241" w:author="Whitlock, Cathy" w:date="2020-03-07T11:54:00Z">
        <w:r w:rsidR="00AF3B54">
          <w:t>,</w:t>
        </w:r>
      </w:ins>
      <w:r w:rsidRPr="00490BBB">
        <w:t xml:space="preserve"> precipitation will increase slightly across the state, with 1.3 inch/yr more in the northwestern and north central regions and 0.9 inch/yr more in the southwestern, central</w:t>
      </w:r>
      <w:r w:rsidR="00883296" w:rsidRPr="00490BBB">
        <w:t>,</w:t>
      </w:r>
      <w:r w:rsidRPr="00490BBB">
        <w:t xml:space="preserve"> and eastern climate divisions, as compared to the base period (1971-2000)</w:t>
      </w:r>
      <w:r w:rsidR="009E3DF9" w:rsidRPr="00490BBB">
        <w:t xml:space="preserve">. </w:t>
      </w:r>
      <w:r w:rsidRPr="00490BBB">
        <w:t xml:space="preserve">The </w:t>
      </w:r>
      <w:r w:rsidR="003271C1" w:rsidRPr="00490BBB">
        <w:rPr>
          <w:color w:val="auto"/>
        </w:rPr>
        <w:t>upper-</w:t>
      </w:r>
      <w:r w:rsidR="008D3D4B" w:rsidRPr="00490BBB">
        <w:rPr>
          <w:color w:val="auto"/>
        </w:rPr>
        <w:t xml:space="preserve">bound </w:t>
      </w:r>
      <w:r w:rsidRPr="00490BBB">
        <w:t xml:space="preserve">scenario </w:t>
      </w:r>
      <w:r w:rsidR="004C57A3" w:rsidRPr="00490BBB">
        <w:t>(RCP</w:t>
      </w:r>
      <w:r w:rsidRPr="00490BBB">
        <w:t>8.</w:t>
      </w:r>
      <w:r w:rsidR="00E978F9" w:rsidRPr="00490BBB">
        <w:t>5</w:t>
      </w:r>
      <w:r w:rsidRPr="00490BBB">
        <w:t>) for mid-century projections suggests an increase of 2.0 inch/yr in the western half of the state and 1.8 inch/yr in the eastern half</w:t>
      </w:r>
      <w:r w:rsidR="009E3DF9" w:rsidRPr="00490BBB">
        <w:t xml:space="preserve">. </w:t>
      </w:r>
      <w:r w:rsidRPr="00490BBB">
        <w:t>For this scenario, model agreement ranges from 65% for the mid-century summer projections to 95% for the spring projections</w:t>
      </w:r>
      <w:r w:rsidR="00911BCA" w:rsidRPr="00490BBB">
        <w:t>.</w:t>
      </w:r>
    </w:p>
    <w:tbl>
      <w:tblPr>
        <w:tblStyle w:val="TableGrid"/>
        <w:tblW w:w="8640" w:type="dxa"/>
        <w:jc w:val="center"/>
        <w:tblCellMar>
          <w:top w:w="216" w:type="dxa"/>
          <w:left w:w="115" w:type="dxa"/>
          <w:bottom w:w="144" w:type="dxa"/>
          <w:right w:w="115" w:type="dxa"/>
        </w:tblCellMar>
        <w:tblLook w:val="04A0" w:firstRow="1" w:lastRow="0" w:firstColumn="1" w:lastColumn="0" w:noHBand="0" w:noVBand="1"/>
      </w:tblPr>
      <w:tblGrid>
        <w:gridCol w:w="900"/>
        <w:gridCol w:w="7740"/>
      </w:tblGrid>
      <w:tr w:rsidR="00911BCA" w14:paraId="27B099F8" w14:textId="77777777" w:rsidTr="11C6D738">
        <w:trPr>
          <w:trHeight w:val="999"/>
          <w:jc w:val="center"/>
        </w:trPr>
        <w:tc>
          <w:tcPr>
            <w:tcW w:w="900" w:type="dxa"/>
            <w:tcBorders>
              <w:top w:val="nil"/>
              <w:left w:val="nil"/>
              <w:bottom w:val="nil"/>
              <w:right w:val="nil"/>
            </w:tcBorders>
          </w:tcPr>
          <w:p w14:paraId="34BCFEAD" w14:textId="77777777" w:rsidR="00911BCA" w:rsidRPr="00490BBB" w:rsidRDefault="00911BCA" w:rsidP="004C1DD1">
            <w:pPr>
              <w:pStyle w:val="nrpsNormal"/>
            </w:pPr>
            <w:r>
              <w:rPr>
                <w:noProof/>
              </w:rPr>
              <w:drawing>
                <wp:inline distT="0" distB="0" distL="0" distR="0" wp14:anchorId="3D0F9290" wp14:editId="5A3FE9BD">
                  <wp:extent cx="365760" cy="284475"/>
                  <wp:effectExtent l="0" t="0" r="0" b="1905"/>
                  <wp:docPr id="210958385" name="Picture 1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9">
                            <a:extLst>
                              <a:ext uri="{28A0092B-C50C-407E-A947-70E740481C1C}">
                                <a14:useLocalDpi xmlns:a14="http://schemas.microsoft.com/office/drawing/2010/main" val="0"/>
                              </a:ext>
                            </a:extLst>
                          </a:blip>
                          <a:stretch>
                            <a:fillRect/>
                          </a:stretch>
                        </pic:blipFill>
                        <pic:spPr>
                          <a:xfrm>
                            <a:off x="0" y="0"/>
                            <a:ext cx="365760" cy="284475"/>
                          </a:xfrm>
                          <a:prstGeom prst="rect">
                            <a:avLst/>
                          </a:prstGeom>
                        </pic:spPr>
                      </pic:pic>
                    </a:graphicData>
                  </a:graphic>
                </wp:inline>
              </w:drawing>
            </w:r>
          </w:p>
        </w:tc>
        <w:tc>
          <w:tcPr>
            <w:tcW w:w="7740" w:type="dxa"/>
            <w:tcBorders>
              <w:top w:val="nil"/>
              <w:left w:val="nil"/>
              <w:bottom w:val="nil"/>
              <w:right w:val="nil"/>
            </w:tcBorders>
          </w:tcPr>
          <w:p w14:paraId="5182F2FC" w14:textId="7DB6144B" w:rsidR="00911BCA" w:rsidRPr="00911BCA" w:rsidRDefault="00911BCA" w:rsidP="00911BCA">
            <w:pPr>
              <w:pStyle w:val="nrpsNormal"/>
              <w:rPr>
                <w:i/>
              </w:rPr>
            </w:pPr>
            <w:r w:rsidRPr="00490BBB">
              <w:rPr>
                <w:i/>
              </w:rPr>
              <w:t xml:space="preserve">MCA </w:t>
            </w:r>
            <w:r w:rsidRPr="00255C01">
              <w:rPr>
                <w:i/>
                <w:highlight w:val="green"/>
              </w:rPr>
              <w:t>(</w:t>
            </w:r>
            <w:r w:rsidRPr="00490BBB">
              <w:rPr>
                <w:i/>
              </w:rPr>
              <w:t xml:space="preserve">Whitlock et al. 2017) projections indicate that winters, springs, and fall will get wetter and summers will get drier in the coming decades, with the likelihood of effective moisture decreasing in all seasons </w:t>
            </w:r>
            <w:r w:rsidR="003F0017" w:rsidRPr="00490BBB">
              <w:rPr>
                <w:i/>
              </w:rPr>
              <w:t>because</w:t>
            </w:r>
            <w:r w:rsidRPr="00490BBB">
              <w:rPr>
                <w:i/>
              </w:rPr>
              <w:t xml:space="preserve"> of rising temperatures.</w:t>
            </w:r>
          </w:p>
        </w:tc>
      </w:tr>
    </w:tbl>
    <w:p w14:paraId="11461B89" w14:textId="22C2E0EB" w:rsidR="00911BCA" w:rsidRDefault="00911BCA" w:rsidP="008B1AA5">
      <w:pPr>
        <w:pStyle w:val="nrpsNormal"/>
      </w:pPr>
      <w:r w:rsidRPr="00BB2B91">
        <w:t xml:space="preserve">It is important to caution that </w:t>
      </w:r>
      <w:r>
        <w:t>projected</w:t>
      </w:r>
      <w:r w:rsidRPr="00BB2B91">
        <w:t xml:space="preserve"> increases in precipitation will likely be offset by the co</w:t>
      </w:r>
      <w:r>
        <w:t xml:space="preserve">incident </w:t>
      </w:r>
      <w:r w:rsidRPr="00BB2B91">
        <w:t>rise in temperature</w:t>
      </w:r>
      <w:r>
        <w:t>. Warming</w:t>
      </w:r>
      <w:r w:rsidRPr="00BB2B91">
        <w:t xml:space="preserve"> will increase </w:t>
      </w:r>
      <w:r>
        <w:t xml:space="preserve">the rates of </w:t>
      </w:r>
      <w:r w:rsidRPr="00BB2B91">
        <w:t>evaporation from soils and water bodies</w:t>
      </w:r>
      <w:r>
        <w:t xml:space="preserve">, </w:t>
      </w:r>
      <w:r w:rsidRPr="00BB2B91">
        <w:t xml:space="preserve">and transpiration (water loss) </w:t>
      </w:r>
      <w:r w:rsidRPr="00490BBB">
        <w:t xml:space="preserve">from plants </w:t>
      </w:r>
      <w:r w:rsidR="00255C01" w:rsidRPr="00D1220C">
        <w:rPr>
          <w:highlight w:val="green"/>
        </w:rPr>
        <w:t>(</w:t>
      </w:r>
      <w:r w:rsidRPr="00490BBB">
        <w:t>Collins et</w:t>
      </w:r>
      <w:r w:rsidRPr="00C4784D">
        <w:t xml:space="preserve"> al. 2013</w:t>
      </w:r>
      <w:r>
        <w:t xml:space="preserve">). While we may receive more precipitation, especially in the form of rain, effective moisture (that which is </w:t>
      </w:r>
      <w:proofErr w:type="gramStart"/>
      <w:r>
        <w:t>actually experienced</w:t>
      </w:r>
      <w:proofErr w:type="gramEnd"/>
      <w:r>
        <w:t>) will be reduced by the consequences of heat.</w:t>
      </w:r>
    </w:p>
    <w:p w14:paraId="41C187CC" w14:textId="3E84EB6B" w:rsidR="00911BCA" w:rsidRDefault="003B5169" w:rsidP="00911BCA">
      <w:pPr>
        <w:pStyle w:val="nrpsNormal"/>
      </w:pPr>
      <w:r w:rsidRPr="00490BBB">
        <w:t xml:space="preserve">Seasonal differences in the projected changes in precipitation are striking, as analyzed in </w:t>
      </w:r>
      <w:r w:rsidR="00883296" w:rsidRPr="00490BBB">
        <w:t xml:space="preserve">the </w:t>
      </w:r>
      <w:r w:rsidRPr="00490BBB">
        <w:t xml:space="preserve">MCA </w:t>
      </w:r>
      <w:r w:rsidR="00255C01" w:rsidRPr="00D1220C">
        <w:rPr>
          <w:highlight w:val="green"/>
        </w:rPr>
        <w:t>(</w:t>
      </w:r>
      <w:r w:rsidR="00E70C76" w:rsidRPr="00490BBB">
        <w:t>Whitlock et al. 2017</w:t>
      </w:r>
      <w:r w:rsidRPr="00490BBB">
        <w:t>) (Fig</w:t>
      </w:r>
      <w:r w:rsidR="00271C13" w:rsidRPr="00490BBB">
        <w:t>ure 2-</w:t>
      </w:r>
      <w:r w:rsidR="00E21AFF" w:rsidRPr="00490BBB">
        <w:t>4</w:t>
      </w:r>
      <w:r w:rsidRPr="00490BBB">
        <w:t>)</w:t>
      </w:r>
      <w:r w:rsidR="009E3DF9" w:rsidRPr="00490BBB">
        <w:t xml:space="preserve">. </w:t>
      </w:r>
      <w:r w:rsidRPr="00490BBB">
        <w:t>In all regions and under both scenarios for the mid</w:t>
      </w:r>
      <w:r w:rsidR="00E46226" w:rsidRPr="00490BBB">
        <w:t xml:space="preserve"> </w:t>
      </w:r>
      <w:r w:rsidRPr="00490BBB">
        <w:t>century and end</w:t>
      </w:r>
      <w:r w:rsidR="00E46226" w:rsidRPr="00490BBB">
        <w:t xml:space="preserve"> </w:t>
      </w:r>
      <w:r w:rsidRPr="00490BBB">
        <w:lastRenderedPageBreak/>
        <w:t>of</w:t>
      </w:r>
      <w:r w:rsidR="00E46226" w:rsidRPr="00490BBB">
        <w:t xml:space="preserve"> </w:t>
      </w:r>
      <w:r w:rsidRPr="00490BBB">
        <w:t>century, precipitation increases markedly in spring (March-May)</w:t>
      </w:r>
      <w:del w:id="242" w:author="Whitlock, Cathy" w:date="2020-03-07T11:56:00Z">
        <w:r w:rsidR="00883296" w:rsidRPr="00490BBB" w:rsidDel="007356FC">
          <w:delText>,</w:delText>
        </w:r>
      </w:del>
      <w:r w:rsidRPr="00490BBB">
        <w:t xml:space="preserve"> and less markedly in winter (December-February) and fall (September-October)</w:t>
      </w:r>
      <w:r w:rsidR="009E3DF9" w:rsidRPr="00490BBB">
        <w:t xml:space="preserve">. </w:t>
      </w:r>
      <w:r w:rsidRPr="00490BBB">
        <w:t>In contrast, summers (June-August, and in some regions, September) receive less precipitation in the future</w:t>
      </w:r>
      <w:r w:rsidR="009E3DF9" w:rsidRPr="00490BBB">
        <w:t xml:space="preserve">. </w:t>
      </w:r>
      <w:r w:rsidRPr="00490BBB">
        <w:t>The combination of wetter conditions in winter, spring</w:t>
      </w:r>
      <w:r w:rsidR="00883296" w:rsidRPr="00490BBB">
        <w:t>,</w:t>
      </w:r>
      <w:r w:rsidRPr="00490BBB">
        <w:t xml:space="preserve"> and fall, coupled with drier summers, </w:t>
      </w:r>
      <w:r w:rsidR="00883296" w:rsidRPr="00490BBB">
        <w:t xml:space="preserve">both </w:t>
      </w:r>
      <w:r w:rsidRPr="00490BBB">
        <w:t xml:space="preserve">as compared with the base period (1971-2000), is especially striking in the </w:t>
      </w:r>
      <w:r w:rsidR="003271C1" w:rsidRPr="00490BBB">
        <w:t>upper-bound emission</w:t>
      </w:r>
      <w:r w:rsidRPr="00490BBB">
        <w:t xml:space="preserve"> scenario (Fig</w:t>
      </w:r>
      <w:r w:rsidR="00E21AFF" w:rsidRPr="00490BBB">
        <w:t>ure 2-4</w:t>
      </w:r>
      <w:r w:rsidRPr="00490BBB">
        <w:t>)</w:t>
      </w:r>
      <w:r w:rsidR="009E3DF9" w:rsidRPr="00490BBB">
        <w:t xml:space="preserve">. </w:t>
      </w:r>
      <w:r w:rsidRPr="00490BBB">
        <w:t xml:space="preserve">In the end-of-the-century projection, for example, increases in winter and spring precipitation of 0.4 inch/month and decreases in summer precipitation of -0.2 inch/month are </w:t>
      </w:r>
      <w:r w:rsidR="001D4416" w:rsidRPr="00490BBB">
        <w:t>indicated</w:t>
      </w:r>
      <w:r w:rsidRPr="00490BBB">
        <w:t>, with 75% model agreement</w:t>
      </w:r>
      <w:r w:rsidR="009E3DF9" w:rsidRPr="00490BBB">
        <w:t xml:space="preserve">. </w:t>
      </w:r>
      <w:r w:rsidRPr="00490BBB">
        <w:t xml:space="preserve">MCA </w:t>
      </w:r>
      <w:r w:rsidR="00255C01" w:rsidRPr="00D1220C">
        <w:rPr>
          <w:highlight w:val="green"/>
        </w:rPr>
        <w:t>(</w:t>
      </w:r>
      <w:r w:rsidR="00E70C76" w:rsidRPr="00490BBB">
        <w:t>Whitlock</w:t>
      </w:r>
      <w:r w:rsidR="00E70C76">
        <w:t xml:space="preserve"> et al. 2017</w:t>
      </w:r>
      <w:r>
        <w:t>) projections thus indicate that winters, springs, and fall</w:t>
      </w:r>
      <w:r w:rsidR="00E62AAB">
        <w:t>s</w:t>
      </w:r>
      <w:r>
        <w:t xml:space="preserve"> will get wetter and summers will get drier in the coming decades, with the likelihood of effective moisture decreasing in all seasons </w:t>
      </w:r>
      <w:r w:rsidR="003F0017">
        <w:t>because</w:t>
      </w:r>
      <w:r>
        <w:t xml:space="preserve"> of rising temperatures</w:t>
      </w:r>
      <w:r w:rsidR="009E3DF9">
        <w:t>.</w:t>
      </w:r>
    </w:p>
    <w:p w14:paraId="59E2CB1D" w14:textId="388373BA" w:rsidR="003B5169" w:rsidRDefault="009E3DF9" w:rsidP="00911BCA">
      <w:pPr>
        <w:pStyle w:val="nrpsNormal"/>
        <w:widowControl w:val="0"/>
      </w:pPr>
      <w:r>
        <w:t xml:space="preserve"> </w:t>
      </w:r>
    </w:p>
    <w:p w14:paraId="5BDD975F" w14:textId="7595816D" w:rsidR="00911BCA" w:rsidRPr="00911BCA" w:rsidRDefault="00911BCA" w:rsidP="00E62658">
      <w:pPr>
        <w:pStyle w:val="nrpsNormal"/>
        <w:keepNext/>
        <w:keepLines/>
        <w:jc w:val="center"/>
      </w:pPr>
      <w:bookmarkStart w:id="243" w:name="_Toc472341191"/>
      <w:bookmarkStart w:id="244" w:name="_Toc489365162"/>
      <w:r>
        <w:rPr>
          <w:noProof/>
        </w:rPr>
        <w:drawing>
          <wp:inline distT="0" distB="0" distL="0" distR="0" wp14:anchorId="03932F35" wp14:editId="3B7C1329">
            <wp:extent cx="4023360" cy="1969987"/>
            <wp:effectExtent l="0" t="0" r="0" b="0"/>
            <wp:docPr id="20391293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4023360" cy="1969987"/>
                    </a:xfrm>
                    <a:prstGeom prst="rect">
                      <a:avLst/>
                    </a:prstGeom>
                  </pic:spPr>
                </pic:pic>
              </a:graphicData>
            </a:graphic>
          </wp:inline>
        </w:drawing>
      </w:r>
    </w:p>
    <w:p w14:paraId="44E6E44C" w14:textId="04525133" w:rsidR="00911BCA" w:rsidRPr="00911BCA" w:rsidRDefault="00911BCA" w:rsidP="00E62658">
      <w:pPr>
        <w:pStyle w:val="nrpsNormal"/>
        <w:keepNext/>
        <w:keepLines/>
        <w:jc w:val="center"/>
      </w:pPr>
      <w:r>
        <w:rPr>
          <w:noProof/>
        </w:rPr>
        <w:drawing>
          <wp:inline distT="0" distB="0" distL="0" distR="0" wp14:anchorId="6501BDA8" wp14:editId="2B609B6E">
            <wp:extent cx="4023360" cy="2011680"/>
            <wp:effectExtent l="0" t="0" r="0" b="7620"/>
            <wp:docPr id="14371013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4023360" cy="2011680"/>
                    </a:xfrm>
                    <a:prstGeom prst="rect">
                      <a:avLst/>
                    </a:prstGeom>
                  </pic:spPr>
                </pic:pic>
              </a:graphicData>
            </a:graphic>
          </wp:inline>
        </w:drawing>
      </w:r>
    </w:p>
    <w:p w14:paraId="0125770E" w14:textId="40EE2CAA" w:rsidR="00864E5D" w:rsidRPr="006F1F86" w:rsidRDefault="00B75EA5" w:rsidP="00911BCA">
      <w:pPr>
        <w:pStyle w:val="nrpsFigurecaption"/>
        <w:keepNext w:val="0"/>
        <w:keepLines w:val="0"/>
        <w:rPr>
          <w:color w:val="auto"/>
        </w:rPr>
      </w:pPr>
      <w:bookmarkStart w:id="245" w:name="_Toc34208707"/>
      <w:r w:rsidRPr="002E14A9">
        <w:rPr>
          <w:color w:val="auto"/>
        </w:rPr>
        <w:t>Figure 2-</w:t>
      </w:r>
      <w:r>
        <w:rPr>
          <w:color w:val="auto"/>
        </w:rPr>
        <w:t>4</w:t>
      </w:r>
      <w:r w:rsidRPr="002E14A9">
        <w:rPr>
          <w:color w:val="auto"/>
        </w:rPr>
        <w:t xml:space="preserve">. </w:t>
      </w:r>
      <w:bookmarkEnd w:id="243"/>
      <w:r w:rsidRPr="002E14A9">
        <w:rPr>
          <w:color w:val="auto"/>
        </w:rPr>
        <w:t>Projected monthly change in</w:t>
      </w:r>
      <w:r w:rsidRPr="002E14A9">
        <w:rPr>
          <w:i/>
          <w:color w:val="auto"/>
        </w:rPr>
        <w:t xml:space="preserve"> </w:t>
      </w:r>
      <w:r w:rsidRPr="002E14A9">
        <w:rPr>
          <w:color w:val="auto"/>
        </w:rPr>
        <w:t xml:space="preserve">average precipitation (inches) for each climate division in Montana in the mid-century projection (2040 and 2069) for (A) stabilization (RCP4.5) and (B) </w:t>
      </w:r>
      <w:r w:rsidR="003271C1">
        <w:rPr>
          <w:color w:val="auto"/>
        </w:rPr>
        <w:t>upper-</w:t>
      </w:r>
      <w:r w:rsidR="008D3D4B">
        <w:rPr>
          <w:color w:val="auto"/>
        </w:rPr>
        <w:t xml:space="preserve">bound </w:t>
      </w:r>
      <w:r w:rsidRPr="002E14A9">
        <w:rPr>
          <w:color w:val="auto"/>
        </w:rPr>
        <w:t xml:space="preserve">(RCP8.5) emission </w:t>
      </w:r>
      <w:r w:rsidRPr="00490BBB">
        <w:rPr>
          <w:color w:val="auto"/>
        </w:rPr>
        <w:t>scenarios</w:t>
      </w:r>
      <w:r w:rsidR="006F1F86" w:rsidRPr="00490BBB">
        <w:rPr>
          <w:color w:val="auto"/>
        </w:rPr>
        <w:t xml:space="preserve"> </w:t>
      </w:r>
      <w:r w:rsidR="006F1F86" w:rsidRPr="00255C01">
        <w:rPr>
          <w:color w:val="auto"/>
          <w:highlight w:val="green"/>
        </w:rPr>
        <w:t>(</w:t>
      </w:r>
      <w:r w:rsidR="0016033F" w:rsidRPr="00490BBB">
        <w:t>Whitlock</w:t>
      </w:r>
      <w:r w:rsidR="0016033F">
        <w:t xml:space="preserve"> et al. 2017</w:t>
      </w:r>
      <w:r w:rsidR="006F1F86">
        <w:rPr>
          <w:color w:val="auto"/>
        </w:rPr>
        <w:t>)</w:t>
      </w:r>
      <w:r w:rsidRPr="002E14A9">
        <w:rPr>
          <w:color w:val="auto"/>
        </w:rPr>
        <w:t>.</w:t>
      </w:r>
      <w:bookmarkEnd w:id="244"/>
      <w:bookmarkEnd w:id="245"/>
    </w:p>
    <w:p w14:paraId="6A5A9873" w14:textId="50DEC84F" w:rsidR="00B20299" w:rsidRPr="004E3FF5" w:rsidRDefault="00B20299" w:rsidP="00B20299">
      <w:pPr>
        <w:pStyle w:val="nrpsHeading2"/>
      </w:pPr>
      <w:bookmarkStart w:id="246" w:name="_Toc34208638"/>
      <w:r w:rsidRPr="004C1DD1">
        <w:lastRenderedPageBreak/>
        <w:t>Climate Concern</w:t>
      </w:r>
      <w:r>
        <w:t>s</w:t>
      </w:r>
      <w:r w:rsidRPr="004C1DD1">
        <w:t xml:space="preserve"> for Human Health</w:t>
      </w:r>
      <w:bookmarkEnd w:id="246"/>
    </w:p>
    <w:p w14:paraId="30976572" w14:textId="378BB52E" w:rsidR="00B20299" w:rsidRDefault="007F645A" w:rsidP="00B20299">
      <w:pPr>
        <w:pStyle w:val="nrpsNormal"/>
        <w:keepNext/>
        <w:keepLines/>
      </w:pPr>
      <w:r>
        <w:t>Given</w:t>
      </w:r>
      <w:r w:rsidR="00B20299">
        <w:t xml:space="preserve"> this background in how climate change has and is expected to impact Montana, we turn to </w:t>
      </w:r>
      <w:r>
        <w:t>a</w:t>
      </w:r>
      <w:r w:rsidR="00B20299">
        <w:t xml:space="preserve">n overview of how those impacts may </w:t>
      </w:r>
      <w:r w:rsidR="00200893">
        <w:t>affect</w:t>
      </w:r>
      <w:r w:rsidR="00B20299">
        <w:t xml:space="preserve"> the health and well-being of Montanans. Three elements</w:t>
      </w:r>
      <w:r w:rsidR="00B20299" w:rsidRPr="00BB2B91">
        <w:t xml:space="preserve"> of projected climate change are of </w:t>
      </w:r>
      <w:proofErr w:type="gramStart"/>
      <w:r w:rsidR="00B20299">
        <w:t xml:space="preserve">particular </w:t>
      </w:r>
      <w:r w:rsidR="00B20299" w:rsidRPr="00BB2B91">
        <w:t>concern</w:t>
      </w:r>
      <w:proofErr w:type="gramEnd"/>
      <w:r w:rsidR="00B20299" w:rsidRPr="00BB2B91">
        <w:t xml:space="preserve"> for human health in </w:t>
      </w:r>
      <w:r>
        <w:t>our state</w:t>
      </w:r>
      <w:r w:rsidR="00B20299" w:rsidRPr="00BB2B91">
        <w:t xml:space="preserve"> and</w:t>
      </w:r>
      <w:r w:rsidR="00E62658">
        <w:t>,</w:t>
      </w:r>
      <w:r w:rsidR="00B20299" w:rsidRPr="00BB2B91">
        <w:t xml:space="preserve"> </w:t>
      </w:r>
      <w:r>
        <w:t>thus</w:t>
      </w:r>
      <w:r w:rsidR="00E62658">
        <w:t>,</w:t>
      </w:r>
      <w:r>
        <w:t xml:space="preserve"> </w:t>
      </w:r>
      <w:r w:rsidR="00B20299">
        <w:t>deserve close attention</w:t>
      </w:r>
      <w:r w:rsidR="00B20299" w:rsidRPr="00BB2B91">
        <w:t xml:space="preserve"> </w:t>
      </w:r>
      <w:r>
        <w:t>from</w:t>
      </w:r>
      <w:r w:rsidR="00B20299">
        <w:t xml:space="preserve"> the health community. In subsequent sections of this report, </w:t>
      </w:r>
      <w:r w:rsidR="00E62658">
        <w:t xml:space="preserve">we address </w:t>
      </w:r>
      <w:r w:rsidR="00B20299">
        <w:t xml:space="preserve">the </w:t>
      </w:r>
      <w:r>
        <w:t xml:space="preserve">health </w:t>
      </w:r>
      <w:r w:rsidR="00B20299">
        <w:t xml:space="preserve">consequences </w:t>
      </w:r>
      <w:r w:rsidR="00E62658">
        <w:t xml:space="preserve">directly, </w:t>
      </w:r>
      <w:r w:rsidR="00B20299">
        <w:t xml:space="preserve">but </w:t>
      </w:r>
      <w:r w:rsidR="00E62658">
        <w:t xml:space="preserve">first </w:t>
      </w:r>
      <w:r w:rsidR="00B20299">
        <w:t>the nature of the climate threats themselves deserves a brief explanation, as follows.</w:t>
      </w:r>
    </w:p>
    <w:p w14:paraId="3B1B8EF2" w14:textId="77777777" w:rsidR="00B20299" w:rsidRPr="00BB2B91" w:rsidRDefault="00B20299" w:rsidP="00B20299">
      <w:pPr>
        <w:pStyle w:val="nrpsHeading3"/>
      </w:pPr>
      <w:bookmarkStart w:id="247" w:name="_Toc34208639"/>
      <w:r w:rsidRPr="0016033F">
        <w:t>Extreme heat</w:t>
      </w:r>
      <w:bookmarkEnd w:id="247"/>
    </w:p>
    <w:p w14:paraId="6D35357C" w14:textId="77777777" w:rsidR="00160788" w:rsidRDefault="00B20299" w:rsidP="00B20299">
      <w:pPr>
        <w:pStyle w:val="nrpsNormal"/>
        <w:rPr>
          <w:ins w:id="248" w:author="Whitlock, Cathy" w:date="2020-03-07T12:07:00Z"/>
        </w:rPr>
      </w:pPr>
      <w:r w:rsidRPr="00EB132F">
        <w:t>Extreme heat is</w:t>
      </w:r>
      <w:r w:rsidRPr="00BB2B91">
        <w:t xml:space="preserve"> the most pervasive issue</w:t>
      </w:r>
      <w:r>
        <w:t xml:space="preserve"> of health concern</w:t>
      </w:r>
      <w:r w:rsidRPr="00BB2B91">
        <w:t>, with</w:t>
      </w:r>
      <w:r>
        <w:t xml:space="preserve"> statewide increases in annual </w:t>
      </w:r>
      <w:r w:rsidRPr="00BB2B91">
        <w:t>temperature</w:t>
      </w:r>
      <w:r>
        <w:t xml:space="preserve"> </w:t>
      </w:r>
      <w:r w:rsidRPr="00BB2B91">
        <w:t>of potentially 4-6</w:t>
      </w:r>
      <w:r w:rsidRPr="0016033F">
        <w:rPr>
          <w:vertAlign w:val="superscript"/>
        </w:rPr>
        <w:t>o</w:t>
      </w:r>
      <w:r w:rsidRPr="00BB2B91">
        <w:t>F by mid</w:t>
      </w:r>
      <w:r>
        <w:t xml:space="preserve"> </w:t>
      </w:r>
      <w:r w:rsidRPr="00BB2B91">
        <w:t xml:space="preserve">century and possibly as </w:t>
      </w:r>
      <w:r>
        <w:t>great</w:t>
      </w:r>
      <w:r w:rsidRPr="00BB2B91">
        <w:t xml:space="preserve"> as 9.8</w:t>
      </w:r>
      <w:r w:rsidRPr="0016033F">
        <w:rPr>
          <w:vertAlign w:val="superscript"/>
        </w:rPr>
        <w:t>o</w:t>
      </w:r>
      <w:r w:rsidRPr="00BB2B91">
        <w:t>F by the end of the century</w:t>
      </w:r>
      <w:r>
        <w:t>, based on RCP8.5 (</w:t>
      </w:r>
      <w:r>
        <w:rPr>
          <w:color w:val="auto"/>
        </w:rPr>
        <w:t xml:space="preserve">upper-bound) </w:t>
      </w:r>
      <w:r w:rsidRPr="00675BFA">
        <w:t xml:space="preserve">emission scenario </w:t>
      </w:r>
      <w:r w:rsidR="00255C01" w:rsidRPr="00D1220C">
        <w:rPr>
          <w:highlight w:val="green"/>
        </w:rPr>
        <w:t>(</w:t>
      </w:r>
      <w:r w:rsidRPr="00675BFA">
        <w:t>Whitlock et al. 2017)</w:t>
      </w:r>
      <w:r w:rsidRPr="00675BFA">
        <w:rPr>
          <w:rStyle w:val="FootnoteReference"/>
        </w:rPr>
        <w:footnoteReference w:id="4"/>
      </w:r>
      <w:r w:rsidRPr="00675BFA">
        <w:t xml:space="preserve">. This rise in temperature continues a warming trend that the state has already experienced during most of the last 120 years, and especially since 1950 </w:t>
      </w:r>
      <w:r w:rsidR="00255C01" w:rsidRPr="00D1220C">
        <w:rPr>
          <w:highlight w:val="green"/>
        </w:rPr>
        <w:t>(</w:t>
      </w:r>
      <w:r w:rsidRPr="00675BFA">
        <w:t>Whitlock et al. 2017). The coldest temperatures during winter will become warmer in the future, which may have</w:t>
      </w:r>
      <w:r w:rsidRPr="00BB2B91">
        <w:t xml:space="preserve"> </w:t>
      </w:r>
      <w:r>
        <w:t>positive</w:t>
      </w:r>
      <w:r w:rsidRPr="00BB2B91">
        <w:t xml:space="preserve"> consequence</w:t>
      </w:r>
      <w:r>
        <w:t xml:space="preserve">s for some communities and livelihoods. However, </w:t>
      </w:r>
      <w:r w:rsidRPr="00BB2B91">
        <w:t>the number of extreme</w:t>
      </w:r>
      <w:r>
        <w:t xml:space="preserve">ly warm </w:t>
      </w:r>
      <w:r w:rsidRPr="00BB2B91">
        <w:t xml:space="preserve">days in summer will </w:t>
      </w:r>
      <w:r>
        <w:t xml:space="preserve">also </w:t>
      </w:r>
      <w:r w:rsidRPr="00BB2B91">
        <w:t>increase</w:t>
      </w:r>
      <w:r>
        <w:t>,</w:t>
      </w:r>
      <w:r w:rsidRPr="00BB2B91">
        <w:t xml:space="preserve"> by </w:t>
      </w:r>
      <w:r>
        <w:t>over</w:t>
      </w:r>
      <w:r w:rsidRPr="00BB2B91">
        <w:t xml:space="preserve"> a month in most places</w:t>
      </w:r>
      <w:del w:id="249" w:author="Whitlock, Cathy" w:date="2020-03-07T12:01:00Z">
        <w:r w:rsidDel="007356FC">
          <w:delText>,</w:delText>
        </w:r>
      </w:del>
      <w:r>
        <w:t xml:space="preserve"> and with rural </w:t>
      </w:r>
      <w:r w:rsidRPr="00BB2B91">
        <w:t>areas of eastern Montana</w:t>
      </w:r>
      <w:r>
        <w:t xml:space="preserve"> projected to experience the greatest</w:t>
      </w:r>
      <w:r w:rsidRPr="00BB2B91">
        <w:t xml:space="preserve"> </w:t>
      </w:r>
      <w:r>
        <w:t xml:space="preserve">heat stress. </w:t>
      </w:r>
      <w:r w:rsidRPr="00BB2B91">
        <w:t xml:space="preserve">Across the US and world, populations living in areas that have experienced extreme heat have suffered from a variety of heat-related health issues, </w:t>
      </w:r>
      <w:r>
        <w:t>and even</w:t>
      </w:r>
      <w:r w:rsidRPr="00BB2B91">
        <w:t xml:space="preserve"> death</w:t>
      </w:r>
      <w:r>
        <w:t xml:space="preserve">. </w:t>
      </w:r>
    </w:p>
    <w:p w14:paraId="2B47AD29" w14:textId="5675E003" w:rsidR="00B20299" w:rsidDel="00160788" w:rsidRDefault="00B20299" w:rsidP="00B20299">
      <w:pPr>
        <w:pStyle w:val="nrpsNormal"/>
        <w:rPr>
          <w:del w:id="250" w:author="Whitlock, Cathy" w:date="2020-03-07T12:07:00Z"/>
        </w:rPr>
      </w:pPr>
      <w:r w:rsidRPr="00BB2B91">
        <w:t xml:space="preserve">Given </w:t>
      </w:r>
      <w:r>
        <w:t>the state’s</w:t>
      </w:r>
      <w:r w:rsidRPr="00BB2B91">
        <w:t xml:space="preserve"> northerly location, Montana</w:t>
      </w:r>
      <w:r>
        <w:t>ns have not lived through</w:t>
      </w:r>
      <w:r w:rsidRPr="00BB2B91">
        <w:t xml:space="preserve"> </w:t>
      </w:r>
      <w:r>
        <w:t>the summer heat experienced in</w:t>
      </w:r>
      <w:r w:rsidRPr="00BB2B91">
        <w:t xml:space="preserve"> other region</w:t>
      </w:r>
      <w:r>
        <w:t>s</w:t>
      </w:r>
      <w:r w:rsidRPr="00BB2B91">
        <w:t xml:space="preserve">, but this situation will </w:t>
      </w:r>
      <w:ins w:id="251" w:author="Whitlock, Cathy" w:date="2020-03-07T12:07:00Z">
        <w:r w:rsidR="00160788">
          <w:t xml:space="preserve">likely </w:t>
        </w:r>
      </w:ins>
      <w:r w:rsidRPr="00BB2B91">
        <w:t xml:space="preserve">change </w:t>
      </w:r>
      <w:r>
        <w:t>in the future</w:t>
      </w:r>
      <w:del w:id="252" w:author="Whitlock, Cathy" w:date="2020-03-07T12:12:00Z">
        <w:r w:rsidDel="00160788">
          <w:delText xml:space="preserve"> </w:delText>
        </w:r>
        <w:r w:rsidRPr="00BB2B91" w:rsidDel="00160788">
          <w:delText xml:space="preserve">given current </w:delText>
        </w:r>
        <w:r w:rsidDel="00160788">
          <w:delText xml:space="preserve">and projected </w:delText>
        </w:r>
        <w:r w:rsidRPr="00BB2B91" w:rsidDel="00160788">
          <w:delText>rates of warming</w:delText>
        </w:r>
      </w:del>
      <w:r w:rsidRPr="00BB2B91">
        <w:t>.</w:t>
      </w:r>
      <w:ins w:id="253" w:author="Whitlock, Cathy" w:date="2020-03-07T12:07:00Z">
        <w:r w:rsidR="00160788">
          <w:t xml:space="preserve"> </w:t>
        </w:r>
      </w:ins>
    </w:p>
    <w:p w14:paraId="77CAD02A" w14:textId="0E92001D" w:rsidR="00B20299" w:rsidRPr="00FB7DEE" w:rsidRDefault="007F645A" w:rsidP="00FB7DEE">
      <w:pPr>
        <w:pStyle w:val="nrpsNormal"/>
      </w:pPr>
      <w:r w:rsidRPr="00FB7DEE">
        <w:t xml:space="preserve">Some areas of the world have already experienced the </w:t>
      </w:r>
      <w:commentRangeStart w:id="254"/>
      <w:commentRangeStart w:id="255"/>
      <w:r w:rsidRPr="00FB7DEE">
        <w:t>heat</w:t>
      </w:r>
      <w:commentRangeEnd w:id="254"/>
      <w:r>
        <w:rPr>
          <w:rStyle w:val="CommentReference"/>
        </w:rPr>
        <w:commentReference w:id="254"/>
      </w:r>
      <w:r w:rsidRPr="00FB7DEE">
        <w:t xml:space="preserve"> index</w:t>
      </w:r>
      <w:r w:rsidRPr="00FB7DEE">
        <w:rPr>
          <w:rStyle w:val="FootnoteReference"/>
          <w:vertAlign w:val="baseline"/>
        </w:rPr>
        <w:footnoteReference w:id="5"/>
      </w:r>
      <w:r w:rsidRPr="00FB7DEE">
        <w:t xml:space="preserve"> levels </w:t>
      </w:r>
      <w:commentRangeEnd w:id="255"/>
      <w:r w:rsidR="00C51FD0">
        <w:rPr>
          <w:rStyle w:val="CommentReference"/>
          <w:rFonts w:asciiTheme="minorHAnsi" w:hAnsiTheme="minorHAnsi"/>
        </w:rPr>
        <w:commentReference w:id="255"/>
      </w:r>
      <w:ins w:id="256" w:author="Whitlock, Cathy" w:date="2020-03-07T12:03:00Z">
        <w:r w:rsidR="11C6D738">
          <w:t xml:space="preserve">that the </w:t>
        </w:r>
      </w:ins>
      <w:r w:rsidRPr="00FB7DEE">
        <w:t xml:space="preserve">MCA projects for Montana. People living in those areas have suffered from heat stress and worse. In France, for example, heatwaves are blamed for the death of 1500 people in the summer of 2019 </w:t>
      </w:r>
      <w:r w:rsidR="00255C01" w:rsidRPr="00D1220C">
        <w:rPr>
          <w:highlight w:val="green"/>
        </w:rPr>
        <w:t>(</w:t>
      </w:r>
      <w:r w:rsidRPr="00FB7DEE">
        <w:t xml:space="preserve">Guardian 2019). </w:t>
      </w:r>
      <w:del w:id="257" w:author="Whitlock, Cathy" w:date="2020-03-07T12:05:00Z">
        <w:r w:rsidDel="11C6D738">
          <w:delText xml:space="preserve">MCA shows </w:delText>
        </w:r>
      </w:del>
      <w:r w:rsidRPr="00FB7DEE">
        <w:t xml:space="preserve">Montanans likewise </w:t>
      </w:r>
      <w:ins w:id="258" w:author="Whitlock, Cathy" w:date="2020-03-07T12:04:00Z">
        <w:r w:rsidR="11C6D738">
          <w:t xml:space="preserve">are </w:t>
        </w:r>
      </w:ins>
      <w:r w:rsidRPr="00FB7DEE">
        <w:t xml:space="preserve">at risk as </w:t>
      </w:r>
      <w:r w:rsidR="00FB7DEE" w:rsidRPr="00FB7DEE">
        <w:t>we</w:t>
      </w:r>
      <w:r w:rsidRPr="00FB7DEE">
        <w:t xml:space="preserve"> can expect as many as 2.5 weeks of 105</w:t>
      </w:r>
      <w:r w:rsidR="00FB7DEE" w:rsidRPr="00FB7DEE">
        <w:rPr>
          <w:vertAlign w:val="superscript"/>
        </w:rPr>
        <w:t>o</w:t>
      </w:r>
      <w:r w:rsidRPr="00FB7DEE">
        <w:t>F in the northeast</w:t>
      </w:r>
      <w:r w:rsidR="00FB7DEE" w:rsidRPr="00FB7DEE">
        <w:t xml:space="preserve">ern </w:t>
      </w:r>
      <w:r w:rsidRPr="00FB7DEE">
        <w:t>and southeast</w:t>
      </w:r>
      <w:r w:rsidR="00FB7DEE" w:rsidRPr="00FB7DEE">
        <w:t>ern</w:t>
      </w:r>
      <w:r w:rsidRPr="00FB7DEE">
        <w:t xml:space="preserve"> </w:t>
      </w:r>
      <w:r w:rsidR="00FB7DEE" w:rsidRPr="00FB7DEE">
        <w:t xml:space="preserve">climate </w:t>
      </w:r>
      <w:r w:rsidRPr="00FB7DEE">
        <w:t>divisions</w:t>
      </w:r>
      <w:ins w:id="259" w:author="Whitlock, Cathy" w:date="2020-03-07T12:04:00Z">
        <w:r w:rsidR="11C6D738">
          <w:t xml:space="preserve"> </w:t>
        </w:r>
        <w:commentRangeStart w:id="260"/>
        <w:r w:rsidR="11C6D738">
          <w:t xml:space="preserve">by the end of the century </w:t>
        </w:r>
      </w:ins>
      <w:commentRangeEnd w:id="260"/>
      <w:ins w:id="261" w:author="Whitlock, Cathy" w:date="2020-03-07T12:05:00Z">
        <w:r w:rsidR="00160788">
          <w:rPr>
            <w:rStyle w:val="CommentReference"/>
            <w:rFonts w:asciiTheme="minorHAnsi" w:hAnsiTheme="minorHAnsi"/>
          </w:rPr>
          <w:commentReference w:id="260"/>
        </w:r>
      </w:ins>
      <w:del w:id="262" w:author="Whitlock, Cathy" w:date="2020-03-07T12:04:00Z">
        <w:r w:rsidDel="11C6D738">
          <w:delText xml:space="preserve"> </w:delText>
        </w:r>
      </w:del>
      <w:r w:rsidR="00FB7DEE" w:rsidRPr="00FB7DEE">
        <w:t>(Figure 2-1)</w:t>
      </w:r>
      <w:r w:rsidRPr="00FB7DEE">
        <w:t xml:space="preserve">. These two areas include a large sector of the population who </w:t>
      </w:r>
      <w:r w:rsidR="00FB7DEE" w:rsidRPr="00FB7DEE">
        <w:t>work outdoors in agriculture</w:t>
      </w:r>
      <w:r w:rsidR="00B20299" w:rsidRPr="00FB7DEE">
        <w:t xml:space="preserve">. </w:t>
      </w:r>
      <w:commentRangeStart w:id="263"/>
      <w:commentRangeStart w:id="264"/>
      <w:commentRangeStart w:id="265"/>
      <w:commentRangeStart w:id="266"/>
      <w:r w:rsidR="00B20299" w:rsidRPr="00FB7DEE">
        <w:t>Most of the rest of the state is projected to experience &lt;10 days reaching 105</w:t>
      </w:r>
      <w:r w:rsidR="00B20299" w:rsidRPr="00FB7DEE">
        <w:rPr>
          <w:vertAlign w:val="superscript"/>
        </w:rPr>
        <w:t>o</w:t>
      </w:r>
      <w:r w:rsidR="00B20299" w:rsidRPr="00FB7DEE">
        <w:t xml:space="preserve">F by the end of the century. </w:t>
      </w:r>
      <w:commentRangeEnd w:id="263"/>
      <w:r w:rsidR="00B20299" w:rsidRPr="00FB7DEE">
        <w:rPr>
          <w:rStyle w:val="CommentReference"/>
          <w:rFonts w:eastAsiaTheme="minorHAnsi"/>
          <w:sz w:val="23"/>
          <w:szCs w:val="20"/>
        </w:rPr>
        <w:commentReference w:id="263"/>
      </w:r>
    </w:p>
    <w:p w14:paraId="3AA0C608" w14:textId="77777777" w:rsidR="00B20299" w:rsidRPr="00866F5E" w:rsidRDefault="00B20299" w:rsidP="00B20299">
      <w:pPr>
        <w:pStyle w:val="nrpsHeading3"/>
        <w:rPr>
          <w:strike/>
        </w:rPr>
      </w:pPr>
      <w:bookmarkStart w:id="267" w:name="_Toc34208640"/>
      <w:r>
        <w:t>Smoke</w:t>
      </w:r>
      <w:commentRangeEnd w:id="264"/>
      <w:r>
        <w:rPr>
          <w:rStyle w:val="CommentReference"/>
          <w:rFonts w:eastAsiaTheme="minorHAnsi" w:cstheme="minorBidi"/>
        </w:rPr>
        <w:commentReference w:id="264"/>
      </w:r>
      <w:commentRangeEnd w:id="265"/>
      <w:r w:rsidR="002404D6">
        <w:rPr>
          <w:rStyle w:val="CommentReference"/>
          <w:rFonts w:asciiTheme="minorHAnsi" w:eastAsia="Times New Roman" w:hAnsiTheme="minorHAnsi"/>
          <w:b w:val="0"/>
          <w:i w:val="0"/>
        </w:rPr>
        <w:commentReference w:id="265"/>
      </w:r>
      <w:bookmarkEnd w:id="267"/>
      <w:commentRangeEnd w:id="266"/>
      <w:r w:rsidR="00593A09">
        <w:rPr>
          <w:rStyle w:val="CommentReference"/>
          <w:rFonts w:asciiTheme="minorHAnsi" w:eastAsia="Times New Roman" w:hAnsiTheme="minorHAnsi"/>
          <w:b w:val="0"/>
          <w:i w:val="0"/>
        </w:rPr>
        <w:commentReference w:id="266"/>
      </w:r>
    </w:p>
    <w:p w14:paraId="44D9F49A" w14:textId="2DE4C79E" w:rsidR="00B20299" w:rsidRDefault="00B20299" w:rsidP="00B20299">
      <w:pPr>
        <w:pStyle w:val="nrpsNormal"/>
      </w:pPr>
      <w:r w:rsidRPr="00EB132F">
        <w:t xml:space="preserve">Smoke </w:t>
      </w:r>
      <w:r w:rsidRPr="003F0017">
        <w:t>is likely to become a persistent feature of our climate, as wildfires become ever larger</w:t>
      </w:r>
      <w:r w:rsidRPr="00BB2B91">
        <w:t xml:space="preserve"> across the western US</w:t>
      </w:r>
      <w:r>
        <w:t>. S</w:t>
      </w:r>
      <w:r w:rsidRPr="00BB2B91">
        <w:t>moke fills our valleys</w:t>
      </w:r>
      <w:r>
        <w:t xml:space="preserve"> from local wildfires, as well as those fires burning in other western states and Canada. A</w:t>
      </w:r>
      <w:r w:rsidRPr="00BB2B91">
        <w:t xml:space="preserve">sh particles </w:t>
      </w:r>
      <w:r>
        <w:t xml:space="preserve">from these fires </w:t>
      </w:r>
      <w:r w:rsidRPr="00BB2B91">
        <w:t>trap heat</w:t>
      </w:r>
      <w:r>
        <w:t xml:space="preserve"> and </w:t>
      </w:r>
      <w:r w:rsidRPr="00BB2B91">
        <w:t>reduce transparency</w:t>
      </w:r>
      <w:r>
        <w:t xml:space="preserve"> creating dangerous air quality. </w:t>
      </w:r>
      <w:commentRangeStart w:id="268"/>
      <w:commentRangeStart w:id="269"/>
      <w:commentRangeStart w:id="270"/>
      <w:r w:rsidRPr="00160788">
        <w:rPr>
          <w:highlight w:val="yellow"/>
          <w:rPrChange w:id="271" w:author="Whitlock, Cathy" w:date="2020-03-07T12:13:00Z">
            <w:rPr/>
          </w:rPrChange>
        </w:rPr>
        <w:t xml:space="preserve">High levels of particulate matter from recent fires have increased emergency </w:t>
      </w:r>
      <w:r w:rsidRPr="00160788">
        <w:rPr>
          <w:highlight w:val="yellow"/>
          <w:rPrChange w:id="272" w:author="Whitlock, Cathy" w:date="2020-03-07T12:13:00Z">
            <w:rPr/>
          </w:rPrChange>
        </w:rPr>
        <w:lastRenderedPageBreak/>
        <w:t>admissions for asthma, respiratory, and cardiopulmonary problems in many regions</w:t>
      </w:r>
      <w:r w:rsidR="00F802D9" w:rsidRPr="00160788">
        <w:rPr>
          <w:highlight w:val="yellow"/>
          <w:rPrChange w:id="273" w:author="Whitlock, Cathy" w:date="2020-03-07T12:13:00Z">
            <w:rPr/>
          </w:rPrChange>
        </w:rPr>
        <w:t xml:space="preserve"> </w:t>
      </w:r>
      <w:r w:rsidR="00F802D9" w:rsidRPr="00160788">
        <w:rPr>
          <w:color w:val="auto"/>
          <w:highlight w:val="yellow"/>
          <w:rPrChange w:id="274" w:author="Whitlock, Cathy" w:date="2020-03-07T12:13:00Z">
            <w:rPr>
              <w:color w:val="auto"/>
              <w:highlight w:val="green"/>
            </w:rPr>
          </w:rPrChange>
        </w:rPr>
        <w:t>(</w:t>
      </w:r>
      <w:r w:rsidR="00F802D9" w:rsidRPr="00160788">
        <w:rPr>
          <w:highlight w:val="yellow"/>
          <w:rPrChange w:id="275" w:author="Whitlock, Cathy" w:date="2020-03-07T12:13:00Z">
            <w:rPr/>
          </w:rPrChange>
        </w:rPr>
        <w:t>see Section 3)</w:t>
      </w:r>
      <w:r w:rsidRPr="00160788">
        <w:rPr>
          <w:highlight w:val="yellow"/>
          <w:rPrChange w:id="276" w:author="Whitlock, Cathy" w:date="2020-03-07T12:13:00Z">
            <w:rPr/>
          </w:rPrChange>
        </w:rPr>
        <w:t>.</w:t>
      </w:r>
      <w:commentRangeEnd w:id="268"/>
      <w:r w:rsidRPr="00160788">
        <w:rPr>
          <w:rStyle w:val="CommentReference"/>
          <w:rFonts w:eastAsiaTheme="minorHAnsi" w:cstheme="minorBidi"/>
          <w:highlight w:val="yellow"/>
          <w:rPrChange w:id="277" w:author="Whitlock, Cathy" w:date="2020-03-07T12:13:00Z">
            <w:rPr>
              <w:rStyle w:val="CommentReference"/>
              <w:rFonts w:eastAsiaTheme="minorHAnsi" w:cstheme="minorBidi"/>
            </w:rPr>
          </w:rPrChange>
        </w:rPr>
        <w:commentReference w:id="268"/>
      </w:r>
      <w:commentRangeEnd w:id="269"/>
      <w:r w:rsidRPr="00160788">
        <w:rPr>
          <w:rStyle w:val="CommentReference"/>
          <w:rFonts w:eastAsiaTheme="minorHAnsi" w:cstheme="minorBidi"/>
          <w:highlight w:val="yellow"/>
          <w:rPrChange w:id="278" w:author="Whitlock, Cathy" w:date="2020-03-07T12:13:00Z">
            <w:rPr>
              <w:rStyle w:val="CommentReference"/>
              <w:rFonts w:eastAsiaTheme="minorHAnsi" w:cstheme="minorBidi"/>
            </w:rPr>
          </w:rPrChange>
        </w:rPr>
        <w:commentReference w:id="269"/>
      </w:r>
      <w:commentRangeEnd w:id="270"/>
      <w:r w:rsidR="00F802D9" w:rsidRPr="00160788">
        <w:rPr>
          <w:rStyle w:val="CommentReference"/>
          <w:rFonts w:asciiTheme="minorHAnsi" w:hAnsiTheme="minorHAnsi"/>
          <w:highlight w:val="yellow"/>
          <w:rPrChange w:id="279" w:author="Whitlock, Cathy" w:date="2020-03-07T12:13:00Z">
            <w:rPr>
              <w:rStyle w:val="CommentReference"/>
              <w:rFonts w:asciiTheme="minorHAnsi" w:hAnsiTheme="minorHAnsi"/>
            </w:rPr>
          </w:rPrChange>
        </w:rPr>
        <w:commentReference w:id="270"/>
      </w:r>
      <w:r>
        <w:t xml:space="preserve"> Since the 1970s,</w:t>
      </w:r>
      <w:r w:rsidRPr="00BB2B91">
        <w:t xml:space="preserve"> </w:t>
      </w:r>
      <w:r>
        <w:t xml:space="preserve">Montana’s </w:t>
      </w:r>
      <w:r w:rsidRPr="00BB2B91">
        <w:t>fire season has lengthened from 5 to over 7 months</w:t>
      </w:r>
      <w:r>
        <w:t xml:space="preserve">/yr </w:t>
      </w:r>
      <w:r w:rsidRPr="00D34AE9">
        <w:rPr>
          <w:highlight w:val="green"/>
        </w:rPr>
        <w:t>(</w:t>
      </w:r>
      <w:r>
        <w:t>see Section 5)</w:t>
      </w:r>
      <w:r w:rsidRPr="00BB2B91">
        <w:t xml:space="preserve">, and parts of the country </w:t>
      </w:r>
      <w:r>
        <w:t xml:space="preserve">now </w:t>
      </w:r>
      <w:r w:rsidRPr="00BB2B91">
        <w:t>experience wildfires year</w:t>
      </w:r>
      <w:r>
        <w:t>-</w:t>
      </w:r>
      <w:r w:rsidRPr="00BB2B91">
        <w:t>round</w:t>
      </w:r>
      <w:r>
        <w:t xml:space="preserve">. </w:t>
      </w:r>
      <w:r w:rsidRPr="00BB2B91">
        <w:t>The link between rising temperature and fire activity is clear</w:t>
      </w:r>
      <w:r>
        <w:t>: warmer</w:t>
      </w:r>
      <w:r w:rsidRPr="00BB2B91">
        <w:t xml:space="preserve"> summers dry fuels (both grass and woody), setting the stage for fires to ignite and spread</w:t>
      </w:r>
      <w:r>
        <w:t xml:space="preserve">. </w:t>
      </w:r>
      <w:r w:rsidRPr="00BB2B91">
        <w:t>Learning to live with fire</w:t>
      </w:r>
      <w:r>
        <w:t xml:space="preserve"> has become a priority for Montanans. Likewise, </w:t>
      </w:r>
      <w:r w:rsidRPr="00BB2B91">
        <w:t xml:space="preserve">making our communities </w:t>
      </w:r>
      <w:r>
        <w:t>better</w:t>
      </w:r>
      <w:r w:rsidRPr="00BB2B91">
        <w:t xml:space="preserve"> a</w:t>
      </w:r>
      <w:r>
        <w:t xml:space="preserve">dapted and more resilient to fire is now a priority in planning </w:t>
      </w:r>
      <w:r w:rsidRPr="00675BFA">
        <w:t xml:space="preserve">efforts </w:t>
      </w:r>
      <w:r w:rsidR="00255C01" w:rsidRPr="00D1220C">
        <w:rPr>
          <w:highlight w:val="green"/>
        </w:rPr>
        <w:t>(</w:t>
      </w:r>
      <w:r w:rsidRPr="00675BFA">
        <w:t>Schoennagel</w:t>
      </w:r>
      <w:r w:rsidRPr="00453F5D">
        <w:t xml:space="preserve"> et al. 2017; McWethy et al. 2019</w:t>
      </w:r>
      <w:r w:rsidRPr="00BB2B91">
        <w:t>)</w:t>
      </w:r>
      <w:r>
        <w:t xml:space="preserve">. </w:t>
      </w:r>
    </w:p>
    <w:p w14:paraId="78898DA9" w14:textId="77777777" w:rsidR="00B20299" w:rsidRDefault="00B20299" w:rsidP="00B20299">
      <w:pPr>
        <w:pStyle w:val="nrpsHeading3"/>
      </w:pPr>
      <w:bookmarkStart w:id="280" w:name="_Toc34208641"/>
      <w:r w:rsidRPr="005A4F9E">
        <w:t>Climate “surprises”</w:t>
      </w:r>
      <w:bookmarkEnd w:id="280"/>
    </w:p>
    <w:p w14:paraId="1C93EB8E" w14:textId="228D0960" w:rsidR="000253C1" w:rsidRDefault="00B20299" w:rsidP="000253C1">
      <w:pPr>
        <w:pStyle w:val="nrpsNormal"/>
      </w:pPr>
      <w:r w:rsidRPr="00EB132F">
        <w:t xml:space="preserve">Climate “surprises” </w:t>
      </w:r>
      <w:r w:rsidR="000253C1" w:rsidRPr="000253C1">
        <w:t>are the extreme or unexpected events that cause the most damage to human health and property</w:t>
      </w:r>
      <w:del w:id="281" w:author="Whitlock, Cathy" w:date="2020-03-07T12:14:00Z">
        <w:r w:rsidR="000253C1" w:rsidRPr="000253C1" w:rsidDel="00160788">
          <w:delText>, including</w:delText>
        </w:r>
      </w:del>
      <w:ins w:id="282" w:author="Whitlock, Cathy" w:date="2020-03-07T12:14:00Z">
        <w:r w:rsidR="00160788">
          <w:t>.  The list includes</w:t>
        </w:r>
      </w:ins>
      <w:r w:rsidR="000253C1" w:rsidRPr="000253C1">
        <w:t xml:space="preserve"> abrupt and marked changes in average temperature or altered patterns of storms, floods, droughts, and wildfire. These events take place so rapidly and unexpectedly that human or natural systems often have difficulty adapting</w:t>
      </w:r>
      <w:r w:rsidRPr="00675BFA">
        <w:t>.</w:t>
      </w:r>
    </w:p>
    <w:p w14:paraId="500C84CE" w14:textId="0DDC8645" w:rsidR="00B20299" w:rsidRDefault="00B20299" w:rsidP="00B20299">
      <w:pPr>
        <w:pStyle w:val="nrpsNormal"/>
      </w:pPr>
      <w:r w:rsidRPr="00675BFA">
        <w:t xml:space="preserve">Rising spring temperatures, for example, have led to a shift from snow to rain in early spring </w:t>
      </w:r>
      <w:r w:rsidR="00255C01" w:rsidRPr="00D1220C">
        <w:rPr>
          <w:highlight w:val="green"/>
        </w:rPr>
        <w:t>(</w:t>
      </w:r>
      <w:r w:rsidRPr="00675BFA">
        <w:t xml:space="preserve">Whitlock et al. 2017). In addition, snowpack melts more rapidly in spring, resulting in ice jams and streams overflowing their banks, with sometimes disastrous consequences. Severe spring floods have occurred in snow-fed streams in Montana throughout history </w:t>
      </w:r>
      <w:r w:rsidR="00255C01" w:rsidRPr="00D1220C">
        <w:rPr>
          <w:highlight w:val="green"/>
        </w:rPr>
        <w:t>(</w:t>
      </w:r>
      <w:r w:rsidRPr="00675BFA">
        <w:t xml:space="preserve">NOAAd undated), but recent years have seen unusually large floods on the Missouri, Musselshell, Poplar, Powder, and Yellowstone rivers </w:t>
      </w:r>
      <w:r w:rsidR="00255C01" w:rsidRPr="00D1220C">
        <w:rPr>
          <w:highlight w:val="green"/>
        </w:rPr>
        <w:t>(</w:t>
      </w:r>
      <w:r w:rsidRPr="00675BFA">
        <w:t>Whitlock</w:t>
      </w:r>
      <w:r>
        <w:t xml:space="preserve"> et al. 2017). These events have led to extensive property and infrastructure damage, as well as loss of</w:t>
      </w:r>
      <w:r w:rsidRPr="00BB2B91">
        <w:t xml:space="preserve"> human lives</w:t>
      </w:r>
      <w:r>
        <w:t xml:space="preserve">. </w:t>
      </w:r>
      <w:r w:rsidRPr="00BB2B91">
        <w:t xml:space="preserve">Although it is difficult to predict </w:t>
      </w:r>
      <w:r>
        <w:t xml:space="preserve">spring flood </w:t>
      </w:r>
      <w:r w:rsidRPr="00BB2B91">
        <w:t xml:space="preserve">events with certainty, </w:t>
      </w:r>
      <w:r>
        <w:t>they</w:t>
      </w:r>
      <w:r w:rsidRPr="00BB2B91">
        <w:t xml:space="preserve"> are likely to increase</w:t>
      </w:r>
      <w:r>
        <w:t xml:space="preserve"> in frequency and severity</w:t>
      </w:r>
      <w:r w:rsidRPr="00BB2B91">
        <w:t xml:space="preserve"> in the future</w:t>
      </w:r>
      <w:r>
        <w:t>. C</w:t>
      </w:r>
      <w:r w:rsidRPr="00BB2B91">
        <w:t xml:space="preserve">limate projections suggest </w:t>
      </w:r>
      <w:r>
        <w:t>that the</w:t>
      </w:r>
      <w:r w:rsidRPr="00BB2B91">
        <w:t xml:space="preserve"> seasonal shift from snow to rain will occur earlier</w:t>
      </w:r>
      <w:r>
        <w:t>, as will the date of peak spring runoff. Peak runoff on most headwater streams in Montana now occurs 10-20 days earlier than in 1948, and by the end of the century</w:t>
      </w:r>
      <w:ins w:id="283" w:author="Whitlock, Cathy" w:date="2020-03-07T12:15:00Z">
        <w:r w:rsidR="007016B3">
          <w:t>,</w:t>
        </w:r>
      </w:ins>
      <w:r>
        <w:t xml:space="preserve"> the date of peak run off is projected to occur 5-35 days earlier than during the period from 1951-1980 </w:t>
      </w:r>
      <w:r w:rsidR="00255C01" w:rsidRPr="00D1220C">
        <w:rPr>
          <w:highlight w:val="green"/>
        </w:rPr>
        <w:t>(</w:t>
      </w:r>
      <w:r>
        <w:t>Stewart et al. 2004).</w:t>
      </w:r>
    </w:p>
    <w:p w14:paraId="54A31B45" w14:textId="198D51FC" w:rsidR="00220392" w:rsidRDefault="00B20299" w:rsidP="00B20299">
      <w:pPr>
        <w:pStyle w:val="nrpsNormal"/>
      </w:pPr>
      <w:r w:rsidRPr="005A4F9E">
        <w:t xml:space="preserve">Another consequence of </w:t>
      </w:r>
      <w:del w:id="284" w:author="Whitlock, Cathy" w:date="2020-03-07T12:15:00Z">
        <w:r w:rsidRPr="005A4F9E" w:rsidDel="007016B3">
          <w:delText xml:space="preserve">the </w:delText>
        </w:r>
      </w:del>
      <w:r w:rsidRPr="005A4F9E">
        <w:t xml:space="preserve">earlier snowmelt is less </w:t>
      </w:r>
      <w:ins w:id="285" w:author="Whitlock, Cathy" w:date="2020-03-07T12:15:00Z">
        <w:r w:rsidR="007016B3" w:rsidRPr="005A4F9E">
          <w:t xml:space="preserve">available </w:t>
        </w:r>
      </w:ins>
      <w:r w:rsidRPr="005A4F9E">
        <w:t xml:space="preserve">water </w:t>
      </w:r>
      <w:del w:id="286" w:author="Whitlock, Cathy" w:date="2020-03-07T12:15:00Z">
        <w:r w:rsidRPr="005A4F9E" w:rsidDel="007016B3">
          <w:delText xml:space="preserve">available </w:delText>
        </w:r>
      </w:del>
      <w:r w:rsidRPr="005A4F9E">
        <w:t>in late summer, increasing the risk of drought. Drought can be long term—Montana suffered a 307</w:t>
      </w:r>
      <w:r>
        <w:t>-</w:t>
      </w:r>
      <w:r w:rsidRPr="005A4F9E">
        <w:t xml:space="preserve">week drought starting May 2000 </w:t>
      </w:r>
      <w:r w:rsidR="00255C01" w:rsidRPr="00D1220C">
        <w:rPr>
          <w:highlight w:val="green"/>
        </w:rPr>
        <w:t>(</w:t>
      </w:r>
      <w:r w:rsidR="00E62658">
        <w:t>NIDIS undated</w:t>
      </w:r>
      <w:r w:rsidRPr="005A4F9E">
        <w:t xml:space="preserve">)—or short. In the latter category are “flash droughts,” a recently coined phrase </w:t>
      </w:r>
      <w:del w:id="287" w:author="Whitlock, Cathy" w:date="2020-03-07T12:16:00Z">
        <w:r w:rsidRPr="005A4F9E" w:rsidDel="007016B3">
          <w:delText xml:space="preserve">which </w:delText>
        </w:r>
      </w:del>
      <w:ins w:id="288" w:author="Whitlock, Cathy" w:date="2020-03-07T12:16:00Z">
        <w:r w:rsidR="007016B3">
          <w:t>that</w:t>
        </w:r>
        <w:r w:rsidR="007016B3" w:rsidRPr="005A4F9E">
          <w:t xml:space="preserve"> </w:t>
        </w:r>
      </w:ins>
      <w:r w:rsidRPr="005A4F9E">
        <w:t>describes a rapid shift from wet to dry conditions following just a few weeks of hot, dry weather.</w:t>
      </w:r>
    </w:p>
    <w:p w14:paraId="1357D79E" w14:textId="582B5111" w:rsidR="008A39DE" w:rsidRPr="005A4F9E" w:rsidRDefault="008A39DE" w:rsidP="008A39DE">
      <w:pPr>
        <w:pStyle w:val="nrpsNormal"/>
      </w:pPr>
      <w:r w:rsidRPr="005A4F9E">
        <w:t>Regardless of length of drought, the impacts to human health can range from respiratory issues due to poor air quality from fires or dust storms; to gastrointestinal strife due to declining drinking water quality and/or sanitation services; to increased disease carried by vectors such as mosquitos that are better able to breed in stagnant waters</w:t>
      </w:r>
      <w:r>
        <w:t xml:space="preserve"> </w:t>
      </w:r>
      <w:r w:rsidR="00255C01" w:rsidRPr="00D1220C">
        <w:rPr>
          <w:highlight w:val="green"/>
        </w:rPr>
        <w:t>(</w:t>
      </w:r>
      <w:r w:rsidRPr="00A320D8">
        <w:t>CDC</w:t>
      </w:r>
      <w:r w:rsidR="00A320D8" w:rsidRPr="00A320D8">
        <w:t>a undated</w:t>
      </w:r>
      <w:r>
        <w:rPr>
          <w:rStyle w:val="Hyperlink"/>
          <w:color w:val="000000" w:themeColor="text1"/>
          <w:u w:val="none"/>
        </w:rPr>
        <w:t>).</w:t>
      </w:r>
    </w:p>
    <w:p w14:paraId="0B4FA8C8" w14:textId="6936A7E1" w:rsidR="00B20299" w:rsidRDefault="00B20299" w:rsidP="00B20299">
      <w:pPr>
        <w:pStyle w:val="nrpsNormal"/>
      </w:pPr>
    </w:p>
    <w:tbl>
      <w:tblPr>
        <w:tblStyle w:val="TableGrid"/>
        <w:tblW w:w="92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E5F1" w:themeFill="accent1" w:themeFillTint="33"/>
        <w:tblCellMar>
          <w:left w:w="144" w:type="dxa"/>
          <w:right w:w="115" w:type="dxa"/>
        </w:tblCellMar>
        <w:tblLook w:val="04A0" w:firstRow="1" w:lastRow="0" w:firstColumn="1" w:lastColumn="0" w:noHBand="0" w:noVBand="1"/>
      </w:tblPr>
      <w:tblGrid>
        <w:gridCol w:w="382"/>
        <w:gridCol w:w="8834"/>
      </w:tblGrid>
      <w:tr w:rsidR="00EC6925" w14:paraId="7DB61F06" w14:textId="77777777" w:rsidTr="11C6D738">
        <w:trPr>
          <w:cantSplit/>
          <w:jc w:val="center"/>
        </w:trPr>
        <w:tc>
          <w:tcPr>
            <w:tcW w:w="382" w:type="dxa"/>
            <w:shd w:val="clear" w:color="auto" w:fill="B8CCE4" w:themeFill="accent1" w:themeFillTint="66"/>
          </w:tcPr>
          <w:p w14:paraId="145BBB23" w14:textId="77777777" w:rsidR="00EC6925" w:rsidRDefault="00EC6925" w:rsidP="000A2C9E">
            <w:pPr>
              <w:keepNext/>
              <w:keepLines/>
              <w:spacing w:after="0" w:line="240" w:lineRule="auto"/>
              <w:rPr>
                <w:rFonts w:cstheme="minorHAnsi"/>
              </w:rPr>
            </w:pPr>
          </w:p>
        </w:tc>
        <w:tc>
          <w:tcPr>
            <w:tcW w:w="8834" w:type="dxa"/>
            <w:shd w:val="clear" w:color="auto" w:fill="DBE5F1" w:themeFill="accent1" w:themeFillTint="33"/>
            <w:vAlign w:val="center"/>
          </w:tcPr>
          <w:p w14:paraId="35C7943E" w14:textId="0CA23CBC" w:rsidR="00920475" w:rsidRDefault="00920475" w:rsidP="00920475">
            <w:pPr>
              <w:pStyle w:val="nrpsnormalsidebarSB"/>
              <w:jc w:val="center"/>
            </w:pPr>
            <w:r>
              <w:rPr>
                <w:rStyle w:val="nrpsFigurecaptionChar"/>
                <w:rFonts w:ascii="Times New Roman" w:hAnsi="Times New Roman"/>
                <w:sz w:val="22"/>
                <w:szCs w:val="22"/>
              </w:rPr>
              <w:br/>
            </w:r>
            <w:bookmarkStart w:id="289" w:name="_Toc34208708"/>
            <w:r w:rsidRPr="00084FEE">
              <w:rPr>
                <w:rStyle w:val="nrpsFigurecaptionChar"/>
                <w:rFonts w:ascii="Times New Roman" w:hAnsi="Times New Roman"/>
                <w:sz w:val="22"/>
                <w:szCs w:val="22"/>
              </w:rPr>
              <w:t xml:space="preserve">Sidebar: </w:t>
            </w:r>
            <w:r>
              <w:rPr>
                <w:rStyle w:val="nrpsFigurecaptionChar"/>
                <w:rFonts w:ascii="Times New Roman" w:hAnsi="Times New Roman"/>
                <w:i w:val="0"/>
                <w:sz w:val="22"/>
                <w:szCs w:val="22"/>
              </w:rPr>
              <w:t>The 2017 Northern Great Plains Drought</w:t>
            </w:r>
            <w:bookmarkEnd w:id="289"/>
            <w:r>
              <w:rPr>
                <w:rStyle w:val="nrpsFigurecaptionChar"/>
                <w:rFonts w:ascii="Times New Roman" w:hAnsi="Times New Roman"/>
                <w:i w:val="0"/>
                <w:sz w:val="22"/>
                <w:szCs w:val="22"/>
              </w:rPr>
              <w:t xml:space="preserve"> </w:t>
            </w:r>
          </w:p>
          <w:p w14:paraId="4F5E04B6" w14:textId="379549DF" w:rsidR="00EC6925" w:rsidRPr="0004440D" w:rsidRDefault="00EC6925" w:rsidP="00EC6925">
            <w:pPr>
              <w:pStyle w:val="nrpsnormalsidebarSB"/>
              <w:rPr>
                <w:b/>
              </w:rPr>
            </w:pPr>
            <w:r w:rsidRPr="00E133AA">
              <w:t xml:space="preserve">The 2017 Northern Plains drought sparked wildfires, destroyed livestock, and reduced agricultural </w:t>
            </w:r>
            <w:r w:rsidRPr="00A320D8">
              <w:t>production</w:t>
            </w:r>
            <w:r w:rsidR="00742BC4" w:rsidRPr="00A320D8">
              <w:t xml:space="preserve"> </w:t>
            </w:r>
            <w:r w:rsidR="00742BC4" w:rsidRPr="00A320D8">
              <w:rPr>
                <w:highlight w:val="green"/>
              </w:rPr>
              <w:t>(</w:t>
            </w:r>
            <w:r w:rsidR="00742BC4" w:rsidRPr="00A320D8">
              <w:t>Jensco et al. 2019)</w:t>
            </w:r>
            <w:r w:rsidRPr="00A320D8">
              <w:t>. It</w:t>
            </w:r>
            <w:r w:rsidRPr="0004440D">
              <w:t xml:space="preserve"> was the worst drought to impact North Dakota, South Dakota, eastern Montana, and the Canadian prairies in decades.</w:t>
            </w:r>
          </w:p>
          <w:p w14:paraId="64E7A231" w14:textId="02A3CBB6" w:rsidR="00EC6925" w:rsidRPr="00E133AA" w:rsidRDefault="00EC6925" w:rsidP="00EC6925">
            <w:pPr>
              <w:pStyle w:val="nrpsnormalsidebarSB"/>
              <w:rPr>
                <w:b/>
              </w:rPr>
            </w:pPr>
            <w:r w:rsidRPr="0004440D">
              <w:t>Neither the drought’s rapid onset</w:t>
            </w:r>
            <w:r w:rsidR="00742BC4" w:rsidRPr="0004440D">
              <w:t>—sometimes called a “flash” drought—n</w:t>
            </w:r>
            <w:r w:rsidRPr="0004440D">
              <w:t>or its severity</w:t>
            </w:r>
            <w:r w:rsidRPr="00E133AA">
              <w:t xml:space="preserve"> w</w:t>
            </w:r>
            <w:r>
              <w:t>as</w:t>
            </w:r>
            <w:r w:rsidRPr="00E133AA">
              <w:t xml:space="preserve"> forecast. In May 2017, the northern Great Plains region was mostly drought</w:t>
            </w:r>
            <w:r>
              <w:t xml:space="preserve"> </w:t>
            </w:r>
            <w:r w:rsidRPr="00E133AA">
              <w:t>free, and at least average summer precipitation was forecast</w:t>
            </w:r>
            <w:r>
              <w:t>.</w:t>
            </w:r>
            <w:r w:rsidRPr="00E133AA">
              <w:t xml:space="preserve"> By July 2017, </w:t>
            </w:r>
            <w:r>
              <w:t>the region</w:t>
            </w:r>
            <w:r w:rsidRPr="00E133AA">
              <w:t xml:space="preserve"> was experiencing severe to extreme drought, resulting in fires that burned 4.8 million acres across both countries</w:t>
            </w:r>
            <w:r>
              <w:t>. US</w:t>
            </w:r>
            <w:r w:rsidRPr="00E133AA">
              <w:t xml:space="preserve"> agricultural losses</w:t>
            </w:r>
            <w:r>
              <w:t xml:space="preserve"> alone exceeded </w:t>
            </w:r>
            <w:r w:rsidRPr="00E133AA">
              <w:t xml:space="preserve">$2.6 billion dollars. </w:t>
            </w:r>
          </w:p>
          <w:p w14:paraId="47AA3347" w14:textId="7DDE3160" w:rsidR="002E3385" w:rsidRDefault="00EC6925" w:rsidP="00132785">
            <w:pPr>
              <w:pStyle w:val="nrpsnormalsidebarSB"/>
            </w:pPr>
            <w:r w:rsidRPr="00E133AA">
              <w:t xml:space="preserve">The unique circumstances of this drought </w:t>
            </w:r>
            <w:r>
              <w:t>provided</w:t>
            </w:r>
            <w:r w:rsidRPr="00E133AA">
              <w:t xml:space="preserve"> an opportunity to evaluate the evolution of this type of climate event</w:t>
            </w:r>
            <w:r>
              <w:t xml:space="preserve">, as well as </w:t>
            </w:r>
            <w:r w:rsidRPr="00E133AA">
              <w:t>improve the effectiveness of drought-related coordination, communication, and management in preparation for future droughts. National Integrated Drought Information System and partners published two reports th</w:t>
            </w:r>
            <w:r>
              <w:t>at</w:t>
            </w:r>
            <w:r w:rsidRPr="00E133AA">
              <w:t xml:space="preserve"> examine the evolution and impacts of the 2017 drought, as well as lessons learned,</w:t>
            </w:r>
            <w:r>
              <w:t xml:space="preserve"> data </w:t>
            </w:r>
            <w:r w:rsidRPr="00E133AA">
              <w:t>needs, and</w:t>
            </w:r>
            <w:r>
              <w:t xml:space="preserve"> information</w:t>
            </w:r>
            <w:r w:rsidRPr="00E133AA">
              <w:t xml:space="preserve"> gaps.</w:t>
            </w:r>
          </w:p>
          <w:tbl>
            <w:tblPr>
              <w:tblStyle w:val="TableGrid"/>
              <w:tblW w:w="57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60"/>
            </w:tblGrid>
            <w:tr w:rsidR="002E3385" w14:paraId="1071D4B4" w14:textId="77777777" w:rsidTr="11C6D738">
              <w:trPr>
                <w:jc w:val="center"/>
              </w:trPr>
              <w:tc>
                <w:tcPr>
                  <w:tcW w:w="8565" w:type="dxa"/>
                </w:tcPr>
                <w:p w14:paraId="1DC75131" w14:textId="7619F06A" w:rsidR="002E3385" w:rsidRDefault="002E3385" w:rsidP="002E3385">
                  <w:pPr>
                    <w:pStyle w:val="nrpsnormalsidebarSB"/>
                    <w:spacing w:after="0" w:line="240" w:lineRule="auto"/>
                    <w:jc w:val="center"/>
                  </w:pPr>
                  <w:r>
                    <w:rPr>
                      <w:noProof/>
                    </w:rPr>
                    <w:drawing>
                      <wp:inline distT="0" distB="0" distL="0" distR="0" wp14:anchorId="5C290D8A" wp14:editId="52AE0CD1">
                        <wp:extent cx="2743200" cy="1960559"/>
                        <wp:effectExtent l="0" t="0" r="0" b="1905"/>
                        <wp:docPr id="1411336246" name="Picture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pic:nvPicPr>
                              <pic:blipFill>
                                <a:blip r:embed="rId41">
                                  <a:extLst>
                                    <a:ext uri="{28A0092B-C50C-407E-A947-70E740481C1C}">
                                      <a14:useLocalDpi xmlns:a14="http://schemas.microsoft.com/office/drawing/2010/main" val="0"/>
                                    </a:ext>
                                  </a:extLst>
                                </a:blip>
                                <a:stretch>
                                  <a:fillRect/>
                                </a:stretch>
                              </pic:blipFill>
                              <pic:spPr>
                                <a:xfrm>
                                  <a:off x="0" y="0"/>
                                  <a:ext cx="2743200" cy="1960559"/>
                                </a:xfrm>
                                <a:prstGeom prst="rect">
                                  <a:avLst/>
                                </a:prstGeom>
                              </pic:spPr>
                            </pic:pic>
                          </a:graphicData>
                        </a:graphic>
                      </wp:inline>
                    </w:drawing>
                  </w:r>
                </w:p>
                <w:p w14:paraId="5F8905AC" w14:textId="77777777" w:rsidR="002E3385" w:rsidRDefault="002E3385" w:rsidP="002E3385">
                  <w:pPr>
                    <w:pStyle w:val="nrpsnormalsidebarSB"/>
                    <w:spacing w:after="0" w:line="240" w:lineRule="auto"/>
                    <w:jc w:val="center"/>
                  </w:pPr>
                </w:p>
                <w:p w14:paraId="19D0EC28" w14:textId="2BCB74C2" w:rsidR="002E3385" w:rsidRDefault="002E3385" w:rsidP="002E3385">
                  <w:pPr>
                    <w:pStyle w:val="nrpsnormalsidebarSB"/>
                    <w:spacing w:after="0" w:line="240" w:lineRule="auto"/>
                    <w:jc w:val="center"/>
                  </w:pPr>
                  <w:commentRangeStart w:id="290"/>
                  <w:r>
                    <w:t xml:space="preserve">Fires in ___ </w:t>
                  </w:r>
                </w:p>
                <w:p w14:paraId="5FBB129D" w14:textId="77777777" w:rsidR="002E3385" w:rsidRDefault="002E3385" w:rsidP="002E3385">
                  <w:pPr>
                    <w:pStyle w:val="nrpsnormalsidebarSB"/>
                    <w:spacing w:after="0" w:line="240" w:lineRule="auto"/>
                    <w:jc w:val="center"/>
                  </w:pPr>
                  <w:r>
                    <w:t xml:space="preserve">Photo courtesy of </w:t>
                  </w:r>
                  <w:commentRangeEnd w:id="290"/>
                  <w:r>
                    <w:rPr>
                      <w:rStyle w:val="CommentReference"/>
                      <w:rFonts w:asciiTheme="minorHAnsi" w:hAnsiTheme="minorHAnsi"/>
                      <w:i w:val="0"/>
                    </w:rPr>
                    <w:commentReference w:id="290"/>
                  </w:r>
                </w:p>
                <w:p w14:paraId="021F93B2" w14:textId="20BE1ECE" w:rsidR="002E3385" w:rsidRDefault="002E3385" w:rsidP="002E3385">
                  <w:pPr>
                    <w:pStyle w:val="nrpsnormalsidebarSB"/>
                    <w:spacing w:after="0" w:line="240" w:lineRule="auto"/>
                    <w:jc w:val="center"/>
                  </w:pPr>
                </w:p>
              </w:tc>
            </w:tr>
          </w:tbl>
          <w:p w14:paraId="067CD2F8" w14:textId="6B39557F" w:rsidR="002E3385" w:rsidRDefault="002E3385" w:rsidP="00132785">
            <w:pPr>
              <w:pStyle w:val="nrpsnormalsidebarSB"/>
            </w:pPr>
          </w:p>
        </w:tc>
      </w:tr>
    </w:tbl>
    <w:p w14:paraId="2A139AAC" w14:textId="77777777" w:rsidR="00B20299" w:rsidRDefault="00B20299" w:rsidP="00B20299">
      <w:pPr>
        <w:pStyle w:val="nrpsNormal"/>
        <w:rPr>
          <w:shd w:val="clear" w:color="auto" w:fill="FFFFFF"/>
        </w:rPr>
      </w:pPr>
    </w:p>
    <w:p w14:paraId="727E8DFF" w14:textId="77777777" w:rsidR="00494B1F" w:rsidRDefault="00494B1F" w:rsidP="00B20299">
      <w:pPr>
        <w:pStyle w:val="nrpsNormal"/>
      </w:pPr>
    </w:p>
    <w:p w14:paraId="1A5C3E52" w14:textId="4CFF952A" w:rsidR="00B20299" w:rsidRPr="00BB2B91" w:rsidRDefault="00B20299" w:rsidP="00B20299">
      <w:pPr>
        <w:pStyle w:val="nrpsNormal"/>
      </w:pPr>
      <w:r>
        <w:t>Reduced</w:t>
      </w:r>
      <w:r w:rsidRPr="00BB2B91">
        <w:t xml:space="preserve"> stream flow in the late summer has </w:t>
      </w:r>
      <w:r>
        <w:t xml:space="preserve">also </w:t>
      </w:r>
      <w:r w:rsidRPr="00BB2B91">
        <w:t xml:space="preserve">led to </w:t>
      </w:r>
      <w:r>
        <w:t xml:space="preserve">high </w:t>
      </w:r>
      <w:del w:id="291" w:author="Whitlock, Cathy" w:date="2020-03-07T12:17:00Z">
        <w:r w:rsidDel="007016B3">
          <w:delText>water</w:delText>
        </w:r>
        <w:r w:rsidRPr="00BB2B91" w:rsidDel="007016B3">
          <w:delText xml:space="preserve"> </w:delText>
        </w:r>
      </w:del>
      <w:r w:rsidRPr="00BB2B91">
        <w:t>temperatures</w:t>
      </w:r>
      <w:r>
        <w:t xml:space="preserve"> in some waterways, stressing the region’s late-season water supplies and ecosystems. </w:t>
      </w:r>
      <w:r w:rsidR="008A19ED">
        <w:t>Montana Fish, Wildlife, and Parks closed a</w:t>
      </w:r>
      <w:r>
        <w:t xml:space="preserve"> 184-mile stretch of the Yellowstone River in 2016 because of a massive fish kill attributed to the warm temperatures leading to a proliferative kidney disease</w:t>
      </w:r>
      <w:r w:rsidR="008A19ED">
        <w:t xml:space="preserve"> </w:t>
      </w:r>
      <w:r w:rsidR="008A19ED" w:rsidRPr="00A320D8">
        <w:rPr>
          <w:highlight w:val="green"/>
        </w:rPr>
        <w:t>(</w:t>
      </w:r>
      <w:r w:rsidR="008A19ED">
        <w:t>MFWP 2016)</w:t>
      </w:r>
      <w:r>
        <w:t>; other rivers are regularly closed to fishing when water temperatures reach 73</w:t>
      </w:r>
      <w:r w:rsidRPr="008569AA">
        <w:rPr>
          <w:vertAlign w:val="superscript"/>
        </w:rPr>
        <w:t>o</w:t>
      </w:r>
      <w:r>
        <w:t>F for three consecutive days</w:t>
      </w:r>
      <w:r w:rsidR="008A19ED">
        <w:t>.</w:t>
      </w:r>
      <w:r w:rsidR="00A320D8">
        <w:t xml:space="preserve"> </w:t>
      </w:r>
      <w:r w:rsidR="00AF6329">
        <w:t>R</w:t>
      </w:r>
      <w:r w:rsidRPr="00BB2B91">
        <w:t xml:space="preserve">educed water availability </w:t>
      </w:r>
      <w:r w:rsidR="00AF6329">
        <w:t xml:space="preserve">threatens </w:t>
      </w:r>
      <w:r w:rsidRPr="00BB2B91">
        <w:t>irrigation and water supplies for communities</w:t>
      </w:r>
      <w:r w:rsidR="00AF6329">
        <w:t>,</w:t>
      </w:r>
      <w:r>
        <w:t xml:space="preserve"> as well as</w:t>
      </w:r>
      <w:r w:rsidRPr="00BB2B91">
        <w:t xml:space="preserve"> </w:t>
      </w:r>
      <w:r>
        <w:t xml:space="preserve">sets the stage for </w:t>
      </w:r>
      <w:r w:rsidRPr="00BB2B91">
        <w:t xml:space="preserve">a host of health issues, including </w:t>
      </w:r>
      <w:r>
        <w:t xml:space="preserve">vector-borne diseases and mental </w:t>
      </w:r>
      <w:r w:rsidR="00F03013">
        <w:t>health concerns</w:t>
      </w:r>
      <w:r>
        <w:t xml:space="preserve"> </w:t>
      </w:r>
      <w:r w:rsidR="00255C01" w:rsidRPr="00D1220C">
        <w:rPr>
          <w:highlight w:val="green"/>
        </w:rPr>
        <w:t>(</w:t>
      </w:r>
      <w:r w:rsidRPr="00255C01">
        <w:t>s</w:t>
      </w:r>
      <w:r w:rsidRPr="005D1ADF">
        <w:t xml:space="preserve">ee </w:t>
      </w:r>
      <w:r>
        <w:t>S</w:t>
      </w:r>
      <w:r w:rsidRPr="005D1ADF">
        <w:t>ection</w:t>
      </w:r>
      <w:r w:rsidR="00A320D8">
        <w:t xml:space="preserve"> 3</w:t>
      </w:r>
      <w:r>
        <w:t>)</w:t>
      </w:r>
      <w:r w:rsidRPr="00BB2B91">
        <w:t>.</w:t>
      </w:r>
    </w:p>
    <w:p w14:paraId="5FCF90AD" w14:textId="76BCE13B" w:rsidR="00B20299" w:rsidRPr="002E5B6D" w:rsidRDefault="11C6D738" w:rsidP="00B20299">
      <w:pPr>
        <w:pStyle w:val="nrpsNormal"/>
      </w:pPr>
      <w:r>
        <w:t xml:space="preserve">Other climate surprises are likely but tougher to predict. Tornado and severe thunderstorm events currently cause significant property damage and loss of life every year. </w:t>
      </w:r>
      <w:del w:id="292" w:author="Whitlock, Cathy" w:date="2020-03-07T12:19:00Z">
        <w:r w:rsidR="00B20299" w:rsidDel="11C6D738">
          <w:delText xml:space="preserve">In the last 25 years, more than </w:delText>
        </w:r>
        <w:r w:rsidR="00B20299" w:rsidDel="11C6D738">
          <w:lastRenderedPageBreak/>
          <w:delText>one-third of</w:delText>
        </w:r>
      </w:del>
      <w:ins w:id="293" w:author="Whitlock, Cathy" w:date="2020-03-07T12:19:00Z">
        <w:r>
          <w:t>Of the</w:t>
        </w:r>
      </w:ins>
      <w:r>
        <w:t xml:space="preserve"> </w:t>
      </w:r>
      <w:del w:id="294" w:author="Whitlock, Cathy" w:date="2020-03-07T12:20:00Z">
        <w:r w:rsidR="00B20299" w:rsidDel="11C6D738">
          <w:delText>t</w:delText>
        </w:r>
      </w:del>
      <w:del w:id="295" w:author="Whitlock, Cathy" w:date="2020-03-07T12:19:00Z">
        <w:r w:rsidR="00B20299" w:rsidDel="11C6D738">
          <w:delText xml:space="preserve">hose </w:delText>
        </w:r>
      </w:del>
      <w:r>
        <w:t xml:space="preserve">US weather disasters that </w:t>
      </w:r>
      <w:ins w:id="296" w:author="Whitlock, Cathy" w:date="2020-03-07T12:20:00Z">
        <w:r>
          <w:t xml:space="preserve">have </w:t>
        </w:r>
      </w:ins>
      <w:commentRangeStart w:id="297"/>
      <w:r>
        <w:t>incurred</w:t>
      </w:r>
      <w:commentRangeEnd w:id="297"/>
      <w:r w:rsidR="00B20299">
        <w:rPr>
          <w:rStyle w:val="CommentReference"/>
        </w:rPr>
        <w:commentReference w:id="297"/>
      </w:r>
      <w:r>
        <w:t xml:space="preserve"> </w:t>
      </w:r>
      <w:del w:id="298" w:author="Whitlock, Cathy" w:date="2020-03-07T12:20:00Z">
        <w:r w:rsidR="00B20299" w:rsidDel="11C6D738">
          <w:delText>damage costs greater</w:delText>
        </w:r>
      </w:del>
      <w:ins w:id="299" w:author="Whitlock, Cathy" w:date="2020-03-07T12:20:00Z">
        <w:r>
          <w:t>more</w:t>
        </w:r>
      </w:ins>
      <w:r>
        <w:t xml:space="preserve"> than $1 billion </w:t>
      </w:r>
      <w:ins w:id="300" w:author="Whitlock, Cathy" w:date="2020-03-07T12:20:00Z">
        <w:r>
          <w:t xml:space="preserve">in damage costs </w:t>
        </w:r>
      </w:ins>
      <w:ins w:id="301" w:author="Whitlock, Cathy" w:date="2020-03-07T12:19:00Z">
        <w:r>
          <w:t xml:space="preserve">in the last 25 years, over one-third </w:t>
        </w:r>
      </w:ins>
      <w:r>
        <w:t xml:space="preserve">were due to </w:t>
      </w:r>
      <w:del w:id="302" w:author="Whitlock, Cathy" w:date="2020-03-07T12:19:00Z">
        <w:r w:rsidR="00B20299" w:rsidDel="11C6D738">
          <w:delText>such events</w:delText>
        </w:r>
      </w:del>
      <w:ins w:id="303" w:author="Whitlock, Cathy" w:date="2020-03-07T12:22:00Z">
        <w:r>
          <w:t>severe storms</w:t>
        </w:r>
      </w:ins>
      <w:r>
        <w:t xml:space="preserve"> </w:t>
      </w:r>
      <w:r w:rsidRPr="11C6D738">
        <w:rPr>
          <w:highlight w:val="green"/>
        </w:rPr>
        <w:t>(</w:t>
      </w:r>
      <w:r>
        <w:t xml:space="preserve">NOAAe undated). </w:t>
      </w:r>
      <w:del w:id="304" w:author="Whitlock, Cathy" w:date="2020-03-07T12:20:00Z">
        <w:r w:rsidR="00B20299" w:rsidDel="11C6D738">
          <w:delText>For example</w:delText>
        </w:r>
      </w:del>
      <w:ins w:id="305" w:author="Whitlock, Cathy" w:date="2020-03-07T12:20:00Z">
        <w:r>
          <w:t>In Montana</w:t>
        </w:r>
      </w:ins>
      <w:r>
        <w:t xml:space="preserve">, a 2010 tornado in Billings, which caused city officials to declare a state of emergency, resulted in millions of dollars of property damage, including ripping the roof off the 12,000-seat Metra Park Arena </w:t>
      </w:r>
      <w:r w:rsidRPr="11C6D738">
        <w:rPr>
          <w:highlight w:val="green"/>
        </w:rPr>
        <w:t>(</w:t>
      </w:r>
      <w:r>
        <w:t xml:space="preserve">CBS News 2010, NOAA 2010). In May 2016, </w:t>
      </w:r>
      <w:del w:id="306" w:author="Whitlock, Cathy" w:date="2020-03-07T12:21:00Z">
        <w:r w:rsidR="00B20299" w:rsidDel="11C6D738">
          <w:delText xml:space="preserve">over $1.1 billion in costs were incurred from </w:delText>
        </w:r>
      </w:del>
      <w:r>
        <w:t>severe thunderstorms, tornados, and high winds in the Great Plains and Rockies, including Montana</w:t>
      </w:r>
      <w:ins w:id="307" w:author="Whitlock, Cathy" w:date="2020-03-07T12:21:00Z">
        <w:r>
          <w:t xml:space="preserve"> cost over $1.1 billion</w:t>
        </w:r>
      </w:ins>
      <w:r>
        <w:t xml:space="preserve"> </w:t>
      </w:r>
      <w:r w:rsidRPr="11C6D738">
        <w:rPr>
          <w:highlight w:val="green"/>
        </w:rPr>
        <w:t>(</w:t>
      </w:r>
      <w:r>
        <w:t xml:space="preserve">NOAAe undated). </w:t>
      </w:r>
    </w:p>
    <w:p w14:paraId="38EE223A" w14:textId="6DC30DD3" w:rsidR="00B20299" w:rsidRDefault="00B20299" w:rsidP="00B20299">
      <w:pPr>
        <w:pStyle w:val="nrpsNormal"/>
      </w:pPr>
      <w:r w:rsidRPr="00EC2328">
        <w:t>The link between severe storms (e</w:t>
      </w:r>
      <w:r>
        <w:t>.</w:t>
      </w:r>
      <w:r w:rsidRPr="00EC2328">
        <w:t>g</w:t>
      </w:r>
      <w:r>
        <w:t>.</w:t>
      </w:r>
      <w:r w:rsidRPr="00EC2328">
        <w:t>, tornados, severe thunderstorms, hailstorms) and climate change is not well understood</w:t>
      </w:r>
      <w:r>
        <w:t>,</w:t>
      </w:r>
      <w:r w:rsidRPr="00EC2328">
        <w:t xml:space="preserve"> in part because their </w:t>
      </w:r>
      <w:del w:id="308" w:author="Whitlock, Cathy" w:date="2020-03-07T12:22:00Z">
        <w:r w:rsidRPr="00EC2328" w:rsidDel="007016B3">
          <w:delText xml:space="preserve">historic </w:delText>
        </w:r>
      </w:del>
      <w:ins w:id="309" w:author="Whitlock, Cathy" w:date="2020-03-07T12:22:00Z">
        <w:r w:rsidR="007016B3">
          <w:t>documented</w:t>
        </w:r>
        <w:r w:rsidR="007016B3" w:rsidRPr="00EC2328">
          <w:t xml:space="preserve"> </w:t>
        </w:r>
      </w:ins>
      <w:r w:rsidRPr="00EC2328">
        <w:t xml:space="preserve">record is relatively short, going back only to the 1950s. </w:t>
      </w:r>
      <w:r w:rsidRPr="006875AD">
        <w:t xml:space="preserve">Past events have been responsible for </w:t>
      </w:r>
      <w:r>
        <w:t xml:space="preserve">lives lost and </w:t>
      </w:r>
      <w:r w:rsidRPr="006875AD">
        <w:t>serious and costly property damage</w:t>
      </w:r>
      <w:r>
        <w:t>, especially</w:t>
      </w:r>
      <w:r w:rsidRPr="006875AD">
        <w:rPr>
          <w:color w:val="FF0000"/>
        </w:rPr>
        <w:t xml:space="preserve"> </w:t>
      </w:r>
      <w:r w:rsidRPr="006875AD">
        <w:t>for those living in substandard housing</w:t>
      </w:r>
      <w:del w:id="310" w:author="Whitlock, Cathy" w:date="2020-03-07T12:23:00Z">
        <w:r w:rsidDel="007016B3">
          <w:delText>, and the</w:delText>
        </w:r>
      </w:del>
      <w:ins w:id="311" w:author="Whitlock, Cathy" w:date="2020-03-07T12:23:00Z">
        <w:r w:rsidR="007016B3">
          <w:t>.  The</w:t>
        </w:r>
      </w:ins>
      <w:r>
        <w:t xml:space="preserve"> uncertainty of such events </w:t>
      </w:r>
      <w:ins w:id="312" w:author="Whitlock, Cathy" w:date="2020-03-07T12:23:00Z">
        <w:r w:rsidR="007016B3">
          <w:t xml:space="preserve">also </w:t>
        </w:r>
      </w:ins>
      <w:r>
        <w:t>creates enormous mental stress.</w:t>
      </w:r>
      <w:r w:rsidRPr="006875AD">
        <w:t xml:space="preserve"> </w:t>
      </w:r>
      <w:r w:rsidRPr="00EC2328">
        <w:t xml:space="preserve">Evidence exists that the number of days with tornados is increasing, and it is likely that a warmer </w:t>
      </w:r>
      <w:r w:rsidRPr="00CE20FB">
        <w:t>world with more atmospheric instability will shift both the timing and extent of severe storm</w:t>
      </w:r>
      <w:del w:id="313" w:author="Whitlock, Cathy" w:date="2020-03-07T12:23:00Z">
        <w:r w:rsidRPr="00CE20FB" w:rsidDel="007016B3">
          <w:delText>s</w:delText>
        </w:r>
      </w:del>
      <w:r w:rsidRPr="00CE20FB">
        <w:t xml:space="preserve"> conditions </w:t>
      </w:r>
      <w:r w:rsidR="00255C01" w:rsidRPr="00D1220C">
        <w:rPr>
          <w:highlight w:val="green"/>
        </w:rPr>
        <w:t>(</w:t>
      </w:r>
      <w:r w:rsidRPr="00CE20FB">
        <w:t xml:space="preserve">USGCRP 2017). The mechanisms that create these storms, however, are complex and </w:t>
      </w:r>
      <w:r w:rsidRPr="00CE20FB">
        <w:rPr>
          <w:color w:val="auto"/>
        </w:rPr>
        <w:t xml:space="preserve">difficult to model </w:t>
      </w:r>
      <w:r w:rsidR="00255C01" w:rsidRPr="00D1220C">
        <w:rPr>
          <w:highlight w:val="green"/>
        </w:rPr>
        <w:t>(</w:t>
      </w:r>
      <w:r w:rsidRPr="00CE20FB">
        <w:t xml:space="preserve">Diffenbaugh et al. 2013; Seeley and Romps 2015). Still, one study suggests that storms in eastern Montana may be less frequent in the </w:t>
      </w:r>
      <w:proofErr w:type="gramStart"/>
      <w:r w:rsidRPr="00CE20FB">
        <w:t>future, but</w:t>
      </w:r>
      <w:proofErr w:type="gramEnd"/>
      <w:r w:rsidRPr="00CE20FB">
        <w:t xml:space="preserve"> will have larger hail and potentially be more damaging </w:t>
      </w:r>
      <w:r w:rsidR="00255C01" w:rsidRPr="00D1220C">
        <w:rPr>
          <w:highlight w:val="green"/>
        </w:rPr>
        <w:t>(</w:t>
      </w:r>
      <w:r w:rsidRPr="00CE20FB">
        <w:t>Brimelow</w:t>
      </w:r>
      <w:r w:rsidRPr="00EC2328">
        <w:t xml:space="preserve"> et al. 2017). </w:t>
      </w:r>
    </w:p>
    <w:p w14:paraId="22A3DBB2" w14:textId="06728CF2" w:rsidR="00B20299" w:rsidRDefault="00B20299" w:rsidP="00B20299">
      <w:pPr>
        <w:pStyle w:val="nrpsNormal"/>
      </w:pPr>
      <w:r>
        <w:t xml:space="preserve">In summary, early snowmelt, large wildfires, spring flooding, late-season drought, and </w:t>
      </w:r>
      <w:del w:id="314" w:author="Whitlock, Cathy" w:date="2020-03-07T12:24:00Z">
        <w:r w:rsidDel="007016B3">
          <w:delText>poorly predicted severe</w:delText>
        </w:r>
      </w:del>
      <w:ins w:id="315" w:author="Whitlock, Cathy" w:date="2020-03-07T12:24:00Z">
        <w:r w:rsidR="007016B3">
          <w:t>extreme</w:t>
        </w:r>
      </w:ins>
      <w:r>
        <w:t xml:space="preserve"> weather events challenge all aspects of our economy, </w:t>
      </w:r>
      <w:del w:id="316" w:author="Whitlock, Cathy" w:date="2020-03-07T12:24:00Z">
        <w:r w:rsidDel="007016B3">
          <w:delText xml:space="preserve">our </w:delText>
        </w:r>
      </w:del>
      <w:r>
        <w:t xml:space="preserve">infrastructure, and </w:t>
      </w:r>
      <w:del w:id="317" w:author="Whitlock, Cathy" w:date="2020-03-07T12:24:00Z">
        <w:r w:rsidDel="007016B3">
          <w:delText xml:space="preserve">the </w:delText>
        </w:r>
      </w:del>
      <w:r>
        <w:t>well-being</w:t>
      </w:r>
      <w:del w:id="318" w:author="Whitlock, Cathy" w:date="2020-03-07T12:24:00Z">
        <w:r w:rsidDel="007016B3">
          <w:delText xml:space="preserve"> of our communities</w:delText>
        </w:r>
      </w:del>
      <w:r>
        <w:t>. The</w:t>
      </w:r>
      <w:r w:rsidRPr="00BB2B91">
        <w:t xml:space="preserve"> health effects </w:t>
      </w:r>
      <w:r>
        <w:t xml:space="preserve">of these climate extremes include direct injury and loss of life, as well as </w:t>
      </w:r>
      <w:r w:rsidRPr="00BB2B91">
        <w:t>indirect</w:t>
      </w:r>
      <w:r>
        <w:t xml:space="preserve"> consequences related to illness and stress </w:t>
      </w:r>
      <w:r w:rsidR="00255C01" w:rsidRPr="00D1220C">
        <w:rPr>
          <w:highlight w:val="green"/>
        </w:rPr>
        <w:t>(</w:t>
      </w:r>
      <w:r>
        <w:t>see Section 5). Human health issues derived from or exacerbated by climate change are now taken seriously by the health professionals around the world, and likewise require serious attention in Montana.</w:t>
      </w:r>
      <w:r w:rsidR="008A39DE">
        <w:t xml:space="preserve"> The first step in </w:t>
      </w:r>
      <w:r w:rsidR="0094609E">
        <w:t xml:space="preserve">developing </w:t>
      </w:r>
      <w:r w:rsidR="008A39DE">
        <w:t>such emphasis is to understand our state’s health profile, as described next.</w:t>
      </w:r>
    </w:p>
    <w:p w14:paraId="29AE34A0" w14:textId="77777777" w:rsidR="00A00D4B" w:rsidRDefault="00A00D4B" w:rsidP="00B20299">
      <w:pPr>
        <w:pStyle w:val="nrpsNormal"/>
      </w:pPr>
    </w:p>
    <w:tbl>
      <w:tblPr>
        <w:tblStyle w:val="TableGrid"/>
        <w:tblW w:w="92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E5F1" w:themeFill="accent1" w:themeFillTint="33"/>
        <w:tblCellMar>
          <w:left w:w="144" w:type="dxa"/>
          <w:right w:w="115" w:type="dxa"/>
        </w:tblCellMar>
        <w:tblLook w:val="04A0" w:firstRow="1" w:lastRow="0" w:firstColumn="1" w:lastColumn="0" w:noHBand="0" w:noVBand="1"/>
      </w:tblPr>
      <w:tblGrid>
        <w:gridCol w:w="382"/>
        <w:gridCol w:w="8834"/>
      </w:tblGrid>
      <w:tr w:rsidR="00D65C2C" w14:paraId="6A296AFF" w14:textId="77777777" w:rsidTr="00AE05ED">
        <w:trPr>
          <w:cantSplit/>
          <w:trHeight w:val="576"/>
          <w:jc w:val="center"/>
        </w:trPr>
        <w:tc>
          <w:tcPr>
            <w:tcW w:w="360" w:type="dxa"/>
            <w:vMerge w:val="restart"/>
            <w:shd w:val="clear" w:color="auto" w:fill="B8CCE4" w:themeFill="accent1" w:themeFillTint="66"/>
            <w:vAlign w:val="center"/>
          </w:tcPr>
          <w:p w14:paraId="4C86AED3" w14:textId="77777777" w:rsidR="00D65C2C" w:rsidRDefault="00D65C2C" w:rsidP="00AE05ED">
            <w:pPr>
              <w:keepNext/>
              <w:keepLines/>
              <w:spacing w:after="0" w:line="240" w:lineRule="auto"/>
              <w:jc w:val="center"/>
              <w:rPr>
                <w:rFonts w:cstheme="minorHAnsi"/>
              </w:rPr>
            </w:pPr>
          </w:p>
        </w:tc>
        <w:tc>
          <w:tcPr>
            <w:tcW w:w="8334" w:type="dxa"/>
            <w:shd w:val="clear" w:color="auto" w:fill="DBE5F1" w:themeFill="accent1" w:themeFillTint="33"/>
            <w:vAlign w:val="center"/>
          </w:tcPr>
          <w:p w14:paraId="65EDAD97" w14:textId="34770C16" w:rsidR="00D65C2C" w:rsidRPr="00084FEE" w:rsidRDefault="00D65C2C" w:rsidP="00D65C2C">
            <w:pPr>
              <w:pStyle w:val="nrpsnormalsidebarSB"/>
              <w:keepNext/>
              <w:keepLines/>
              <w:spacing w:after="0" w:line="240" w:lineRule="auto"/>
              <w:jc w:val="center"/>
              <w:rPr>
                <w:sz w:val="22"/>
                <w:szCs w:val="22"/>
              </w:rPr>
            </w:pPr>
            <w:bookmarkStart w:id="319" w:name="_Toc34208709"/>
            <w:r w:rsidRPr="002E2260">
              <w:rPr>
                <w:rStyle w:val="nrpsFigurecaptionChar"/>
                <w:rFonts w:ascii="Times New Roman" w:hAnsi="Times New Roman"/>
                <w:sz w:val="22"/>
                <w:szCs w:val="22"/>
              </w:rPr>
              <w:t>Sidebar:</w:t>
            </w:r>
            <w:r>
              <w:rPr>
                <w:rStyle w:val="nrpsFigurecaptionChar"/>
                <w:rFonts w:ascii="Times New Roman" w:hAnsi="Times New Roman"/>
                <w:sz w:val="22"/>
                <w:szCs w:val="22"/>
              </w:rPr>
              <w:t xml:space="preserve"> </w:t>
            </w:r>
            <w:r>
              <w:rPr>
                <w:rStyle w:val="nrpsFigurecaptionChar"/>
                <w:rFonts w:ascii="Times New Roman" w:hAnsi="Times New Roman"/>
                <w:i w:val="0"/>
                <w:sz w:val="22"/>
                <w:szCs w:val="22"/>
              </w:rPr>
              <w:t>Montanan’s Opinions on Climate Change</w:t>
            </w:r>
            <w:bookmarkEnd w:id="319"/>
            <w:commentRangeStart w:id="320"/>
            <w:commentRangeEnd w:id="320"/>
            <w:r w:rsidRPr="002E2260">
              <w:rPr>
                <w:rStyle w:val="CommentReference"/>
                <w:rFonts w:asciiTheme="minorHAnsi" w:hAnsiTheme="minorHAnsi"/>
                <w:i w:val="0"/>
              </w:rPr>
              <w:commentReference w:id="320"/>
            </w:r>
          </w:p>
        </w:tc>
      </w:tr>
      <w:tr w:rsidR="00D65C2C" w14:paraId="07CA5D24" w14:textId="77777777" w:rsidTr="00AE05ED">
        <w:trPr>
          <w:cantSplit/>
          <w:trHeight w:val="432"/>
          <w:jc w:val="center"/>
        </w:trPr>
        <w:tc>
          <w:tcPr>
            <w:tcW w:w="360" w:type="dxa"/>
            <w:vMerge/>
            <w:shd w:val="clear" w:color="auto" w:fill="B8CCE4" w:themeFill="accent1" w:themeFillTint="66"/>
          </w:tcPr>
          <w:p w14:paraId="51FA9D1D" w14:textId="77777777" w:rsidR="00D65C2C" w:rsidRDefault="00D65C2C" w:rsidP="00AE05ED">
            <w:pPr>
              <w:keepNext/>
              <w:keepLines/>
              <w:spacing w:after="0" w:line="240" w:lineRule="auto"/>
              <w:rPr>
                <w:rFonts w:cstheme="minorHAnsi"/>
              </w:rPr>
            </w:pPr>
          </w:p>
        </w:tc>
        <w:tc>
          <w:tcPr>
            <w:tcW w:w="8334" w:type="dxa"/>
            <w:shd w:val="clear" w:color="auto" w:fill="DBE5F1" w:themeFill="accent1" w:themeFillTint="33"/>
          </w:tcPr>
          <w:p w14:paraId="166A51A1" w14:textId="77777777" w:rsidR="00D65C2C" w:rsidRPr="00132785" w:rsidRDefault="00D65C2C" w:rsidP="00AE05ED">
            <w:pPr>
              <w:pStyle w:val="nrpsnormalsidebarSB"/>
              <w:keepNext/>
              <w:keepLines/>
              <w:spacing w:after="0" w:line="240" w:lineRule="auto"/>
              <w:jc w:val="center"/>
              <w:rPr>
                <w:sz w:val="22"/>
                <w:szCs w:val="22"/>
              </w:rPr>
            </w:pPr>
          </w:p>
        </w:tc>
      </w:tr>
      <w:tr w:rsidR="00D65C2C" w14:paraId="5B35EBF6" w14:textId="77777777" w:rsidTr="00AE05ED">
        <w:trPr>
          <w:cantSplit/>
          <w:jc w:val="center"/>
        </w:trPr>
        <w:tc>
          <w:tcPr>
            <w:tcW w:w="360" w:type="dxa"/>
            <w:vMerge/>
            <w:shd w:val="clear" w:color="auto" w:fill="B8CCE4" w:themeFill="accent1" w:themeFillTint="66"/>
          </w:tcPr>
          <w:p w14:paraId="7963E4C6" w14:textId="77777777" w:rsidR="00D65C2C" w:rsidRDefault="00D65C2C" w:rsidP="00AE05ED">
            <w:pPr>
              <w:keepNext/>
              <w:keepLines/>
              <w:spacing w:after="0" w:line="240" w:lineRule="auto"/>
              <w:rPr>
                <w:rFonts w:cstheme="minorHAnsi"/>
              </w:rPr>
            </w:pPr>
          </w:p>
        </w:tc>
        <w:tc>
          <w:tcPr>
            <w:tcW w:w="8334" w:type="dxa"/>
            <w:shd w:val="clear" w:color="auto" w:fill="DBE5F1" w:themeFill="accent1" w:themeFillTint="33"/>
            <w:vAlign w:val="center"/>
          </w:tcPr>
          <w:p w14:paraId="778C44BD" w14:textId="6D71842A" w:rsidR="00D65C2C" w:rsidRDefault="00D65C2C" w:rsidP="00D65C2C">
            <w:pPr>
              <w:pStyle w:val="nrpsnormalsidebarSB"/>
            </w:pPr>
            <w:r>
              <w:t>Text from Lori’s thesis and Yale study</w:t>
            </w:r>
          </w:p>
        </w:tc>
      </w:tr>
    </w:tbl>
    <w:p w14:paraId="7882C9DA" w14:textId="77777777" w:rsidR="00D65C2C" w:rsidRDefault="00D65C2C" w:rsidP="00D65C2C">
      <w:pPr>
        <w:pStyle w:val="nrpsNormal"/>
      </w:pPr>
    </w:p>
    <w:p w14:paraId="2E79F1C1" w14:textId="77777777" w:rsidR="00EB35BC" w:rsidRPr="00730B2B" w:rsidRDefault="00EB35BC" w:rsidP="00EB35BC">
      <w:pPr>
        <w:pStyle w:val="nrpsHeading2"/>
      </w:pPr>
      <w:bookmarkStart w:id="321" w:name="_Toc34208642"/>
      <w:commentRangeStart w:id="322"/>
      <w:r w:rsidRPr="00730B2B">
        <w:t>Montana’s Health Profile</w:t>
      </w:r>
      <w:bookmarkEnd w:id="321"/>
      <w:r w:rsidRPr="00730B2B">
        <w:t xml:space="preserve"> </w:t>
      </w:r>
      <w:commentRangeEnd w:id="322"/>
      <w:r w:rsidR="00E63ABF">
        <w:rPr>
          <w:rStyle w:val="CommentReference"/>
          <w:rFonts w:asciiTheme="minorHAnsi" w:hAnsiTheme="minorHAnsi" w:cs="Times New Roman"/>
          <w:b w:val="0"/>
          <w:smallCaps w:val="0"/>
        </w:rPr>
        <w:commentReference w:id="322"/>
      </w:r>
    </w:p>
    <w:p w14:paraId="6999B224" w14:textId="2D43AB84" w:rsidR="00C81D59" w:rsidRDefault="00EB35BC" w:rsidP="00C81D59">
      <w:pPr>
        <w:pStyle w:val="nrpsNormal"/>
      </w:pPr>
      <w:r w:rsidRPr="00B8279E">
        <w:t xml:space="preserve">A community health profile </w:t>
      </w:r>
      <w:r>
        <w:t xml:space="preserve">describes </w:t>
      </w:r>
      <w:del w:id="323" w:author="Whitlock, Cathy" w:date="2020-03-07T12:25:00Z">
        <w:r w:rsidDel="00B43C8D">
          <w:delText xml:space="preserve">its people’s </w:delText>
        </w:r>
      </w:del>
      <w:r>
        <w:t xml:space="preserve">access to and availability of </w:t>
      </w:r>
      <w:r w:rsidRPr="00B8279E">
        <w:t>health resources</w:t>
      </w:r>
      <w:r>
        <w:t xml:space="preserve">, social and demographic </w:t>
      </w:r>
      <w:r w:rsidRPr="00B8279E">
        <w:t>characteristics</w:t>
      </w:r>
      <w:r>
        <w:t xml:space="preserve">, current </w:t>
      </w:r>
      <w:r w:rsidRPr="00B8279E">
        <w:t>health status</w:t>
      </w:r>
      <w:r>
        <w:t xml:space="preserve">, </w:t>
      </w:r>
      <w:r w:rsidRPr="00B8279E">
        <w:t>health risk factors</w:t>
      </w:r>
      <w:r>
        <w:t xml:space="preserve">, and </w:t>
      </w:r>
      <w:r w:rsidRPr="00B8279E">
        <w:t>quality of life</w:t>
      </w:r>
      <w:r>
        <w:t xml:space="preserve"> </w:t>
      </w:r>
      <w:r w:rsidR="00255C01" w:rsidRPr="00D1220C">
        <w:rPr>
          <w:highlight w:val="green"/>
        </w:rPr>
        <w:t>(</w:t>
      </w:r>
      <w:commentRangeStart w:id="324"/>
      <w:r w:rsidR="00D93E48">
        <w:t>Durch et al. 1997</w:t>
      </w:r>
      <w:commentRangeEnd w:id="324"/>
      <w:r w:rsidR="00D93E48">
        <w:rPr>
          <w:rStyle w:val="CommentReference"/>
          <w:rFonts w:asciiTheme="minorHAnsi" w:hAnsiTheme="minorHAnsi"/>
        </w:rPr>
        <w:commentReference w:id="324"/>
      </w:r>
      <w:r w:rsidRPr="00B8279E">
        <w:t xml:space="preserve">). </w:t>
      </w:r>
      <w:r w:rsidR="00C81D59" w:rsidRPr="001977AE">
        <w:t>Understanding</w:t>
      </w:r>
      <w:r w:rsidR="00C81D59">
        <w:t xml:space="preserve"> Montana’s health profile before exploring how climate change drives human health </w:t>
      </w:r>
      <w:r w:rsidR="00D93E48">
        <w:t xml:space="preserve">concerns and responses—the topics of </w:t>
      </w:r>
      <w:r w:rsidR="00C81D59" w:rsidRPr="00F2633E">
        <w:rPr>
          <w:highlight w:val="green"/>
        </w:rPr>
        <w:t>S</w:t>
      </w:r>
      <w:r w:rsidR="00C81D59">
        <w:t>ections 3 and 4</w:t>
      </w:r>
      <w:r w:rsidR="00D93E48">
        <w:t>—p</w:t>
      </w:r>
      <w:r w:rsidR="00C81D59">
        <w:t>rovides a good picture of the complexities already in place, ev</w:t>
      </w:r>
      <w:r w:rsidR="00A24EE2">
        <w:t>en before adding climate-change-</w:t>
      </w:r>
      <w:r w:rsidR="00C81D59" w:rsidRPr="00C81D59">
        <w:t>related complications.</w:t>
      </w:r>
    </w:p>
    <w:p w14:paraId="2FC648EE" w14:textId="77777777" w:rsidR="00A27F2B" w:rsidRDefault="00A27F2B" w:rsidP="00C81D59">
      <w:pPr>
        <w:pStyle w:val="nrpsNormal"/>
      </w:pPr>
    </w:p>
    <w:tbl>
      <w:tblPr>
        <w:tblStyle w:val="TableGrid"/>
        <w:tblW w:w="92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E5F1" w:themeFill="accent1" w:themeFillTint="33"/>
        <w:tblCellMar>
          <w:left w:w="144" w:type="dxa"/>
          <w:right w:w="115" w:type="dxa"/>
        </w:tblCellMar>
        <w:tblLook w:val="04A0" w:firstRow="1" w:lastRow="0" w:firstColumn="1" w:lastColumn="0" w:noHBand="0" w:noVBand="1"/>
      </w:tblPr>
      <w:tblGrid>
        <w:gridCol w:w="382"/>
        <w:gridCol w:w="8834"/>
      </w:tblGrid>
      <w:tr w:rsidR="00A27F2B" w14:paraId="58C18EA0" w14:textId="77777777" w:rsidTr="00D64E28">
        <w:trPr>
          <w:cantSplit/>
          <w:jc w:val="center"/>
        </w:trPr>
        <w:tc>
          <w:tcPr>
            <w:tcW w:w="382" w:type="dxa"/>
            <w:shd w:val="clear" w:color="auto" w:fill="B8CCE4" w:themeFill="accent1" w:themeFillTint="66"/>
          </w:tcPr>
          <w:p w14:paraId="34F17434" w14:textId="77777777" w:rsidR="00A27F2B" w:rsidRDefault="00A27F2B" w:rsidP="00A27F2B">
            <w:pPr>
              <w:keepNext/>
              <w:keepLines/>
              <w:spacing w:after="0" w:line="240" w:lineRule="auto"/>
              <w:rPr>
                <w:rFonts w:cstheme="minorHAnsi"/>
              </w:rPr>
            </w:pPr>
          </w:p>
        </w:tc>
        <w:tc>
          <w:tcPr>
            <w:tcW w:w="8834" w:type="dxa"/>
            <w:shd w:val="clear" w:color="auto" w:fill="DBE5F1" w:themeFill="accent1" w:themeFillTint="33"/>
            <w:vAlign w:val="center"/>
          </w:tcPr>
          <w:p w14:paraId="18DB02D7" w14:textId="1C1D3CE7" w:rsidR="00BE3898" w:rsidRDefault="00BE3898" w:rsidP="00A27F2B">
            <w:pPr>
              <w:pStyle w:val="nrpsnormalsidebarSB"/>
              <w:rPr>
                <w:color w:val="auto"/>
                <w:lang w:val="en"/>
              </w:rPr>
            </w:pPr>
          </w:p>
          <w:p w14:paraId="5EC96D5C" w14:textId="4E0493E9" w:rsidR="00D64E28" w:rsidRPr="00ED1465" w:rsidRDefault="00D64E28" w:rsidP="00D64E28">
            <w:pPr>
              <w:pStyle w:val="nrpsFigurecaption"/>
              <w:jc w:val="center"/>
              <w:rPr>
                <w:i/>
                <w:iCs/>
                <w:color w:val="auto"/>
                <w:lang w:val="en"/>
              </w:rPr>
            </w:pPr>
            <w:bookmarkStart w:id="325" w:name="_Toc34208710"/>
            <w:commentRangeStart w:id="326"/>
            <w:r w:rsidRPr="00ED1465">
              <w:rPr>
                <w:rStyle w:val="nrpsFigurecaptionChar"/>
                <w:rFonts w:ascii="Times New Roman" w:hAnsi="Times New Roman"/>
                <w:i/>
                <w:sz w:val="22"/>
                <w:szCs w:val="22"/>
              </w:rPr>
              <w:t xml:space="preserve">Sidebar: </w:t>
            </w:r>
            <w:r w:rsidRPr="00ED1465">
              <w:rPr>
                <w:rStyle w:val="nrpsFigurecaptionChar"/>
                <w:rFonts w:ascii="Times New Roman" w:hAnsi="Times New Roman"/>
                <w:sz w:val="22"/>
                <w:szCs w:val="22"/>
              </w:rPr>
              <w:t>Populations Vulnerable to Climate Change in Montana</w:t>
            </w:r>
            <w:bookmarkEnd w:id="325"/>
            <w:commentRangeEnd w:id="326"/>
            <w:r w:rsidR="00910F33">
              <w:rPr>
                <w:rStyle w:val="CommentReference"/>
                <w:rFonts w:asciiTheme="minorHAnsi" w:hAnsiTheme="minorHAnsi"/>
                <w:bCs w:val="0"/>
              </w:rPr>
              <w:commentReference w:id="326"/>
            </w:r>
          </w:p>
          <w:p w14:paraId="024136F5" w14:textId="19729CAD" w:rsidR="00D64E28" w:rsidRPr="00D64E28" w:rsidRDefault="00D64E28" w:rsidP="00D64E28">
            <w:pPr>
              <w:pStyle w:val="nrpsnormalsidebarSB"/>
              <w:spacing w:after="120" w:line="240" w:lineRule="auto"/>
              <w:ind w:left="194"/>
            </w:pPr>
            <w:r w:rsidRPr="00D64E28">
              <w:rPr>
                <w:iCs/>
                <w:color w:val="auto"/>
                <w:lang w:val="en"/>
              </w:rPr>
              <w:t xml:space="preserve">Ten sectors of Montana’s population are at special risk of having their health impacted by our warming climate. </w:t>
            </w:r>
            <w:commentRangeStart w:id="327"/>
            <w:r w:rsidRPr="00D64E28">
              <w:rPr>
                <w:iCs/>
                <w:color w:val="auto"/>
                <w:lang w:val="en"/>
              </w:rPr>
              <w:t xml:space="preserve">Section 4 </w:t>
            </w:r>
            <w:commentRangeEnd w:id="327"/>
            <w:r w:rsidR="00490261">
              <w:rPr>
                <w:rStyle w:val="CommentReference"/>
                <w:rFonts w:asciiTheme="minorHAnsi" w:hAnsiTheme="minorHAnsi"/>
                <w:i w:val="0"/>
              </w:rPr>
              <w:commentReference w:id="327"/>
            </w:r>
            <w:r w:rsidRPr="00D64E28">
              <w:rPr>
                <w:iCs/>
                <w:color w:val="auto"/>
                <w:lang w:val="en"/>
              </w:rPr>
              <w:t xml:space="preserve">provides details on </w:t>
            </w:r>
            <w:del w:id="328" w:author="Whitlock, Cathy" w:date="2020-03-07T13:36:00Z">
              <w:r w:rsidRPr="00D64E28" w:rsidDel="00910F33">
                <w:rPr>
                  <w:iCs/>
                  <w:color w:val="auto"/>
                  <w:lang w:val="en"/>
                </w:rPr>
                <w:delText>why each sector matters and what we know about each sector in our state</w:delText>
              </w:r>
            </w:del>
            <w:ins w:id="329" w:author="Whitlock, Cathy" w:date="2020-03-07T13:36:00Z">
              <w:r w:rsidR="00910F33">
                <w:rPr>
                  <w:iCs/>
                  <w:color w:val="auto"/>
                  <w:lang w:val="en"/>
                </w:rPr>
                <w:t>each of these groups</w:t>
              </w:r>
            </w:ins>
            <w:ins w:id="330" w:author="Whitlock, Cathy" w:date="2020-03-07T13:46:00Z">
              <w:r w:rsidR="001979C7">
                <w:rPr>
                  <w:iCs/>
                  <w:color w:val="auto"/>
                  <w:lang w:val="en"/>
                </w:rPr>
                <w:t>:</w:t>
              </w:r>
            </w:ins>
          </w:p>
          <w:p w14:paraId="1EF48AC5" w14:textId="02F3609C" w:rsidR="000E0D30" w:rsidRPr="000E0D30" w:rsidRDefault="00A27F2B" w:rsidP="00DF5035">
            <w:pPr>
              <w:pStyle w:val="nrpsnormalsidebarSB"/>
              <w:numPr>
                <w:ilvl w:val="0"/>
                <w:numId w:val="33"/>
              </w:numPr>
              <w:spacing w:after="120" w:line="240" w:lineRule="auto"/>
              <w:ind w:left="644"/>
            </w:pPr>
            <w:r>
              <w:rPr>
                <w:color w:val="auto"/>
                <w:lang w:val="en"/>
              </w:rPr>
              <w:t xml:space="preserve">People </w:t>
            </w:r>
            <w:del w:id="331" w:author="Whitlock, Cathy" w:date="2020-03-07T13:37:00Z">
              <w:r w:rsidDel="00910F33">
                <w:rPr>
                  <w:color w:val="auto"/>
                  <w:lang w:val="en"/>
                </w:rPr>
                <w:delText>threatened by increased heat, including those</w:delText>
              </w:r>
              <w:r w:rsidR="000E0D30" w:rsidDel="00910F33">
                <w:rPr>
                  <w:color w:val="auto"/>
                  <w:lang w:val="en"/>
                </w:rPr>
                <w:delText xml:space="preserve"> </w:delText>
              </w:r>
              <w:r w:rsidDel="00910F33">
                <w:rPr>
                  <w:color w:val="auto"/>
                  <w:lang w:val="en"/>
                </w:rPr>
                <w:delText xml:space="preserve">who </w:delText>
              </w:r>
            </w:del>
            <w:r>
              <w:rPr>
                <w:color w:val="auto"/>
                <w:lang w:val="en"/>
              </w:rPr>
              <w:t>work</w:t>
            </w:r>
            <w:ins w:id="332" w:author="Whitlock, Cathy" w:date="2020-03-07T13:41:00Z">
              <w:r w:rsidR="00910F33">
                <w:rPr>
                  <w:color w:val="auto"/>
                  <w:lang w:val="en"/>
                </w:rPr>
                <w:t>ing</w:t>
              </w:r>
            </w:ins>
            <w:r>
              <w:rPr>
                <w:color w:val="auto"/>
                <w:lang w:val="en"/>
              </w:rPr>
              <w:t xml:space="preserve"> outdoors or</w:t>
            </w:r>
            <w:r w:rsidR="000E0D30">
              <w:rPr>
                <w:color w:val="auto"/>
                <w:lang w:val="en"/>
              </w:rPr>
              <w:t xml:space="preserve"> </w:t>
            </w:r>
            <w:del w:id="333" w:author="Whitlock, Cathy" w:date="2020-03-07T13:37:00Z">
              <w:r w:rsidDel="00910F33">
                <w:rPr>
                  <w:color w:val="auto"/>
                  <w:lang w:val="en"/>
                </w:rPr>
                <w:delText>and those with</w:delText>
              </w:r>
            </w:del>
            <w:ins w:id="334" w:author="Whitlock, Cathy" w:date="2020-03-07T13:37:00Z">
              <w:r w:rsidR="00910F33">
                <w:rPr>
                  <w:color w:val="auto"/>
                  <w:lang w:val="en"/>
                </w:rPr>
                <w:t>have</w:t>
              </w:r>
            </w:ins>
            <w:r>
              <w:rPr>
                <w:color w:val="auto"/>
                <w:lang w:val="en"/>
              </w:rPr>
              <w:t xml:space="preserve"> poor access to air conditioning when needed</w:t>
            </w:r>
          </w:p>
          <w:p w14:paraId="6A90A3CA" w14:textId="25A6E619" w:rsidR="000E0D30" w:rsidRPr="000E0D30" w:rsidRDefault="00D93E48" w:rsidP="00DF5035">
            <w:pPr>
              <w:pStyle w:val="nrpsnormalsidebarSB"/>
              <w:numPr>
                <w:ilvl w:val="0"/>
                <w:numId w:val="33"/>
              </w:numPr>
              <w:spacing w:after="120" w:line="240" w:lineRule="auto"/>
              <w:ind w:left="644"/>
            </w:pPr>
            <w:r>
              <w:rPr>
                <w:color w:val="auto"/>
                <w:lang w:val="en"/>
              </w:rPr>
              <w:t xml:space="preserve">People </w:t>
            </w:r>
            <w:r w:rsidR="00A27F2B">
              <w:rPr>
                <w:color w:val="auto"/>
                <w:lang w:val="en"/>
              </w:rPr>
              <w:t>living in proximity to wildfire and smoke</w:t>
            </w:r>
          </w:p>
          <w:p w14:paraId="0EF0D9DA" w14:textId="1DB0AF4F" w:rsidR="000E0D30" w:rsidRPr="000E0D30" w:rsidRDefault="00A27F2B" w:rsidP="00DF5035">
            <w:pPr>
              <w:pStyle w:val="nrpsnormalsidebarSB"/>
              <w:numPr>
                <w:ilvl w:val="0"/>
                <w:numId w:val="33"/>
              </w:numPr>
              <w:spacing w:after="120" w:line="240" w:lineRule="auto"/>
              <w:ind w:left="644"/>
            </w:pPr>
            <w:commentRangeStart w:id="335"/>
            <w:r>
              <w:rPr>
                <w:color w:val="auto"/>
                <w:lang w:val="en"/>
              </w:rPr>
              <w:t xml:space="preserve">People </w:t>
            </w:r>
            <w:proofErr w:type="gramStart"/>
            <w:r>
              <w:rPr>
                <w:color w:val="auto"/>
                <w:lang w:val="en"/>
              </w:rPr>
              <w:t>facing</w:t>
            </w:r>
            <w:ins w:id="336" w:author="Whitlock, Cathy" w:date="2020-03-07T13:49:00Z">
              <w:r w:rsidR="001979C7">
                <w:rPr>
                  <w:color w:val="auto"/>
                  <w:lang w:val="en"/>
                </w:rPr>
                <w:t xml:space="preserve"> </w:t>
              </w:r>
            </w:ins>
            <w:r>
              <w:rPr>
                <w:color w:val="auto"/>
                <w:lang w:val="en"/>
              </w:rPr>
              <w:t xml:space="preserve"> </w:t>
            </w:r>
            <w:commentRangeStart w:id="337"/>
            <w:r>
              <w:rPr>
                <w:color w:val="auto"/>
                <w:lang w:val="en"/>
              </w:rPr>
              <w:t>food</w:t>
            </w:r>
            <w:proofErr w:type="gramEnd"/>
            <w:r>
              <w:rPr>
                <w:color w:val="auto"/>
                <w:lang w:val="en"/>
              </w:rPr>
              <w:t xml:space="preserve"> and water insecurity</w:t>
            </w:r>
            <w:commentRangeEnd w:id="337"/>
            <w:r w:rsidR="00910F33">
              <w:rPr>
                <w:rStyle w:val="CommentReference"/>
                <w:rFonts w:asciiTheme="minorHAnsi" w:hAnsiTheme="minorHAnsi"/>
                <w:i w:val="0"/>
              </w:rPr>
              <w:commentReference w:id="337"/>
            </w:r>
            <w:commentRangeEnd w:id="335"/>
            <w:r w:rsidR="00910F33">
              <w:rPr>
                <w:rStyle w:val="CommentReference"/>
                <w:rFonts w:asciiTheme="minorHAnsi" w:hAnsiTheme="minorHAnsi"/>
                <w:i w:val="0"/>
              </w:rPr>
              <w:commentReference w:id="335"/>
            </w:r>
          </w:p>
          <w:p w14:paraId="30A14DD5" w14:textId="39BD99EF" w:rsidR="000E0D30" w:rsidRPr="000E0D30" w:rsidRDefault="00A27F2B" w:rsidP="00DF5035">
            <w:pPr>
              <w:pStyle w:val="nrpsnormalsidebarSB"/>
              <w:numPr>
                <w:ilvl w:val="0"/>
                <w:numId w:val="33"/>
              </w:numPr>
              <w:spacing w:after="120" w:line="240" w:lineRule="auto"/>
              <w:ind w:left="644"/>
            </w:pPr>
            <w:r>
              <w:rPr>
                <w:color w:val="auto"/>
                <w:lang w:val="en"/>
              </w:rPr>
              <w:t>Pe</w:t>
            </w:r>
            <w:r w:rsidR="009911FC">
              <w:rPr>
                <w:color w:val="auto"/>
                <w:lang w:val="en"/>
              </w:rPr>
              <w:t xml:space="preserve">ople who are </w:t>
            </w:r>
            <w:r>
              <w:rPr>
                <w:color w:val="auto"/>
                <w:lang w:val="en"/>
              </w:rPr>
              <w:t>very young</w:t>
            </w:r>
            <w:r w:rsidR="009911FC">
              <w:rPr>
                <w:color w:val="auto"/>
                <w:lang w:val="en"/>
              </w:rPr>
              <w:t xml:space="preserve"> or </w:t>
            </w:r>
            <w:r>
              <w:rPr>
                <w:color w:val="auto"/>
                <w:lang w:val="en"/>
              </w:rPr>
              <w:t>very old people</w:t>
            </w:r>
          </w:p>
          <w:p w14:paraId="650125FC" w14:textId="56802C70" w:rsidR="000E0D30" w:rsidRPr="000E0D30" w:rsidDel="00910F33" w:rsidRDefault="009911FC" w:rsidP="00DF5035">
            <w:pPr>
              <w:pStyle w:val="nrpsnormalsidebarSB"/>
              <w:numPr>
                <w:ilvl w:val="0"/>
                <w:numId w:val="33"/>
              </w:numPr>
              <w:spacing w:after="120" w:line="240" w:lineRule="auto"/>
              <w:ind w:left="644"/>
              <w:rPr>
                <w:del w:id="338" w:author="Whitlock, Cathy" w:date="2020-03-07T13:39:00Z"/>
              </w:rPr>
            </w:pPr>
            <w:del w:id="339" w:author="Whitlock, Cathy" w:date="2020-03-07T13:39:00Z">
              <w:r w:rsidDel="00910F33">
                <w:rPr>
                  <w:color w:val="auto"/>
                  <w:lang w:val="en"/>
                </w:rPr>
                <w:delText xml:space="preserve">People </w:delText>
              </w:r>
              <w:r w:rsidR="00A27F2B" w:rsidDel="00910F33">
                <w:rPr>
                  <w:color w:val="auto"/>
                  <w:lang w:val="en"/>
                </w:rPr>
                <w:delText>with limited access to health services</w:delText>
              </w:r>
            </w:del>
          </w:p>
          <w:p w14:paraId="105880AD" w14:textId="77777777" w:rsidR="00910F33" w:rsidRPr="00910F33" w:rsidRDefault="00A27F2B" w:rsidP="00DF5035">
            <w:pPr>
              <w:pStyle w:val="nrpsnormalsidebarSB"/>
              <w:numPr>
                <w:ilvl w:val="0"/>
                <w:numId w:val="33"/>
              </w:numPr>
              <w:spacing w:after="120" w:line="240" w:lineRule="auto"/>
              <w:ind w:left="644"/>
              <w:rPr>
                <w:ins w:id="340" w:author="Whitlock, Cathy" w:date="2020-03-07T13:41:00Z"/>
                <w:rPrChange w:id="341" w:author="Whitlock, Cathy" w:date="2020-03-07T13:41:00Z">
                  <w:rPr>
                    <w:ins w:id="342" w:author="Whitlock, Cathy" w:date="2020-03-07T13:41:00Z"/>
                    <w:color w:val="auto"/>
                    <w:lang w:val="en"/>
                  </w:rPr>
                </w:rPrChange>
              </w:rPr>
            </w:pPr>
            <w:r>
              <w:rPr>
                <w:color w:val="auto"/>
                <w:lang w:val="en"/>
              </w:rPr>
              <w:t>People living in poverty</w:t>
            </w:r>
            <w:ins w:id="343" w:author="Whitlock, Cathy" w:date="2020-03-07T13:39:00Z">
              <w:r w:rsidR="00910F33">
                <w:rPr>
                  <w:color w:val="auto"/>
                  <w:lang w:val="en"/>
                </w:rPr>
                <w:t xml:space="preserve"> </w:t>
              </w:r>
            </w:ins>
            <w:ins w:id="344" w:author="Whitlock, Cathy" w:date="2020-03-07T13:41:00Z">
              <w:r w:rsidR="00910F33">
                <w:rPr>
                  <w:color w:val="auto"/>
                  <w:lang w:val="en"/>
                </w:rPr>
                <w:t>with inadequate housing and air conditioning</w:t>
              </w:r>
            </w:ins>
          </w:p>
          <w:p w14:paraId="13C114B9" w14:textId="56D29CDE" w:rsidR="000E0D30" w:rsidRPr="000E0D30" w:rsidRDefault="00910F33" w:rsidP="00DF5035">
            <w:pPr>
              <w:pStyle w:val="nrpsnormalsidebarSB"/>
              <w:numPr>
                <w:ilvl w:val="0"/>
                <w:numId w:val="33"/>
              </w:numPr>
              <w:spacing w:after="120" w:line="240" w:lineRule="auto"/>
              <w:ind w:left="644"/>
            </w:pPr>
            <w:ins w:id="345" w:author="Whitlock, Cathy" w:date="2020-03-07T13:41:00Z">
              <w:r>
                <w:rPr>
                  <w:color w:val="auto"/>
                  <w:lang w:val="en"/>
                </w:rPr>
                <w:t xml:space="preserve">People </w:t>
              </w:r>
            </w:ins>
            <w:ins w:id="346" w:author="Whitlock, Cathy" w:date="2020-03-07T13:39:00Z">
              <w:r>
                <w:rPr>
                  <w:color w:val="auto"/>
                  <w:lang w:val="en"/>
                </w:rPr>
                <w:t>isolated from health services</w:t>
              </w:r>
            </w:ins>
            <w:ins w:id="347" w:author="Whitlock, Cathy" w:date="2020-03-07T13:40:00Z">
              <w:r>
                <w:rPr>
                  <w:color w:val="auto"/>
                  <w:lang w:val="en"/>
                </w:rPr>
                <w:t xml:space="preserve"> or without adequate health insurance</w:t>
              </w:r>
            </w:ins>
          </w:p>
          <w:p w14:paraId="4E8DF393" w14:textId="4CCBCA53" w:rsidR="009911FC" w:rsidRPr="009911FC" w:rsidDel="00910F33" w:rsidRDefault="009911FC" w:rsidP="00DF5035">
            <w:pPr>
              <w:pStyle w:val="nrpsnormalsidebarSB"/>
              <w:numPr>
                <w:ilvl w:val="0"/>
                <w:numId w:val="33"/>
              </w:numPr>
              <w:spacing w:after="120" w:line="240" w:lineRule="auto"/>
              <w:ind w:left="644"/>
              <w:rPr>
                <w:del w:id="348" w:author="Whitlock, Cathy" w:date="2020-03-07T13:40:00Z"/>
              </w:rPr>
            </w:pPr>
            <w:del w:id="349" w:author="Whitlock, Cathy" w:date="2020-03-07T13:40:00Z">
              <w:r w:rsidDel="00910F33">
                <w:rPr>
                  <w:color w:val="auto"/>
                  <w:lang w:val="en"/>
                </w:rPr>
                <w:delText>American Indians</w:delText>
              </w:r>
            </w:del>
          </w:p>
          <w:p w14:paraId="24403715" w14:textId="22046BEA" w:rsidR="009911FC" w:rsidRPr="000E0D30" w:rsidDel="00910F33" w:rsidRDefault="009911FC" w:rsidP="00DF5035">
            <w:pPr>
              <w:pStyle w:val="nrpsnormalsidebarSB"/>
              <w:numPr>
                <w:ilvl w:val="0"/>
                <w:numId w:val="33"/>
              </w:numPr>
              <w:spacing w:after="120" w:line="240" w:lineRule="auto"/>
              <w:ind w:left="644"/>
              <w:rPr>
                <w:del w:id="350" w:author="Whitlock, Cathy" w:date="2020-03-07T13:40:00Z"/>
              </w:rPr>
            </w:pPr>
            <w:del w:id="351" w:author="Whitlock, Cathy" w:date="2020-03-07T13:40:00Z">
              <w:r w:rsidDel="00910F33">
                <w:rPr>
                  <w:color w:val="auto"/>
                  <w:lang w:val="en"/>
                </w:rPr>
                <w:delText>People without adequate health insurance</w:delText>
              </w:r>
            </w:del>
          </w:p>
          <w:p w14:paraId="6A8518A0" w14:textId="36075EF6" w:rsidR="00BE3898" w:rsidRPr="00BE3898" w:rsidRDefault="00A27F2B" w:rsidP="00DF5035">
            <w:pPr>
              <w:pStyle w:val="nrpsnormalsidebarSB"/>
              <w:numPr>
                <w:ilvl w:val="0"/>
                <w:numId w:val="33"/>
              </w:numPr>
              <w:spacing w:after="120" w:line="240" w:lineRule="auto"/>
              <w:ind w:left="644"/>
            </w:pPr>
            <w:r>
              <w:rPr>
                <w:color w:val="auto"/>
                <w:lang w:val="en"/>
              </w:rPr>
              <w:t xml:space="preserve">People with </w:t>
            </w:r>
            <w:r w:rsidR="009911FC">
              <w:rPr>
                <w:color w:val="auto"/>
                <w:lang w:val="en"/>
              </w:rPr>
              <w:t>existing chronic conditions</w:t>
            </w:r>
            <w:ins w:id="352" w:author="Whitlock, Cathy" w:date="2020-03-07T13:40:00Z">
              <w:r w:rsidR="00910F33">
                <w:rPr>
                  <w:color w:val="auto"/>
                  <w:lang w:val="en"/>
                </w:rPr>
                <w:t>, including mental health issues</w:t>
              </w:r>
            </w:ins>
          </w:p>
          <w:p w14:paraId="2C2DF136" w14:textId="0D541B6A" w:rsidR="000E0D30" w:rsidDel="00910F33" w:rsidRDefault="00BE3898" w:rsidP="00DF5035">
            <w:pPr>
              <w:pStyle w:val="nrpsnormalsidebarSB"/>
              <w:numPr>
                <w:ilvl w:val="0"/>
                <w:numId w:val="33"/>
              </w:numPr>
              <w:spacing w:after="120" w:line="240" w:lineRule="auto"/>
              <w:ind w:left="644"/>
              <w:rPr>
                <w:del w:id="353" w:author="Whitlock, Cathy" w:date="2020-03-07T13:40:00Z"/>
              </w:rPr>
            </w:pPr>
            <w:del w:id="354" w:author="Whitlock, Cathy" w:date="2020-03-07T13:40:00Z">
              <w:r w:rsidDel="00910F33">
                <w:rPr>
                  <w:color w:val="auto"/>
                  <w:lang w:val="en"/>
                </w:rPr>
                <w:delText xml:space="preserve">People with </w:delText>
              </w:r>
              <w:r w:rsidR="00A27F2B" w:rsidDel="00910F33">
                <w:rPr>
                  <w:color w:val="auto"/>
                  <w:lang w:val="en"/>
                </w:rPr>
                <w:delText>mental health issues</w:delText>
              </w:r>
            </w:del>
          </w:p>
          <w:p w14:paraId="59F64BAA" w14:textId="798B60A2" w:rsidR="00A27F2B" w:rsidRPr="000E0D30" w:rsidRDefault="000E0D30" w:rsidP="000E0D30">
            <w:pPr>
              <w:pStyle w:val="nrpsnormalsidebarSB"/>
              <w:spacing w:after="120" w:line="240" w:lineRule="auto"/>
              <w:ind w:left="482"/>
              <w:rPr>
                <w:sz w:val="6"/>
                <w:szCs w:val="6"/>
              </w:rPr>
            </w:pPr>
            <w:r w:rsidRPr="000E0D30">
              <w:rPr>
                <w:sz w:val="6"/>
                <w:szCs w:val="6"/>
              </w:rPr>
              <w:br/>
            </w:r>
          </w:p>
        </w:tc>
      </w:tr>
    </w:tbl>
    <w:p w14:paraId="64E891A0" w14:textId="36C62B2A" w:rsidR="00A27F2B" w:rsidRDefault="00A27F2B" w:rsidP="00C81D59">
      <w:pPr>
        <w:pStyle w:val="nrpsNormal"/>
      </w:pPr>
    </w:p>
    <w:p w14:paraId="492785AF" w14:textId="77777777" w:rsidR="00A27F2B" w:rsidRDefault="00A27F2B" w:rsidP="00C81D59">
      <w:pPr>
        <w:pStyle w:val="nrpsNormal"/>
      </w:pPr>
    </w:p>
    <w:p w14:paraId="4F53875E" w14:textId="3116DCB0" w:rsidR="00AC4FA9" w:rsidRPr="00C81D59" w:rsidRDefault="00AC4FA9" w:rsidP="00AC4FA9">
      <w:pPr>
        <w:pStyle w:val="nrpsHeading3"/>
      </w:pPr>
      <w:bookmarkStart w:id="355" w:name="_Toc34208643"/>
      <w:r>
        <w:t>Montana is a rural state</w:t>
      </w:r>
      <w:bookmarkEnd w:id="355"/>
    </w:p>
    <w:p w14:paraId="173C56DA" w14:textId="1F36D50C" w:rsidR="00EB35BC" w:rsidRDefault="00EB35BC" w:rsidP="00EB35BC">
      <w:pPr>
        <w:pStyle w:val="nrpsNormal"/>
      </w:pPr>
      <w:r w:rsidRPr="00BD17F6">
        <w:t xml:space="preserve">The most important aspect of Montana’s health profile is that </w:t>
      </w:r>
      <w:r w:rsidRPr="11C6D738">
        <w:rPr>
          <w:i/>
          <w:iCs/>
        </w:rPr>
        <w:t>Montana is a rural state.</w:t>
      </w:r>
      <w:r w:rsidRPr="00B8279E">
        <w:t xml:space="preserve"> </w:t>
      </w:r>
      <w:r w:rsidR="00CE4E6A">
        <w:t>As such, ma</w:t>
      </w:r>
      <w:r w:rsidR="00E83887">
        <w:t xml:space="preserve">ny </w:t>
      </w:r>
      <w:r w:rsidR="00E83887" w:rsidRPr="00B8279E">
        <w:t>Montana</w:t>
      </w:r>
      <w:r w:rsidR="00E83887">
        <w:t>n</w:t>
      </w:r>
      <w:r w:rsidR="00E83887" w:rsidRPr="00B8279E">
        <w:t xml:space="preserve">s </w:t>
      </w:r>
      <w:r w:rsidRPr="00B8279E">
        <w:t>live in frontier</w:t>
      </w:r>
      <w:r w:rsidRPr="00BD17F6">
        <w:rPr>
          <w:vertAlign w:val="superscript"/>
        </w:rPr>
        <w:t xml:space="preserve"> </w:t>
      </w:r>
      <w:commentRangeStart w:id="356"/>
      <w:r w:rsidRPr="00B8279E">
        <w:t>areas</w:t>
      </w:r>
      <w:r w:rsidR="00CE4E6A" w:rsidRPr="00BD17F6">
        <w:rPr>
          <w:rStyle w:val="FootnoteReference"/>
        </w:rPr>
        <w:footnoteReference w:id="6"/>
      </w:r>
      <w:r w:rsidRPr="00B8279E">
        <w:t xml:space="preserve"> </w:t>
      </w:r>
      <w:commentRangeEnd w:id="356"/>
      <w:r w:rsidR="009D7A48">
        <w:rPr>
          <w:rStyle w:val="CommentReference"/>
          <w:rFonts w:asciiTheme="minorHAnsi" w:hAnsiTheme="minorHAnsi"/>
        </w:rPr>
        <w:commentReference w:id="356"/>
      </w:r>
      <w:r>
        <w:t>t</w:t>
      </w:r>
      <w:r w:rsidRPr="00B8279E">
        <w:t>hat</w:t>
      </w:r>
      <w:r>
        <w:t xml:space="preserve"> </w:t>
      </w:r>
      <w:r w:rsidRPr="00B8279E">
        <w:t>la</w:t>
      </w:r>
      <w:r w:rsidRPr="002B5D05">
        <w:t xml:space="preserve">ck of essential services like healthcare, </w:t>
      </w:r>
      <w:r>
        <w:t>and thus must</w:t>
      </w:r>
      <w:r w:rsidRPr="002B5D05">
        <w:t xml:space="preserve"> travel long distances </w:t>
      </w:r>
      <w:ins w:id="357" w:author="Whitlock, Cathy" w:date="2020-03-07T13:50:00Z">
        <w:r w:rsidR="11C6D738">
          <w:t>f</w:t>
        </w:r>
      </w:ins>
      <w:ins w:id="358" w:author="Robert Byron" w:date="2020-03-10T17:26:00Z">
        <w:r w:rsidR="11C6D738">
          <w:t>or</w:t>
        </w:r>
      </w:ins>
      <w:del w:id="359" w:author="Whitlock, Cathy" w:date="2020-03-07T13:50:00Z">
        <w:r w:rsidDel="11C6D738">
          <w:delText>to access</w:delText>
        </w:r>
      </w:del>
      <w:ins w:id="360" w:author="Whitlock, Cathy" w:date="2020-03-07T13:50:00Z">
        <w:r w:rsidR="11C6D738">
          <w:t>or</w:t>
        </w:r>
      </w:ins>
      <w:r w:rsidRPr="002B5D05">
        <w:t xml:space="preserve"> such services</w:t>
      </w:r>
      <w:r w:rsidRPr="00B8279E">
        <w:t>.</w:t>
      </w:r>
      <w:r w:rsidR="0074485A">
        <w:t xml:space="preserve"> Figure </w:t>
      </w:r>
      <w:r w:rsidR="0074485A" w:rsidRPr="0074485A">
        <w:t>2-5 shows</w:t>
      </w:r>
      <w:r w:rsidR="0074485A">
        <w:t xml:space="preserve"> the population status of Montana’s 56 counties</w:t>
      </w:r>
      <w:del w:id="361" w:author="Whitlock, Cathy" w:date="2020-03-07T13:51:00Z">
        <w:r w:rsidDel="11C6D738">
          <w:delText>,</w:delText>
        </w:r>
      </w:del>
      <w:r w:rsidR="0074485A">
        <w:t xml:space="preserve"> and </w:t>
      </w:r>
      <w:del w:id="362" w:author="Whitlock, Cathy" w:date="2020-03-07T13:50:00Z">
        <w:r w:rsidDel="11C6D738">
          <w:delText xml:space="preserve">includes </w:delText>
        </w:r>
      </w:del>
      <w:ins w:id="363" w:author="Whitlock, Cathy" w:date="2020-03-07T13:50:00Z">
        <w:r w:rsidR="11C6D738">
          <w:t xml:space="preserve">the </w:t>
        </w:r>
      </w:ins>
      <w:r w:rsidR="0074485A">
        <w:t xml:space="preserve">boundaries of </w:t>
      </w:r>
      <w:del w:id="364" w:author="Whitlock, Cathy" w:date="2020-03-07T13:53:00Z">
        <w:r w:rsidDel="11C6D738">
          <w:delText xml:space="preserve">the state’s </w:delText>
        </w:r>
      </w:del>
      <w:r w:rsidR="0074485A">
        <w:t>tribal reservation</w:t>
      </w:r>
      <w:r w:rsidR="00CE4E6A">
        <w:t>s</w:t>
      </w:r>
      <w:r w:rsidR="0074485A">
        <w:t xml:space="preserve"> </w:t>
      </w:r>
      <w:r w:rsidR="00255C01" w:rsidRPr="00D1220C">
        <w:rPr>
          <w:highlight w:val="green"/>
        </w:rPr>
        <w:t>(</w:t>
      </w:r>
      <w:commentRangeStart w:id="365"/>
      <w:r w:rsidR="00CE4E6A">
        <w:t>OMB 2</w:t>
      </w:r>
      <w:r w:rsidR="0074485A">
        <w:t>01</w:t>
      </w:r>
      <w:r w:rsidR="00033C22">
        <w:t>0</w:t>
      </w:r>
      <w:commentRangeEnd w:id="365"/>
      <w:r w:rsidR="00137CD7">
        <w:rPr>
          <w:rStyle w:val="CommentReference"/>
          <w:rFonts w:asciiTheme="minorHAnsi" w:hAnsiTheme="minorHAnsi"/>
        </w:rPr>
        <w:commentReference w:id="365"/>
      </w:r>
      <w:r w:rsidR="0074485A">
        <w:t xml:space="preserve">). </w:t>
      </w:r>
    </w:p>
    <w:p w14:paraId="77AEE085" w14:textId="737CDF01" w:rsidR="0074485A" w:rsidRDefault="0074485A" w:rsidP="006E7C70">
      <w:pPr>
        <w:pStyle w:val="nrpsNormal"/>
        <w:jc w:val="center"/>
        <w:rPr>
          <w:color w:val="1D1D1D"/>
          <w:shd w:val="clear" w:color="auto" w:fill="FFFFFF"/>
        </w:rPr>
      </w:pPr>
      <w:r w:rsidRPr="00972073">
        <w:rPr>
          <w:noProof/>
          <w:color w:val="1D1D1D"/>
          <w:shd w:val="clear" w:color="auto" w:fill="FFFFFF"/>
        </w:rPr>
        <w:lastRenderedPageBreak/>
        <w:drawing>
          <wp:inline distT="0" distB="0" distL="0" distR="0" wp14:anchorId="18841DE1" wp14:editId="39C6FA91">
            <wp:extent cx="4572000" cy="348586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
                      <a:extLst>
                        <a:ext uri="{28A0092B-C50C-407E-A947-70E740481C1C}">
                          <a14:useLocalDpi xmlns:a14="http://schemas.microsoft.com/office/drawing/2010/main" val="0"/>
                        </a:ext>
                      </a:extLst>
                    </a:blip>
                    <a:srcRect l="1283" t="678" r="2200" b="2172"/>
                    <a:stretch/>
                  </pic:blipFill>
                  <pic:spPr bwMode="auto">
                    <a:xfrm>
                      <a:off x="0" y="0"/>
                      <a:ext cx="4572000" cy="3485869"/>
                    </a:xfrm>
                    <a:prstGeom prst="rect">
                      <a:avLst/>
                    </a:prstGeom>
                    <a:noFill/>
                    <a:ln>
                      <a:noFill/>
                    </a:ln>
                    <a:extLst>
                      <a:ext uri="{53640926-AAD7-44D8-BBD7-CCE9431645EC}">
                        <a14:shadowObscured xmlns:a14="http://schemas.microsoft.com/office/drawing/2010/main"/>
                      </a:ext>
                    </a:extLst>
                  </pic:spPr>
                </pic:pic>
              </a:graphicData>
            </a:graphic>
          </wp:inline>
        </w:drawing>
      </w:r>
    </w:p>
    <w:p w14:paraId="04D00C73" w14:textId="39669B32" w:rsidR="0074485A" w:rsidRDefault="0074485A" w:rsidP="0074485A">
      <w:pPr>
        <w:pStyle w:val="nrpsFigurecaption"/>
      </w:pPr>
      <w:bookmarkStart w:id="366" w:name="_Toc34208711"/>
      <w:commentRangeStart w:id="367"/>
      <w:commentRangeStart w:id="368"/>
      <w:r>
        <w:t xml:space="preserve">Figure 2-5. </w:t>
      </w:r>
      <w:commentRangeEnd w:id="367"/>
      <w:r w:rsidR="003070A5">
        <w:rPr>
          <w:rStyle w:val="CommentReference"/>
          <w:rFonts w:asciiTheme="minorHAnsi" w:hAnsiTheme="minorHAnsi"/>
          <w:bCs w:val="0"/>
        </w:rPr>
        <w:commentReference w:id="367"/>
      </w:r>
      <w:commentRangeEnd w:id="368"/>
      <w:r w:rsidR="001979C7">
        <w:rPr>
          <w:rStyle w:val="CommentReference"/>
          <w:rFonts w:asciiTheme="minorHAnsi" w:hAnsiTheme="minorHAnsi"/>
          <w:bCs w:val="0"/>
        </w:rPr>
        <w:commentReference w:id="368"/>
      </w:r>
      <w:r w:rsidR="006C2A5B">
        <w:t xml:space="preserve">Population status of Montana’s 56 </w:t>
      </w:r>
      <w:proofErr w:type="gramStart"/>
      <w:r w:rsidR="006C2A5B">
        <w:t>counties</w:t>
      </w:r>
      <w:r w:rsidR="009D7A48">
        <w:t>.</w:t>
      </w:r>
      <w:r w:rsidR="006C2A5B">
        <w:t>Tribal</w:t>
      </w:r>
      <w:proofErr w:type="gramEnd"/>
      <w:r w:rsidR="006C2A5B">
        <w:t xml:space="preserve"> reservation boundaries are shown in red. </w:t>
      </w:r>
      <w:r w:rsidR="00CE4E6A">
        <w:t xml:space="preserve">The three statistical areas </w:t>
      </w:r>
      <w:r w:rsidR="00276B24">
        <w:t xml:space="preserve">shown </w:t>
      </w:r>
      <w:r w:rsidR="00492C82">
        <w:t>a</w:t>
      </w:r>
      <w:r w:rsidR="00CE4E6A">
        <w:t>re defined as follows</w:t>
      </w:r>
      <w:r w:rsidR="00276B24">
        <w:t xml:space="preserve">: </w:t>
      </w:r>
      <w:r w:rsidR="006C2A5B" w:rsidRPr="006C2A5B">
        <w:rPr>
          <w:i/>
        </w:rPr>
        <w:t>R</w:t>
      </w:r>
      <w:r w:rsidRPr="006C2A5B">
        <w:rPr>
          <w:i/>
        </w:rPr>
        <w:t>ural</w:t>
      </w:r>
      <w:r>
        <w:t xml:space="preserve"> area</w:t>
      </w:r>
      <w:r w:rsidR="006C2A5B">
        <w:t>s are</w:t>
      </w:r>
      <w:r>
        <w:t xml:space="preserve"> </w:t>
      </w:r>
      <w:r w:rsidRPr="00730B2B">
        <w:t>count</w:t>
      </w:r>
      <w:r w:rsidR="006C2A5B">
        <w:t>ies</w:t>
      </w:r>
      <w:r w:rsidRPr="00730B2B">
        <w:t xml:space="preserve"> with an urban </w:t>
      </w:r>
      <w:r>
        <w:t>cluster</w:t>
      </w:r>
      <w:r w:rsidRPr="00730B2B">
        <w:t xml:space="preserve"> h</w:t>
      </w:r>
      <w:r>
        <w:t>aving</w:t>
      </w:r>
      <w:r w:rsidRPr="00730B2B">
        <w:t xml:space="preserve"> less than 10,000 people</w:t>
      </w:r>
      <w:r w:rsidR="006C2A5B">
        <w:t xml:space="preserve">. </w:t>
      </w:r>
      <w:r w:rsidRPr="006C2A5B">
        <w:rPr>
          <w:i/>
        </w:rPr>
        <w:t>Micropolitan</w:t>
      </w:r>
      <w:r w:rsidRPr="00B466E3">
        <w:t xml:space="preserve"> areas have at least one urban cluster of at least 10,000 but less than 50,000 population, plus adjacent territory that has a high degree of social and economic integration with the core as measured by commuting ties</w:t>
      </w:r>
      <w:r w:rsidR="006C2A5B">
        <w:t xml:space="preserve">. </w:t>
      </w:r>
      <w:r w:rsidRPr="00CE4E6A">
        <w:rPr>
          <w:i/>
        </w:rPr>
        <w:t>Metropolitan</w:t>
      </w:r>
      <w:r w:rsidRPr="00B466E3">
        <w:t xml:space="preserve"> areas have at least one urbanized area of 50,000 or more population, plus adjacent territory that has a high degree of social and economic integration with the core as measured by commuting ties</w:t>
      </w:r>
      <w:r>
        <w:t>.</w:t>
      </w:r>
      <w:r w:rsidR="009D7A48">
        <w:t xml:space="preserve"> Analysis </w:t>
      </w:r>
      <w:r w:rsidR="00CE790F">
        <w:t xml:space="preserve">here created from </w:t>
      </w:r>
      <w:r w:rsidR="009D7A48">
        <w:t xml:space="preserve">from </w:t>
      </w:r>
      <w:r w:rsidR="009D7A48" w:rsidRPr="00CE790F">
        <w:rPr>
          <w:highlight w:val="magenta"/>
        </w:rPr>
        <w:t>OMB (2010)</w:t>
      </w:r>
      <w:r w:rsidR="009D7A48">
        <w:t xml:space="preserve"> and </w:t>
      </w:r>
      <w:commentRangeStart w:id="369"/>
      <w:r w:rsidR="009D7A48">
        <w:t xml:space="preserve">US Census Bureau </w:t>
      </w:r>
      <w:r w:rsidR="009D7A48" w:rsidRPr="009D7A48">
        <w:rPr>
          <w:highlight w:val="green"/>
        </w:rPr>
        <w:t>(</w:t>
      </w:r>
      <w:r w:rsidR="009D7A48">
        <w:t xml:space="preserve">2018) </w:t>
      </w:r>
      <w:commentRangeEnd w:id="369"/>
      <w:r w:rsidR="00CE790F">
        <w:rPr>
          <w:rStyle w:val="CommentReference"/>
          <w:rFonts w:asciiTheme="minorHAnsi" w:hAnsiTheme="minorHAnsi"/>
          <w:bCs w:val="0"/>
        </w:rPr>
        <w:commentReference w:id="369"/>
      </w:r>
      <w:r w:rsidR="009D7A48">
        <w:t>data.</w:t>
      </w:r>
      <w:bookmarkEnd w:id="366"/>
    </w:p>
    <w:p w14:paraId="7A85F2E5" w14:textId="3ED78F5C" w:rsidR="0051632E" w:rsidRDefault="00EB35BC" w:rsidP="0051632E">
      <w:pPr>
        <w:pStyle w:val="nrpsNormal"/>
        <w:rPr>
          <w:position w:val="8"/>
        </w:rPr>
      </w:pPr>
      <w:r w:rsidRPr="00730B2B">
        <w:rPr>
          <w:color w:val="1D1D1D"/>
          <w:shd w:val="clear" w:color="auto" w:fill="FFFFFF"/>
        </w:rPr>
        <w:t>Montana average</w:t>
      </w:r>
      <w:r>
        <w:rPr>
          <w:color w:val="1D1D1D"/>
          <w:shd w:val="clear" w:color="auto" w:fill="FFFFFF"/>
        </w:rPr>
        <w:t>s</w:t>
      </w:r>
      <w:r w:rsidRPr="00730B2B">
        <w:rPr>
          <w:color w:val="1D1D1D"/>
          <w:shd w:val="clear" w:color="auto" w:fill="FFFFFF"/>
        </w:rPr>
        <w:t xml:space="preserve"> just 6.</w:t>
      </w:r>
      <w:r>
        <w:rPr>
          <w:color w:val="1D1D1D"/>
          <w:shd w:val="clear" w:color="auto" w:fill="FFFFFF"/>
        </w:rPr>
        <w:t>9</w:t>
      </w:r>
      <w:r w:rsidRPr="00730B2B">
        <w:rPr>
          <w:color w:val="1D1D1D"/>
          <w:shd w:val="clear" w:color="auto" w:fill="FFFFFF"/>
        </w:rPr>
        <w:t xml:space="preserve"> people</w:t>
      </w:r>
      <w:r>
        <w:rPr>
          <w:color w:val="1D1D1D"/>
          <w:shd w:val="clear" w:color="auto" w:fill="FFFFFF"/>
        </w:rPr>
        <w:t>/mile</w:t>
      </w:r>
      <w:r w:rsidRPr="007050EA">
        <w:rPr>
          <w:color w:val="1D1D1D"/>
          <w:shd w:val="clear" w:color="auto" w:fill="FFFFFF"/>
          <w:vertAlign w:val="superscript"/>
        </w:rPr>
        <w:t>2</w:t>
      </w:r>
      <w:r w:rsidRPr="00730B2B">
        <w:rPr>
          <w:color w:val="1D1D1D"/>
          <w:shd w:val="clear" w:color="auto" w:fill="FFFFFF"/>
        </w:rPr>
        <w:t xml:space="preserve">, making it the third most sparsely populated state in the country </w:t>
      </w:r>
      <w:r w:rsidR="00255C01" w:rsidRPr="00D1220C">
        <w:rPr>
          <w:highlight w:val="green"/>
        </w:rPr>
        <w:t>(</w:t>
      </w:r>
      <w:commentRangeStart w:id="370"/>
      <w:r w:rsidR="003B60B7" w:rsidRPr="007C370F">
        <w:rPr>
          <w:highlight w:val="darkGreen"/>
        </w:rPr>
        <w:t xml:space="preserve">US </w:t>
      </w:r>
      <w:r w:rsidRPr="007C370F">
        <w:rPr>
          <w:highlight w:val="darkGreen"/>
        </w:rPr>
        <w:t>Census</w:t>
      </w:r>
      <w:r w:rsidR="003B60B7" w:rsidRPr="007C370F">
        <w:rPr>
          <w:highlight w:val="darkGreen"/>
        </w:rPr>
        <w:t xml:space="preserve"> Bureau </w:t>
      </w:r>
      <w:r w:rsidRPr="007C370F">
        <w:rPr>
          <w:highlight w:val="darkGreen"/>
        </w:rPr>
        <w:t>2010</w:t>
      </w:r>
      <w:commentRangeEnd w:id="370"/>
      <w:r w:rsidR="005742BF" w:rsidRPr="007C370F">
        <w:rPr>
          <w:rStyle w:val="CommentReference"/>
          <w:rFonts w:asciiTheme="minorHAnsi" w:hAnsiTheme="minorHAnsi"/>
          <w:highlight w:val="darkGreen"/>
        </w:rPr>
        <w:commentReference w:id="370"/>
      </w:r>
      <w:r w:rsidRPr="00730B2B">
        <w:t>)</w:t>
      </w:r>
      <w:r w:rsidRPr="00730B2B">
        <w:rPr>
          <w:color w:val="1D1D1D"/>
          <w:shd w:val="clear" w:color="auto" w:fill="FFFFFF"/>
        </w:rPr>
        <w:t xml:space="preserve">. </w:t>
      </w:r>
      <w:r w:rsidRPr="00730B2B">
        <w:t xml:space="preserve">The </w:t>
      </w:r>
      <w:r w:rsidR="001C5DEB" w:rsidRPr="00632941">
        <w:t>2018</w:t>
      </w:r>
      <w:r w:rsidRPr="00730B2B">
        <w:t xml:space="preserve"> census</w:t>
      </w:r>
      <w:r w:rsidR="00B85B39">
        <w:t>—the most recent—o</w:t>
      </w:r>
      <w:r w:rsidRPr="00730B2B">
        <w:t xml:space="preserve">f Montana’s population </w:t>
      </w:r>
      <w:r w:rsidRPr="00AB0726">
        <w:t xml:space="preserve">identified that </w:t>
      </w:r>
      <w:r w:rsidR="0051632E" w:rsidRPr="00AB0726">
        <w:t>33</w:t>
      </w:r>
      <w:r w:rsidRPr="00AB0726">
        <w:t xml:space="preserve">.1% of our </w:t>
      </w:r>
      <w:r w:rsidR="0051632E" w:rsidRPr="00AB0726">
        <w:t>1,062,305</w:t>
      </w:r>
      <w:r w:rsidRPr="00AB0726">
        <w:t xml:space="preserve"> residents live in rural areas</w:t>
      </w:r>
      <w:r w:rsidR="0051632E" w:rsidRPr="00AB0726">
        <w:t xml:space="preserve"> residents live in rural areas, as defined by Office of Management and Budget’s Core-Based Statistical Areas </w:t>
      </w:r>
      <w:r w:rsidR="00255C01" w:rsidRPr="00AB0726">
        <w:rPr>
          <w:highlight w:val="green"/>
        </w:rPr>
        <w:t>(</w:t>
      </w:r>
      <w:r w:rsidR="0002641D" w:rsidRPr="00CE790F">
        <w:rPr>
          <w:highlight w:val="magenta"/>
        </w:rPr>
        <w:t xml:space="preserve">OMB </w:t>
      </w:r>
      <w:proofErr w:type="gramStart"/>
      <w:r w:rsidR="0002641D" w:rsidRPr="00CE790F">
        <w:rPr>
          <w:highlight w:val="magenta"/>
        </w:rPr>
        <w:t>2010</w:t>
      </w:r>
      <w:r w:rsidR="0002641D" w:rsidRPr="00A87D04">
        <w:t xml:space="preserve">;  </w:t>
      </w:r>
      <w:r w:rsidR="0002641D" w:rsidRPr="00B85B39">
        <w:rPr>
          <w:highlight w:val="red"/>
        </w:rPr>
        <w:t>US</w:t>
      </w:r>
      <w:proofErr w:type="gramEnd"/>
      <w:r w:rsidR="0002641D" w:rsidRPr="00B85B39">
        <w:rPr>
          <w:highlight w:val="red"/>
        </w:rPr>
        <w:t xml:space="preserve"> Census Bureau 2018</w:t>
      </w:r>
      <w:r w:rsidR="00AB0726">
        <w:t>)</w:t>
      </w:r>
      <w:r w:rsidR="002060AD" w:rsidRPr="00AB0726">
        <w:t xml:space="preserve">. </w:t>
      </w:r>
      <w:r w:rsidR="0051632E" w:rsidRPr="00AB0726">
        <w:t>In</w:t>
      </w:r>
      <w:r w:rsidR="0051632E" w:rsidRPr="00632941">
        <w:t xml:space="preserve"> comparison, just </w:t>
      </w:r>
      <w:commentRangeStart w:id="371"/>
      <w:r w:rsidR="00BB59CF">
        <w:t>5.6</w:t>
      </w:r>
      <w:r w:rsidR="0051632E" w:rsidRPr="00632941">
        <w:t xml:space="preserve">% </w:t>
      </w:r>
      <w:commentRangeEnd w:id="371"/>
      <w:r w:rsidR="005742BF">
        <w:rPr>
          <w:rStyle w:val="CommentReference"/>
          <w:rFonts w:asciiTheme="minorHAnsi" w:hAnsiTheme="minorHAnsi"/>
        </w:rPr>
        <w:commentReference w:id="371"/>
      </w:r>
      <w:r w:rsidR="0051632E" w:rsidRPr="00632941">
        <w:t>of the total US population resides in a rural area</w:t>
      </w:r>
      <w:r w:rsidR="00632941" w:rsidRPr="00632941">
        <w:t xml:space="preserve"> </w:t>
      </w:r>
      <w:r w:rsidR="00255C01" w:rsidRPr="00D1220C">
        <w:rPr>
          <w:highlight w:val="green"/>
        </w:rPr>
        <w:t>(</w:t>
      </w:r>
      <w:r w:rsidR="00F901DE" w:rsidRPr="007C370F">
        <w:rPr>
          <w:highlight w:val="darkGreen"/>
        </w:rPr>
        <w:t>US Census Bureau 2010</w:t>
      </w:r>
      <w:r w:rsidR="00F901DE">
        <w:t xml:space="preserve">; </w:t>
      </w:r>
      <w:commentRangeStart w:id="372"/>
      <w:r w:rsidR="00F901DE">
        <w:t>Ingram and Franco 2013</w:t>
      </w:r>
      <w:commentRangeEnd w:id="372"/>
      <w:r w:rsidR="00F901DE">
        <w:rPr>
          <w:rStyle w:val="CommentReference"/>
          <w:rFonts w:asciiTheme="minorHAnsi" w:hAnsiTheme="minorHAnsi"/>
        </w:rPr>
        <w:commentReference w:id="372"/>
      </w:r>
      <w:r w:rsidR="0051632E" w:rsidRPr="002677B6">
        <w:t>).</w:t>
      </w:r>
      <w:r w:rsidR="0051632E" w:rsidRPr="00632941">
        <w:t xml:space="preserve"> </w:t>
      </w:r>
      <w:del w:id="373" w:author="Whitlock, Cathy" w:date="2020-03-07T13:54:00Z">
        <w:r w:rsidR="0051632E" w:rsidRPr="00632941" w:rsidDel="001979C7">
          <w:delText xml:space="preserve">The state’s rural population includes many </w:delText>
        </w:r>
      </w:del>
      <w:r w:rsidR="0051632E" w:rsidRPr="00632941">
        <w:t>American Indian residents</w:t>
      </w:r>
      <w:del w:id="374" w:author="Whitlock, Cathy" w:date="2020-03-07T13:54:00Z">
        <w:r w:rsidR="0051632E" w:rsidRPr="00632941" w:rsidDel="001979C7">
          <w:delText>, who</w:delText>
        </w:r>
      </w:del>
      <w:r w:rsidR="0051632E" w:rsidRPr="00632941">
        <w:t xml:space="preserve"> make up 6.6% of Montana’s population, one of the highest percentages of any state </w:t>
      </w:r>
      <w:r w:rsidR="00255C01" w:rsidRPr="00D1220C">
        <w:rPr>
          <w:highlight w:val="green"/>
        </w:rPr>
        <w:t>(</w:t>
      </w:r>
      <w:r w:rsidR="0051632E" w:rsidRPr="00B85B39">
        <w:rPr>
          <w:highlight w:val="red"/>
        </w:rPr>
        <w:t>US Census Bureau</w:t>
      </w:r>
      <w:r w:rsidR="00632941" w:rsidRPr="00B85B39">
        <w:rPr>
          <w:highlight w:val="red"/>
        </w:rPr>
        <w:t xml:space="preserve"> 2018</w:t>
      </w:r>
      <w:r w:rsidR="0051632E" w:rsidRPr="00632941">
        <w:t>).</w:t>
      </w:r>
    </w:p>
    <w:tbl>
      <w:tblPr>
        <w:tblStyle w:val="TableGrid"/>
        <w:tblW w:w="8640" w:type="dxa"/>
        <w:jc w:val="center"/>
        <w:tblCellMar>
          <w:top w:w="216" w:type="dxa"/>
          <w:left w:w="115" w:type="dxa"/>
          <w:bottom w:w="144" w:type="dxa"/>
          <w:right w:w="115" w:type="dxa"/>
        </w:tblCellMar>
        <w:tblLook w:val="04A0" w:firstRow="1" w:lastRow="0" w:firstColumn="1" w:lastColumn="0" w:noHBand="0" w:noVBand="1"/>
      </w:tblPr>
      <w:tblGrid>
        <w:gridCol w:w="900"/>
        <w:gridCol w:w="7740"/>
      </w:tblGrid>
      <w:tr w:rsidR="00EB35BC" w14:paraId="6F1FFE96" w14:textId="77777777" w:rsidTr="11C6D738">
        <w:trPr>
          <w:trHeight w:val="999"/>
          <w:jc w:val="center"/>
        </w:trPr>
        <w:tc>
          <w:tcPr>
            <w:tcW w:w="900" w:type="dxa"/>
            <w:tcBorders>
              <w:top w:val="nil"/>
              <w:left w:val="nil"/>
              <w:bottom w:val="nil"/>
              <w:right w:val="nil"/>
            </w:tcBorders>
          </w:tcPr>
          <w:p w14:paraId="2BC954C5" w14:textId="227226CE" w:rsidR="00EB35BC" w:rsidRDefault="00EB35BC" w:rsidP="007A766F">
            <w:pPr>
              <w:pStyle w:val="nrpsNormal"/>
            </w:pPr>
            <w:r>
              <w:rPr>
                <w:noProof/>
              </w:rPr>
              <w:drawing>
                <wp:inline distT="0" distB="0" distL="0" distR="0" wp14:anchorId="5FDA8C0B" wp14:editId="551EA47E">
                  <wp:extent cx="365760" cy="284475"/>
                  <wp:effectExtent l="0" t="0" r="0" b="1905"/>
                  <wp:docPr id="1377031872" name="Picture 2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29">
                            <a:extLst>
                              <a:ext uri="{28A0092B-C50C-407E-A947-70E740481C1C}">
                                <a14:useLocalDpi xmlns:a14="http://schemas.microsoft.com/office/drawing/2010/main" val="0"/>
                              </a:ext>
                            </a:extLst>
                          </a:blip>
                          <a:stretch>
                            <a:fillRect/>
                          </a:stretch>
                        </pic:blipFill>
                        <pic:spPr>
                          <a:xfrm>
                            <a:off x="0" y="0"/>
                            <a:ext cx="365760" cy="284475"/>
                          </a:xfrm>
                          <a:prstGeom prst="rect">
                            <a:avLst/>
                          </a:prstGeom>
                        </pic:spPr>
                      </pic:pic>
                    </a:graphicData>
                  </a:graphic>
                </wp:inline>
              </w:drawing>
            </w:r>
          </w:p>
        </w:tc>
        <w:tc>
          <w:tcPr>
            <w:tcW w:w="7740" w:type="dxa"/>
            <w:tcBorders>
              <w:top w:val="nil"/>
              <w:left w:val="nil"/>
              <w:bottom w:val="nil"/>
              <w:right w:val="nil"/>
            </w:tcBorders>
          </w:tcPr>
          <w:p w14:paraId="65C5C4E9" w14:textId="5A3329A4" w:rsidR="00EB35BC" w:rsidRPr="00E2497E" w:rsidRDefault="00EB35BC" w:rsidP="00D63D12">
            <w:pPr>
              <w:pStyle w:val="nrpsNormal"/>
              <w:rPr>
                <w:i/>
              </w:rPr>
            </w:pPr>
            <w:r w:rsidRPr="00E2497E">
              <w:rPr>
                <w:i/>
              </w:rPr>
              <w:t xml:space="preserve">The most important aspect of Montana’s health profile is that </w:t>
            </w:r>
            <w:r w:rsidRPr="00E2497E">
              <w:rPr>
                <w:b/>
                <w:i/>
              </w:rPr>
              <w:t>Montana</w:t>
            </w:r>
            <w:r w:rsidRPr="00E2497E">
              <w:rPr>
                <w:i/>
              </w:rPr>
              <w:t xml:space="preserve"> </w:t>
            </w:r>
            <w:r w:rsidRPr="00E2497E">
              <w:rPr>
                <w:b/>
                <w:i/>
              </w:rPr>
              <w:t>is a rural state.</w:t>
            </w:r>
            <w:r w:rsidR="00D63D12">
              <w:rPr>
                <w:i/>
              </w:rPr>
              <w:t xml:space="preserve"> As such, ma</w:t>
            </w:r>
            <w:r>
              <w:rPr>
                <w:i/>
              </w:rPr>
              <w:t>ny</w:t>
            </w:r>
            <w:r w:rsidRPr="00E2497E">
              <w:rPr>
                <w:i/>
              </w:rPr>
              <w:t xml:space="preserve"> Montana</w:t>
            </w:r>
            <w:r>
              <w:rPr>
                <w:i/>
              </w:rPr>
              <w:t>n</w:t>
            </w:r>
            <w:r w:rsidRPr="00E2497E">
              <w:rPr>
                <w:i/>
              </w:rPr>
              <w:t>s live in frontier</w:t>
            </w:r>
            <w:r w:rsidRPr="00E2497E">
              <w:rPr>
                <w:i/>
                <w:vertAlign w:val="superscript"/>
              </w:rPr>
              <w:t xml:space="preserve"> </w:t>
            </w:r>
            <w:r w:rsidRPr="00E2497E">
              <w:rPr>
                <w:i/>
              </w:rPr>
              <w:t xml:space="preserve">areas </w:t>
            </w:r>
            <w:r>
              <w:rPr>
                <w:i/>
              </w:rPr>
              <w:t xml:space="preserve">that </w:t>
            </w:r>
            <w:r w:rsidRPr="00E2497E">
              <w:rPr>
                <w:i/>
              </w:rPr>
              <w:t>lack</w:t>
            </w:r>
            <w:r w:rsidR="00E83887">
              <w:rPr>
                <w:i/>
              </w:rPr>
              <w:t xml:space="preserve"> essential services like health</w:t>
            </w:r>
            <w:r w:rsidRPr="00E2497E">
              <w:rPr>
                <w:i/>
              </w:rPr>
              <w:t xml:space="preserve">care, </w:t>
            </w:r>
            <w:r>
              <w:rPr>
                <w:i/>
              </w:rPr>
              <w:t xml:space="preserve">and thus must </w:t>
            </w:r>
            <w:r w:rsidRPr="00E2497E">
              <w:rPr>
                <w:i/>
              </w:rPr>
              <w:t xml:space="preserve">travel long distances to access </w:t>
            </w:r>
            <w:r>
              <w:rPr>
                <w:i/>
              </w:rPr>
              <w:t>suc</w:t>
            </w:r>
            <w:r w:rsidRPr="00E2497E">
              <w:rPr>
                <w:i/>
              </w:rPr>
              <w:t>h services.</w:t>
            </w:r>
          </w:p>
        </w:tc>
      </w:tr>
    </w:tbl>
    <w:p w14:paraId="15F440FB" w14:textId="44642B46" w:rsidR="00CA6539" w:rsidRPr="00632941" w:rsidRDefault="00CA6539" w:rsidP="00CA6539">
      <w:pPr>
        <w:pStyle w:val="nrpsNormal"/>
      </w:pPr>
      <w:r w:rsidRPr="00730B2B">
        <w:t>Between 2010 and 2018, Montana</w:t>
      </w:r>
      <w:r>
        <w:t>’s</w:t>
      </w:r>
      <w:r w:rsidRPr="00730B2B">
        <w:t xml:space="preserve"> population grew 7.4%, faster than the average national growth rate of 5.9% during th</w:t>
      </w:r>
      <w:r>
        <w:t>e</w:t>
      </w:r>
      <w:r w:rsidRPr="00730B2B">
        <w:t xml:space="preserve"> same </w:t>
      </w:r>
      <w:r w:rsidRPr="00602970">
        <w:t xml:space="preserve">period. </w:t>
      </w:r>
      <w:r>
        <w:rPr>
          <w:color w:val="1D1D1D"/>
          <w:shd w:val="clear" w:color="auto" w:fill="FFFFFF"/>
        </w:rPr>
        <w:t xml:space="preserve">Yet even </w:t>
      </w:r>
      <w:r w:rsidRPr="00730B2B">
        <w:rPr>
          <w:color w:val="1D1D1D"/>
          <w:shd w:val="clear" w:color="auto" w:fill="FFFFFF"/>
        </w:rPr>
        <w:t>though Montana</w:t>
      </w:r>
      <w:r>
        <w:rPr>
          <w:color w:val="1D1D1D"/>
          <w:shd w:val="clear" w:color="auto" w:fill="FFFFFF"/>
        </w:rPr>
        <w:t xml:space="preserve"> </w:t>
      </w:r>
      <w:proofErr w:type="gramStart"/>
      <w:r>
        <w:rPr>
          <w:color w:val="1D1D1D"/>
          <w:shd w:val="clear" w:color="auto" w:fill="FFFFFF"/>
        </w:rPr>
        <w:t xml:space="preserve">as a whole </w:t>
      </w:r>
      <w:r w:rsidRPr="00730B2B">
        <w:rPr>
          <w:color w:val="1D1D1D"/>
          <w:shd w:val="clear" w:color="auto" w:fill="FFFFFF"/>
        </w:rPr>
        <w:t>is</w:t>
      </w:r>
      <w:proofErr w:type="gramEnd"/>
      <w:r w:rsidRPr="00730B2B">
        <w:rPr>
          <w:color w:val="1D1D1D"/>
          <w:shd w:val="clear" w:color="auto" w:fill="FFFFFF"/>
        </w:rPr>
        <w:t xml:space="preserve"> growing quickly, its rural areas continue to lose numbers</w:t>
      </w:r>
      <w:r>
        <w:rPr>
          <w:color w:val="1D1D1D"/>
          <w:shd w:val="clear" w:color="auto" w:fill="FFFFFF"/>
        </w:rPr>
        <w:t xml:space="preserve">: 18 of </w:t>
      </w:r>
      <w:r w:rsidRPr="00730B2B">
        <w:t xml:space="preserve">56 counties </w:t>
      </w:r>
      <w:r w:rsidRPr="00730B2B">
        <w:rPr>
          <w:i/>
          <w:iCs/>
        </w:rPr>
        <w:t>lost</w:t>
      </w:r>
      <w:r w:rsidRPr="00730B2B">
        <w:t xml:space="preserve"> </w:t>
      </w:r>
      <w:r w:rsidRPr="00632941">
        <w:t xml:space="preserve">population </w:t>
      </w:r>
      <w:r w:rsidR="00255C01" w:rsidRPr="00D1220C">
        <w:rPr>
          <w:highlight w:val="green"/>
        </w:rPr>
        <w:t>(</w:t>
      </w:r>
      <w:r w:rsidRPr="00B85B39">
        <w:rPr>
          <w:highlight w:val="red"/>
        </w:rPr>
        <w:t>US Census Bureau 2018</w:t>
      </w:r>
      <w:r w:rsidRPr="00632941">
        <w:t>). G</w:t>
      </w:r>
      <w:r w:rsidRPr="00632941">
        <w:rPr>
          <w:rFonts w:eastAsiaTheme="minorHAnsi"/>
        </w:rPr>
        <w:t>rowth</w:t>
      </w:r>
      <w:r w:rsidRPr="00632941">
        <w:t xml:space="preserve"> has been concentrated in Montana’s most highly populated counties, with urban county growth in </w:t>
      </w:r>
      <w:r w:rsidRPr="00632941">
        <w:lastRenderedPageBreak/>
        <w:t xml:space="preserve">Gallatin, Yellowstone, Flathead, Missoula, and Lewis and Clark accounting for 83% of the state’s total population increase </w:t>
      </w:r>
      <w:r w:rsidR="00255C01" w:rsidRPr="00D1220C">
        <w:rPr>
          <w:highlight w:val="green"/>
        </w:rPr>
        <w:t>(</w:t>
      </w:r>
      <w:r w:rsidRPr="00B85B39">
        <w:rPr>
          <w:highlight w:val="red"/>
        </w:rPr>
        <w:t>US Census Bureau</w:t>
      </w:r>
      <w:r w:rsidR="00632941" w:rsidRPr="00B85B39">
        <w:rPr>
          <w:highlight w:val="red"/>
        </w:rPr>
        <w:t xml:space="preserve"> 2018</w:t>
      </w:r>
      <w:r w:rsidR="00632941">
        <w:t>)</w:t>
      </w:r>
      <w:r w:rsidRPr="00632941">
        <w:t xml:space="preserve"> (Table 1; Figure 2-6). </w:t>
      </w:r>
    </w:p>
    <w:p w14:paraId="1B5FE5E0" w14:textId="77777777" w:rsidR="002060AD" w:rsidRDefault="002060AD" w:rsidP="00CA6539">
      <w:pPr>
        <w:pStyle w:val="nrpsNormal"/>
      </w:pPr>
    </w:p>
    <w:tbl>
      <w:tblPr>
        <w:tblW w:w="7290" w:type="dxa"/>
        <w:jc w:val="center"/>
        <w:shd w:val="clear" w:color="auto" w:fill="FFFFFF" w:themeFill="background1"/>
        <w:tblCellMar>
          <w:left w:w="0" w:type="dxa"/>
          <w:right w:w="0" w:type="dxa"/>
        </w:tblCellMar>
        <w:tblLook w:val="04A0" w:firstRow="1" w:lastRow="0" w:firstColumn="1" w:lastColumn="0" w:noHBand="0" w:noVBand="1"/>
      </w:tblPr>
      <w:tblGrid>
        <w:gridCol w:w="2610"/>
        <w:gridCol w:w="930"/>
        <w:gridCol w:w="1140"/>
        <w:gridCol w:w="2610"/>
      </w:tblGrid>
      <w:tr w:rsidR="00FE700F" w:rsidRPr="002060AD" w14:paraId="35867DC9" w14:textId="77777777" w:rsidTr="00743F89">
        <w:trPr>
          <w:cantSplit/>
          <w:trHeight w:val="288"/>
          <w:jc w:val="center"/>
        </w:trPr>
        <w:tc>
          <w:tcPr>
            <w:tcW w:w="7290" w:type="dxa"/>
            <w:gridSpan w:val="4"/>
            <w:shd w:val="clear" w:color="auto" w:fill="FFFFFF" w:themeFill="background1"/>
            <w:tcMar>
              <w:top w:w="15" w:type="dxa"/>
              <w:left w:w="15" w:type="dxa"/>
              <w:bottom w:w="0" w:type="dxa"/>
              <w:right w:w="15" w:type="dxa"/>
            </w:tcMar>
            <w:vAlign w:val="bottom"/>
            <w:hideMark/>
          </w:tcPr>
          <w:p w14:paraId="207EA4D7" w14:textId="054D7296" w:rsidR="00FE700F" w:rsidRPr="002060AD" w:rsidRDefault="00FE700F" w:rsidP="000B38FE">
            <w:pPr>
              <w:pStyle w:val="nrpsTablecaption"/>
              <w:keepLines/>
            </w:pPr>
            <w:bookmarkStart w:id="375" w:name="_Toc34208739"/>
            <w:commentRangeStart w:id="376"/>
            <w:r w:rsidRPr="002060AD">
              <w:rPr>
                <w:rStyle w:val="nrpsTablecaptionChar"/>
              </w:rPr>
              <w:t xml:space="preserve">Table 2-1. </w:t>
            </w:r>
            <w:commentRangeEnd w:id="376"/>
            <w:r w:rsidR="00B85B39">
              <w:rPr>
                <w:rStyle w:val="CommentReference"/>
                <w:rFonts w:asciiTheme="minorHAnsi" w:hAnsiTheme="minorHAnsi"/>
                <w:bCs w:val="0"/>
              </w:rPr>
              <w:commentReference w:id="376"/>
            </w:r>
            <w:r w:rsidR="000B38FE">
              <w:rPr>
                <w:rStyle w:val="nrpsTablecaptionChar"/>
              </w:rPr>
              <w:t>Counties in Mon</w:t>
            </w:r>
            <w:r w:rsidRPr="002060AD">
              <w:rPr>
                <w:rStyle w:val="nrpsTablecaptionChar"/>
              </w:rPr>
              <w:t xml:space="preserve">tana </w:t>
            </w:r>
            <w:r w:rsidR="000B38FE">
              <w:rPr>
                <w:rStyle w:val="nrpsTablecaptionChar"/>
              </w:rPr>
              <w:t xml:space="preserve">showing most growth, by </w:t>
            </w:r>
            <w:r w:rsidRPr="002060AD">
              <w:rPr>
                <w:rStyle w:val="nrpsTablecaptionChar"/>
              </w:rPr>
              <w:t>population</w:t>
            </w:r>
            <w:r w:rsidR="000B38FE">
              <w:rPr>
                <w:rStyle w:val="nrpsTablecaptionChar"/>
              </w:rPr>
              <w:t xml:space="preserve"> change, </w:t>
            </w:r>
            <w:r w:rsidRPr="002060AD">
              <w:rPr>
                <w:rStyle w:val="nrpsTablecaptionChar"/>
              </w:rPr>
              <w:t>2010-2018</w:t>
            </w:r>
            <w:r w:rsidR="00B85B39">
              <w:rPr>
                <w:rStyle w:val="nrpsTablecaptionChar"/>
              </w:rPr>
              <w:t xml:space="preserve"> (</w:t>
            </w:r>
            <w:r w:rsidR="00B85B39" w:rsidRPr="00B85B39">
              <w:rPr>
                <w:rStyle w:val="nrpsTablecaptionChar"/>
                <w:highlight w:val="red"/>
              </w:rPr>
              <w:t>ref?</w:t>
            </w:r>
            <w:r w:rsidR="00B85B39">
              <w:rPr>
                <w:rStyle w:val="nrpsTablecaptionChar"/>
              </w:rPr>
              <w:t>)</w:t>
            </w:r>
            <w:r>
              <w:rPr>
                <w:rFonts w:ascii="Calibri" w:hAnsi="Calibri" w:cs="Calibri"/>
                <w:color w:val="000000"/>
                <w:sz w:val="22"/>
              </w:rPr>
              <w:t>.</w:t>
            </w:r>
            <w:bookmarkEnd w:id="375"/>
          </w:p>
        </w:tc>
      </w:tr>
      <w:tr w:rsidR="00361459" w:rsidRPr="002060AD" w14:paraId="5057AA8A" w14:textId="77777777" w:rsidTr="00743F89">
        <w:trPr>
          <w:cantSplit/>
          <w:trHeight w:val="288"/>
          <w:jc w:val="center"/>
        </w:trPr>
        <w:tc>
          <w:tcPr>
            <w:tcW w:w="2610" w:type="dxa"/>
            <w:tcBorders>
              <w:bottom w:val="threeDEngrave" w:sz="12" w:space="0" w:color="auto"/>
            </w:tcBorders>
            <w:shd w:val="clear" w:color="auto" w:fill="D9D9D9" w:themeFill="background1" w:themeFillShade="D9"/>
            <w:tcMar>
              <w:top w:w="15" w:type="dxa"/>
              <w:left w:w="15" w:type="dxa"/>
              <w:bottom w:w="0" w:type="dxa"/>
              <w:right w:w="15" w:type="dxa"/>
            </w:tcMar>
            <w:vAlign w:val="center"/>
          </w:tcPr>
          <w:p w14:paraId="74DD4EEA" w14:textId="289EE1F4" w:rsidR="00FE700F" w:rsidRDefault="00FE700F" w:rsidP="001977AE">
            <w:pPr>
              <w:pStyle w:val="nrpsTableheader"/>
              <w:keepNext/>
              <w:keepLines/>
            </w:pPr>
            <w:r>
              <w:t>Location</w:t>
            </w:r>
          </w:p>
        </w:tc>
        <w:tc>
          <w:tcPr>
            <w:tcW w:w="930" w:type="dxa"/>
            <w:tcBorders>
              <w:bottom w:val="threeDEngrave" w:sz="12" w:space="0" w:color="auto"/>
            </w:tcBorders>
            <w:shd w:val="clear" w:color="auto" w:fill="D9D9D9" w:themeFill="background1" w:themeFillShade="D9"/>
            <w:vAlign w:val="center"/>
          </w:tcPr>
          <w:p w14:paraId="692961AA" w14:textId="6F5FC142" w:rsidR="00FE700F" w:rsidRPr="002060AD" w:rsidRDefault="00361459" w:rsidP="001977AE">
            <w:pPr>
              <w:pStyle w:val="nrpsTableheader"/>
              <w:keepNext/>
              <w:keepLines/>
              <w:jc w:val="right"/>
            </w:pPr>
            <w:r>
              <w:t>P</w:t>
            </w:r>
            <w:r w:rsidR="00FE700F">
              <w:t>opulation</w:t>
            </w:r>
          </w:p>
        </w:tc>
        <w:tc>
          <w:tcPr>
            <w:tcW w:w="1140" w:type="dxa"/>
            <w:tcBorders>
              <w:bottom w:val="threeDEngrave" w:sz="12" w:space="0" w:color="auto"/>
            </w:tcBorders>
            <w:shd w:val="clear" w:color="auto" w:fill="D9D9D9" w:themeFill="background1" w:themeFillShade="D9"/>
            <w:vAlign w:val="center"/>
          </w:tcPr>
          <w:p w14:paraId="73949DEE" w14:textId="76C2AB3A" w:rsidR="00FE700F" w:rsidRPr="002060AD" w:rsidRDefault="00361459" w:rsidP="001977AE">
            <w:pPr>
              <w:pStyle w:val="nrpsTableheader"/>
              <w:keepNext/>
              <w:keepLines/>
              <w:jc w:val="right"/>
            </w:pPr>
            <w:r>
              <w:t>G</w:t>
            </w:r>
            <w:r w:rsidR="00FE700F">
              <w:t>rowth</w:t>
            </w:r>
          </w:p>
        </w:tc>
        <w:tc>
          <w:tcPr>
            <w:tcW w:w="2610" w:type="dxa"/>
            <w:tcBorders>
              <w:bottom w:val="threeDEngrave" w:sz="12" w:space="0" w:color="auto"/>
            </w:tcBorders>
            <w:shd w:val="clear" w:color="auto" w:fill="D9D9D9" w:themeFill="background1" w:themeFillShade="D9"/>
            <w:noWrap/>
            <w:tcMar>
              <w:top w:w="15" w:type="dxa"/>
              <w:left w:w="15" w:type="dxa"/>
              <w:bottom w:w="0" w:type="dxa"/>
              <w:right w:w="15" w:type="dxa"/>
            </w:tcMar>
            <w:vAlign w:val="center"/>
          </w:tcPr>
          <w:p w14:paraId="277BB83C" w14:textId="6FE2B461" w:rsidR="00FE700F" w:rsidRPr="002060AD" w:rsidRDefault="00FE700F" w:rsidP="001977AE">
            <w:pPr>
              <w:pStyle w:val="nrpsTableheader"/>
              <w:keepNext/>
              <w:keepLines/>
              <w:jc w:val="center"/>
            </w:pPr>
            <w:r w:rsidRPr="002060AD">
              <w:t>Urban</w:t>
            </w:r>
            <w:r w:rsidR="00361459">
              <w:t xml:space="preserve"> </w:t>
            </w:r>
            <w:r w:rsidRPr="002060AD">
              <w:t>/</w:t>
            </w:r>
            <w:r w:rsidR="00361459">
              <w:t xml:space="preserve"> </w:t>
            </w:r>
            <w:r w:rsidRPr="002060AD">
              <w:t xml:space="preserve">Rural </w:t>
            </w:r>
            <w:r w:rsidR="00361459">
              <w:t>s</w:t>
            </w:r>
            <w:r w:rsidRPr="002060AD">
              <w:t>tatus</w:t>
            </w:r>
          </w:p>
        </w:tc>
      </w:tr>
      <w:tr w:rsidR="00361459" w:rsidRPr="00361459" w14:paraId="4A219CA5" w14:textId="4F361360" w:rsidTr="00743F89">
        <w:trPr>
          <w:gridAfter w:val="1"/>
          <w:wAfter w:w="2610" w:type="dxa"/>
          <w:cantSplit/>
          <w:trHeight w:val="288"/>
          <w:jc w:val="center"/>
        </w:trPr>
        <w:tc>
          <w:tcPr>
            <w:tcW w:w="2610" w:type="dxa"/>
            <w:tcBorders>
              <w:bottom w:val="single" w:sz="4" w:space="0" w:color="auto"/>
            </w:tcBorders>
            <w:shd w:val="clear" w:color="auto" w:fill="FFFFFF" w:themeFill="background1"/>
            <w:noWrap/>
            <w:tcMar>
              <w:top w:w="15" w:type="dxa"/>
              <w:left w:w="15" w:type="dxa"/>
              <w:bottom w:w="0" w:type="dxa"/>
              <w:right w:w="15" w:type="dxa"/>
            </w:tcMar>
            <w:vAlign w:val="bottom"/>
            <w:hideMark/>
          </w:tcPr>
          <w:p w14:paraId="03944BE9" w14:textId="7DEC2919" w:rsidR="00361459" w:rsidRPr="00361459" w:rsidRDefault="00361459" w:rsidP="001977AE">
            <w:pPr>
              <w:pStyle w:val="nrpsTablecell"/>
              <w:keepNext/>
              <w:keepLines/>
              <w:rPr>
                <w:i/>
              </w:rPr>
            </w:pPr>
            <w:r w:rsidRPr="00361459">
              <w:rPr>
                <w:i/>
              </w:rPr>
              <w:t>MT net growth</w:t>
            </w:r>
          </w:p>
        </w:tc>
        <w:tc>
          <w:tcPr>
            <w:tcW w:w="930" w:type="dxa"/>
            <w:tcBorders>
              <w:bottom w:val="single" w:sz="4" w:space="0" w:color="auto"/>
            </w:tcBorders>
            <w:shd w:val="clear" w:color="auto" w:fill="FFFFFF" w:themeFill="background1"/>
            <w:noWrap/>
            <w:tcMar>
              <w:top w:w="15" w:type="dxa"/>
              <w:left w:w="15" w:type="dxa"/>
              <w:bottom w:w="0" w:type="dxa"/>
              <w:right w:w="15" w:type="dxa"/>
            </w:tcMar>
            <w:vAlign w:val="center"/>
            <w:hideMark/>
          </w:tcPr>
          <w:p w14:paraId="6B30CC7C" w14:textId="77777777" w:rsidR="00361459" w:rsidRPr="00361459" w:rsidRDefault="00361459" w:rsidP="001977AE">
            <w:pPr>
              <w:pStyle w:val="nrpsTablecell"/>
              <w:keepNext/>
              <w:keepLines/>
              <w:jc w:val="right"/>
              <w:rPr>
                <w:i/>
              </w:rPr>
            </w:pPr>
            <w:r w:rsidRPr="00361459">
              <w:rPr>
                <w:i/>
              </w:rPr>
              <w:t>72,890</w:t>
            </w:r>
          </w:p>
        </w:tc>
        <w:tc>
          <w:tcPr>
            <w:tcW w:w="1140" w:type="dxa"/>
            <w:tcBorders>
              <w:bottom w:val="single" w:sz="4" w:space="0" w:color="auto"/>
            </w:tcBorders>
            <w:shd w:val="clear" w:color="auto" w:fill="FFFFFF" w:themeFill="background1"/>
            <w:vAlign w:val="center"/>
          </w:tcPr>
          <w:p w14:paraId="689217CC" w14:textId="375258E2" w:rsidR="00361459" w:rsidRPr="00361459" w:rsidRDefault="00361459" w:rsidP="001977AE">
            <w:pPr>
              <w:pStyle w:val="nrpsTablecell"/>
              <w:keepNext/>
              <w:keepLines/>
              <w:jc w:val="right"/>
              <w:rPr>
                <w:i/>
              </w:rPr>
            </w:pPr>
          </w:p>
        </w:tc>
      </w:tr>
      <w:tr w:rsidR="00361459" w:rsidRPr="00361459" w14:paraId="165D56EA" w14:textId="77777777" w:rsidTr="00743F89">
        <w:trPr>
          <w:cantSplit/>
          <w:trHeight w:val="288"/>
          <w:jc w:val="center"/>
        </w:trPr>
        <w:tc>
          <w:tcPr>
            <w:tcW w:w="2610" w:type="dxa"/>
            <w:tcBorders>
              <w:top w:val="single" w:sz="4" w:space="0" w:color="auto"/>
              <w:bottom w:val="dotted" w:sz="4" w:space="0" w:color="auto"/>
            </w:tcBorders>
            <w:shd w:val="clear" w:color="auto" w:fill="FFFFFF" w:themeFill="background1"/>
            <w:noWrap/>
            <w:tcMar>
              <w:top w:w="15" w:type="dxa"/>
              <w:left w:w="15" w:type="dxa"/>
              <w:bottom w:w="0" w:type="dxa"/>
              <w:right w:w="15" w:type="dxa"/>
            </w:tcMar>
            <w:vAlign w:val="bottom"/>
            <w:hideMark/>
          </w:tcPr>
          <w:p w14:paraId="28158A17" w14:textId="4683BE15" w:rsidR="00361459" w:rsidRPr="00361459" w:rsidRDefault="00361459" w:rsidP="001977AE">
            <w:pPr>
              <w:pStyle w:val="nrpsTablecell"/>
              <w:keepNext/>
              <w:keepLines/>
              <w:rPr>
                <w:i/>
              </w:rPr>
            </w:pPr>
            <w:r w:rsidRPr="00361459">
              <w:rPr>
                <w:i/>
              </w:rPr>
              <w:t>Growth share by county</w:t>
            </w:r>
          </w:p>
        </w:tc>
        <w:tc>
          <w:tcPr>
            <w:tcW w:w="930" w:type="dxa"/>
            <w:tcBorders>
              <w:top w:val="single" w:sz="4" w:space="0" w:color="auto"/>
              <w:bottom w:val="dotted" w:sz="4" w:space="0" w:color="auto"/>
            </w:tcBorders>
            <w:shd w:val="clear" w:color="auto" w:fill="FFFFFF" w:themeFill="background1"/>
            <w:noWrap/>
            <w:tcMar>
              <w:top w:w="15" w:type="dxa"/>
              <w:left w:w="15" w:type="dxa"/>
              <w:bottom w:w="0" w:type="dxa"/>
              <w:right w:w="15" w:type="dxa"/>
            </w:tcMar>
            <w:vAlign w:val="center"/>
            <w:hideMark/>
          </w:tcPr>
          <w:p w14:paraId="5D5F698C" w14:textId="0042AD48" w:rsidR="00361459" w:rsidRPr="00361459" w:rsidRDefault="00361459" w:rsidP="001977AE">
            <w:pPr>
              <w:pStyle w:val="nrpsTablecell"/>
              <w:keepNext/>
              <w:keepLines/>
              <w:jc w:val="right"/>
              <w:rPr>
                <w:i/>
              </w:rPr>
            </w:pPr>
          </w:p>
        </w:tc>
        <w:tc>
          <w:tcPr>
            <w:tcW w:w="1140" w:type="dxa"/>
            <w:tcBorders>
              <w:top w:val="single" w:sz="4" w:space="0" w:color="auto"/>
              <w:bottom w:val="dotted" w:sz="4" w:space="0" w:color="auto"/>
            </w:tcBorders>
            <w:shd w:val="clear" w:color="auto" w:fill="FFFFFF" w:themeFill="background1"/>
            <w:vAlign w:val="center"/>
          </w:tcPr>
          <w:p w14:paraId="0FBDEDF2" w14:textId="1DFE319F" w:rsidR="00361459" w:rsidRPr="00361459" w:rsidRDefault="00361459" w:rsidP="001977AE">
            <w:pPr>
              <w:pStyle w:val="nrpsTablecell"/>
              <w:keepNext/>
              <w:keepLines/>
              <w:rPr>
                <w:i/>
              </w:rPr>
            </w:pPr>
          </w:p>
        </w:tc>
        <w:tc>
          <w:tcPr>
            <w:tcW w:w="2610" w:type="dxa"/>
            <w:tcBorders>
              <w:top w:val="single" w:sz="4" w:space="0" w:color="auto"/>
              <w:bottom w:val="dotted" w:sz="4" w:space="0" w:color="auto"/>
            </w:tcBorders>
            <w:shd w:val="clear" w:color="auto" w:fill="FFFFFF" w:themeFill="background1"/>
            <w:noWrap/>
            <w:tcMar>
              <w:top w:w="15" w:type="dxa"/>
              <w:left w:w="15" w:type="dxa"/>
              <w:bottom w:w="0" w:type="dxa"/>
              <w:right w:w="15" w:type="dxa"/>
            </w:tcMar>
            <w:vAlign w:val="center"/>
            <w:hideMark/>
          </w:tcPr>
          <w:p w14:paraId="30610DDB" w14:textId="43DD13E1" w:rsidR="00361459" w:rsidRPr="00361459" w:rsidRDefault="00361459" w:rsidP="001977AE">
            <w:pPr>
              <w:pStyle w:val="nrpsTablecell"/>
              <w:keepNext/>
              <w:keepLines/>
              <w:jc w:val="center"/>
              <w:rPr>
                <w:i/>
              </w:rPr>
            </w:pPr>
          </w:p>
        </w:tc>
      </w:tr>
      <w:tr w:rsidR="00361459" w14:paraId="0D6639B1" w14:textId="77777777" w:rsidTr="00743F89">
        <w:trPr>
          <w:cantSplit/>
          <w:trHeight w:val="288"/>
          <w:jc w:val="center"/>
        </w:trPr>
        <w:tc>
          <w:tcPr>
            <w:tcW w:w="2610" w:type="dxa"/>
            <w:tcBorders>
              <w:top w:val="dotted" w:sz="4" w:space="0" w:color="auto"/>
            </w:tcBorders>
            <w:shd w:val="clear" w:color="auto" w:fill="FFFFFF" w:themeFill="background1"/>
            <w:noWrap/>
            <w:tcMar>
              <w:top w:w="15" w:type="dxa"/>
              <w:left w:w="15" w:type="dxa"/>
              <w:bottom w:w="0" w:type="dxa"/>
              <w:right w:w="15" w:type="dxa"/>
            </w:tcMar>
            <w:vAlign w:val="center"/>
          </w:tcPr>
          <w:p w14:paraId="363356B1" w14:textId="55D4F8FD" w:rsidR="00361459" w:rsidRDefault="00361459" w:rsidP="001977AE">
            <w:pPr>
              <w:pStyle w:val="nrpsTablecell"/>
              <w:keepNext/>
              <w:keepLines/>
            </w:pPr>
            <w:r>
              <w:t xml:space="preserve">   </w:t>
            </w:r>
            <w:r w:rsidRPr="002060AD">
              <w:t>Gallatin County</w:t>
            </w:r>
          </w:p>
        </w:tc>
        <w:tc>
          <w:tcPr>
            <w:tcW w:w="930" w:type="dxa"/>
            <w:tcBorders>
              <w:top w:val="dotted" w:sz="4" w:space="0" w:color="auto"/>
            </w:tcBorders>
            <w:shd w:val="clear" w:color="auto" w:fill="FFFFFF" w:themeFill="background1"/>
            <w:noWrap/>
            <w:tcMar>
              <w:top w:w="15" w:type="dxa"/>
              <w:left w:w="15" w:type="dxa"/>
              <w:bottom w:w="0" w:type="dxa"/>
              <w:right w:w="15" w:type="dxa"/>
            </w:tcMar>
            <w:vAlign w:val="center"/>
          </w:tcPr>
          <w:p w14:paraId="6A919DC3" w14:textId="511BD120" w:rsidR="00361459" w:rsidRPr="002060AD" w:rsidRDefault="00361459" w:rsidP="001977AE">
            <w:pPr>
              <w:pStyle w:val="nrpsTablecell"/>
              <w:keepNext/>
              <w:keepLines/>
              <w:jc w:val="right"/>
            </w:pPr>
            <w:r w:rsidRPr="002060AD">
              <w:t>22,363</w:t>
            </w:r>
          </w:p>
        </w:tc>
        <w:tc>
          <w:tcPr>
            <w:tcW w:w="1140" w:type="dxa"/>
            <w:tcBorders>
              <w:top w:val="dotted" w:sz="4" w:space="0" w:color="auto"/>
            </w:tcBorders>
            <w:shd w:val="clear" w:color="auto" w:fill="FFFFFF" w:themeFill="background1"/>
            <w:vAlign w:val="center"/>
          </w:tcPr>
          <w:p w14:paraId="287C546E" w14:textId="0EF55D3A" w:rsidR="00361459" w:rsidRPr="002060AD" w:rsidRDefault="00361459" w:rsidP="001977AE">
            <w:pPr>
              <w:pStyle w:val="nrpsTablecell"/>
              <w:keepNext/>
              <w:keepLines/>
              <w:jc w:val="right"/>
            </w:pPr>
            <w:r w:rsidRPr="002060AD">
              <w:t>30.7%</w:t>
            </w:r>
          </w:p>
        </w:tc>
        <w:tc>
          <w:tcPr>
            <w:tcW w:w="2610" w:type="dxa"/>
            <w:tcBorders>
              <w:top w:val="dotted" w:sz="4" w:space="0" w:color="auto"/>
            </w:tcBorders>
            <w:shd w:val="clear" w:color="auto" w:fill="FFFFFF" w:themeFill="background1"/>
            <w:noWrap/>
            <w:tcMar>
              <w:top w:w="15" w:type="dxa"/>
              <w:left w:w="15" w:type="dxa"/>
              <w:bottom w:w="0" w:type="dxa"/>
              <w:right w:w="15" w:type="dxa"/>
            </w:tcMar>
            <w:vAlign w:val="center"/>
          </w:tcPr>
          <w:p w14:paraId="6F5E3D65" w14:textId="135079B4" w:rsidR="00361459" w:rsidRPr="00B90818" w:rsidRDefault="00361459" w:rsidP="001977AE">
            <w:pPr>
              <w:pStyle w:val="nrpsTablecell"/>
              <w:keepNext/>
              <w:keepLines/>
              <w:jc w:val="center"/>
            </w:pPr>
            <w:r w:rsidRPr="00B90818">
              <w:t>Urban</w:t>
            </w:r>
          </w:p>
        </w:tc>
      </w:tr>
      <w:tr w:rsidR="00361459" w14:paraId="1CA0E18E" w14:textId="77777777" w:rsidTr="00743F89">
        <w:trPr>
          <w:cantSplit/>
          <w:trHeight w:val="288"/>
          <w:jc w:val="center"/>
        </w:trPr>
        <w:tc>
          <w:tcPr>
            <w:tcW w:w="2610" w:type="dxa"/>
            <w:shd w:val="clear" w:color="auto" w:fill="FFFFFF" w:themeFill="background1"/>
            <w:noWrap/>
            <w:tcMar>
              <w:top w:w="15" w:type="dxa"/>
              <w:left w:w="15" w:type="dxa"/>
              <w:bottom w:w="0" w:type="dxa"/>
              <w:right w:w="15" w:type="dxa"/>
            </w:tcMar>
            <w:vAlign w:val="center"/>
            <w:hideMark/>
          </w:tcPr>
          <w:p w14:paraId="15DC0602" w14:textId="1CA55317" w:rsidR="00361459" w:rsidRPr="002060AD" w:rsidRDefault="00361459" w:rsidP="001977AE">
            <w:pPr>
              <w:pStyle w:val="nrpsTablecell"/>
              <w:keepNext/>
              <w:keepLines/>
            </w:pPr>
            <w:r>
              <w:t xml:space="preserve">   </w:t>
            </w:r>
            <w:r w:rsidRPr="002060AD">
              <w:t>Yellowstone County</w:t>
            </w:r>
          </w:p>
        </w:tc>
        <w:tc>
          <w:tcPr>
            <w:tcW w:w="930" w:type="dxa"/>
            <w:shd w:val="clear" w:color="auto" w:fill="FFFFFF" w:themeFill="background1"/>
            <w:noWrap/>
            <w:tcMar>
              <w:top w:w="15" w:type="dxa"/>
              <w:left w:w="15" w:type="dxa"/>
              <w:bottom w:w="0" w:type="dxa"/>
              <w:right w:w="15" w:type="dxa"/>
            </w:tcMar>
            <w:vAlign w:val="center"/>
            <w:hideMark/>
          </w:tcPr>
          <w:p w14:paraId="34DF3AA4" w14:textId="5B955429" w:rsidR="00361459" w:rsidRPr="002060AD" w:rsidRDefault="00361459" w:rsidP="001977AE">
            <w:pPr>
              <w:pStyle w:val="nrpsTablecell"/>
              <w:keepNext/>
              <w:keepLines/>
              <w:jc w:val="right"/>
            </w:pPr>
            <w:r w:rsidRPr="002060AD">
              <w:t>12,165</w:t>
            </w:r>
          </w:p>
        </w:tc>
        <w:tc>
          <w:tcPr>
            <w:tcW w:w="1140" w:type="dxa"/>
            <w:shd w:val="clear" w:color="auto" w:fill="FFFFFF" w:themeFill="background1"/>
            <w:vAlign w:val="center"/>
          </w:tcPr>
          <w:p w14:paraId="0F4CDC90" w14:textId="657E777F" w:rsidR="00361459" w:rsidRPr="002060AD" w:rsidRDefault="00361459" w:rsidP="001977AE">
            <w:pPr>
              <w:pStyle w:val="nrpsTablecell"/>
              <w:keepNext/>
              <w:keepLines/>
              <w:jc w:val="right"/>
            </w:pPr>
            <w:r w:rsidRPr="002060AD">
              <w:t>16.7%</w:t>
            </w:r>
          </w:p>
        </w:tc>
        <w:tc>
          <w:tcPr>
            <w:tcW w:w="2610" w:type="dxa"/>
            <w:shd w:val="clear" w:color="auto" w:fill="FFFFFF" w:themeFill="background1"/>
            <w:noWrap/>
            <w:tcMar>
              <w:top w:w="15" w:type="dxa"/>
              <w:left w:w="15" w:type="dxa"/>
              <w:bottom w:w="0" w:type="dxa"/>
              <w:right w:w="15" w:type="dxa"/>
            </w:tcMar>
            <w:vAlign w:val="center"/>
            <w:hideMark/>
          </w:tcPr>
          <w:p w14:paraId="72D97D17" w14:textId="44BFDB4C" w:rsidR="00361459" w:rsidRPr="002060AD" w:rsidRDefault="00361459" w:rsidP="001977AE">
            <w:pPr>
              <w:pStyle w:val="nrpsTablecell"/>
              <w:keepNext/>
              <w:keepLines/>
              <w:jc w:val="center"/>
            </w:pPr>
            <w:r w:rsidRPr="002060AD">
              <w:t>Urban</w:t>
            </w:r>
          </w:p>
        </w:tc>
      </w:tr>
      <w:tr w:rsidR="00361459" w14:paraId="6EEDB52A" w14:textId="77777777" w:rsidTr="00743F89">
        <w:trPr>
          <w:cantSplit/>
          <w:trHeight w:val="288"/>
          <w:jc w:val="center"/>
        </w:trPr>
        <w:tc>
          <w:tcPr>
            <w:tcW w:w="2610" w:type="dxa"/>
            <w:shd w:val="clear" w:color="auto" w:fill="FFFFFF" w:themeFill="background1"/>
            <w:noWrap/>
            <w:tcMar>
              <w:top w:w="15" w:type="dxa"/>
              <w:left w:w="15" w:type="dxa"/>
              <w:bottom w:w="0" w:type="dxa"/>
              <w:right w:w="15" w:type="dxa"/>
            </w:tcMar>
            <w:vAlign w:val="center"/>
            <w:hideMark/>
          </w:tcPr>
          <w:p w14:paraId="62F9C459" w14:textId="0D714DE2" w:rsidR="00361459" w:rsidRPr="002060AD" w:rsidRDefault="00361459" w:rsidP="001977AE">
            <w:pPr>
              <w:pStyle w:val="nrpsTablecell"/>
              <w:keepNext/>
              <w:keepLines/>
            </w:pPr>
            <w:r>
              <w:t xml:space="preserve">   </w:t>
            </w:r>
            <w:r w:rsidRPr="002060AD">
              <w:t>Flathead County</w:t>
            </w:r>
          </w:p>
        </w:tc>
        <w:tc>
          <w:tcPr>
            <w:tcW w:w="930" w:type="dxa"/>
            <w:shd w:val="clear" w:color="auto" w:fill="FFFFFF" w:themeFill="background1"/>
            <w:noWrap/>
            <w:tcMar>
              <w:top w:w="15" w:type="dxa"/>
              <w:left w:w="15" w:type="dxa"/>
              <w:bottom w:w="0" w:type="dxa"/>
              <w:right w:w="15" w:type="dxa"/>
            </w:tcMar>
            <w:vAlign w:val="center"/>
            <w:hideMark/>
          </w:tcPr>
          <w:p w14:paraId="22EE7A47" w14:textId="6B50B8DB" w:rsidR="00361459" w:rsidRPr="002060AD" w:rsidRDefault="00361459" w:rsidP="001977AE">
            <w:pPr>
              <w:pStyle w:val="nrpsTablecell"/>
              <w:keepNext/>
              <w:keepLines/>
              <w:jc w:val="right"/>
            </w:pPr>
            <w:r w:rsidRPr="002060AD">
              <w:t>11,178</w:t>
            </w:r>
          </w:p>
        </w:tc>
        <w:tc>
          <w:tcPr>
            <w:tcW w:w="1140" w:type="dxa"/>
            <w:shd w:val="clear" w:color="auto" w:fill="FFFFFF" w:themeFill="background1"/>
            <w:vAlign w:val="center"/>
          </w:tcPr>
          <w:p w14:paraId="7201E8A8" w14:textId="65FA08D3" w:rsidR="00361459" w:rsidRPr="002060AD" w:rsidRDefault="00361459" w:rsidP="001977AE">
            <w:pPr>
              <w:pStyle w:val="nrpsTablecell"/>
              <w:keepNext/>
              <w:keepLines/>
              <w:jc w:val="right"/>
            </w:pPr>
            <w:r w:rsidRPr="002060AD">
              <w:t>15.3%</w:t>
            </w:r>
          </w:p>
        </w:tc>
        <w:tc>
          <w:tcPr>
            <w:tcW w:w="2610" w:type="dxa"/>
            <w:shd w:val="clear" w:color="auto" w:fill="FFFFFF" w:themeFill="background1"/>
            <w:noWrap/>
            <w:tcMar>
              <w:top w:w="15" w:type="dxa"/>
              <w:left w:w="15" w:type="dxa"/>
              <w:bottom w:w="0" w:type="dxa"/>
              <w:right w:w="15" w:type="dxa"/>
            </w:tcMar>
            <w:vAlign w:val="center"/>
            <w:hideMark/>
          </w:tcPr>
          <w:p w14:paraId="31D5B782" w14:textId="12B62DA6" w:rsidR="00361459" w:rsidRPr="002060AD" w:rsidRDefault="00361459" w:rsidP="001977AE">
            <w:pPr>
              <w:pStyle w:val="nrpsTablecell"/>
              <w:keepNext/>
              <w:keepLines/>
              <w:jc w:val="center"/>
            </w:pPr>
            <w:r w:rsidRPr="002060AD">
              <w:t>Urban</w:t>
            </w:r>
          </w:p>
        </w:tc>
      </w:tr>
      <w:tr w:rsidR="00361459" w14:paraId="248A6826" w14:textId="77777777" w:rsidTr="00743F89">
        <w:trPr>
          <w:cantSplit/>
          <w:trHeight w:val="288"/>
          <w:jc w:val="center"/>
        </w:trPr>
        <w:tc>
          <w:tcPr>
            <w:tcW w:w="2610" w:type="dxa"/>
            <w:shd w:val="clear" w:color="auto" w:fill="FFFFFF" w:themeFill="background1"/>
            <w:noWrap/>
            <w:tcMar>
              <w:top w:w="15" w:type="dxa"/>
              <w:left w:w="15" w:type="dxa"/>
              <w:bottom w:w="0" w:type="dxa"/>
              <w:right w:w="15" w:type="dxa"/>
            </w:tcMar>
            <w:vAlign w:val="center"/>
            <w:hideMark/>
          </w:tcPr>
          <w:p w14:paraId="304BFC47" w14:textId="4EC5973D" w:rsidR="00361459" w:rsidRPr="002060AD" w:rsidRDefault="00361459" w:rsidP="001977AE">
            <w:pPr>
              <w:pStyle w:val="nrpsTablecell"/>
              <w:keepNext/>
              <w:keepLines/>
            </w:pPr>
            <w:r>
              <w:t xml:space="preserve">   </w:t>
            </w:r>
            <w:r w:rsidRPr="002060AD">
              <w:t>Missoula County</w:t>
            </w:r>
          </w:p>
        </w:tc>
        <w:tc>
          <w:tcPr>
            <w:tcW w:w="930" w:type="dxa"/>
            <w:shd w:val="clear" w:color="auto" w:fill="FFFFFF" w:themeFill="background1"/>
            <w:noWrap/>
            <w:tcMar>
              <w:top w:w="15" w:type="dxa"/>
              <w:left w:w="15" w:type="dxa"/>
              <w:bottom w:w="0" w:type="dxa"/>
              <w:right w:w="15" w:type="dxa"/>
            </w:tcMar>
            <w:vAlign w:val="center"/>
            <w:hideMark/>
          </w:tcPr>
          <w:p w14:paraId="6E19F88C" w14:textId="085F405C" w:rsidR="00361459" w:rsidRPr="002060AD" w:rsidRDefault="00361459" w:rsidP="001977AE">
            <w:pPr>
              <w:pStyle w:val="nrpsTablecell"/>
              <w:keepNext/>
              <w:keepLines/>
              <w:jc w:val="right"/>
            </w:pPr>
            <w:r w:rsidRPr="002060AD">
              <w:t>9492</w:t>
            </w:r>
          </w:p>
        </w:tc>
        <w:tc>
          <w:tcPr>
            <w:tcW w:w="1140" w:type="dxa"/>
            <w:shd w:val="clear" w:color="auto" w:fill="FFFFFF" w:themeFill="background1"/>
            <w:vAlign w:val="center"/>
          </w:tcPr>
          <w:p w14:paraId="253E5DFF" w14:textId="447F62B1" w:rsidR="00361459" w:rsidRPr="002060AD" w:rsidRDefault="00361459" w:rsidP="001977AE">
            <w:pPr>
              <w:pStyle w:val="nrpsTablecell"/>
              <w:keepNext/>
              <w:keepLines/>
              <w:jc w:val="right"/>
            </w:pPr>
            <w:r w:rsidRPr="002060AD">
              <w:t>13.0%</w:t>
            </w:r>
          </w:p>
        </w:tc>
        <w:tc>
          <w:tcPr>
            <w:tcW w:w="2610" w:type="dxa"/>
            <w:shd w:val="clear" w:color="auto" w:fill="FFFFFF" w:themeFill="background1"/>
            <w:noWrap/>
            <w:tcMar>
              <w:top w:w="15" w:type="dxa"/>
              <w:left w:w="15" w:type="dxa"/>
              <w:bottom w:w="0" w:type="dxa"/>
              <w:right w:w="15" w:type="dxa"/>
            </w:tcMar>
            <w:vAlign w:val="center"/>
            <w:hideMark/>
          </w:tcPr>
          <w:p w14:paraId="7560FB02" w14:textId="4E476D71" w:rsidR="00361459" w:rsidRPr="002060AD" w:rsidRDefault="00361459" w:rsidP="001977AE">
            <w:pPr>
              <w:pStyle w:val="nrpsTablecell"/>
              <w:keepNext/>
              <w:keepLines/>
              <w:jc w:val="center"/>
            </w:pPr>
            <w:r w:rsidRPr="002060AD">
              <w:t>Urban</w:t>
            </w:r>
          </w:p>
        </w:tc>
      </w:tr>
      <w:tr w:rsidR="00361459" w14:paraId="1F743489" w14:textId="77777777" w:rsidTr="00743F89">
        <w:trPr>
          <w:cantSplit/>
          <w:trHeight w:val="288"/>
          <w:jc w:val="center"/>
        </w:trPr>
        <w:tc>
          <w:tcPr>
            <w:tcW w:w="2610" w:type="dxa"/>
            <w:shd w:val="clear" w:color="auto" w:fill="FFFFFF" w:themeFill="background1"/>
            <w:noWrap/>
            <w:tcMar>
              <w:top w:w="15" w:type="dxa"/>
              <w:left w:w="15" w:type="dxa"/>
              <w:bottom w:w="0" w:type="dxa"/>
              <w:right w:w="15" w:type="dxa"/>
            </w:tcMar>
            <w:vAlign w:val="center"/>
            <w:hideMark/>
          </w:tcPr>
          <w:p w14:paraId="6CCA4D59" w14:textId="0D47EB96" w:rsidR="00361459" w:rsidRPr="002060AD" w:rsidRDefault="00361459" w:rsidP="001977AE">
            <w:pPr>
              <w:pStyle w:val="nrpsTablecell"/>
              <w:keepNext/>
              <w:keepLines/>
            </w:pPr>
            <w:r>
              <w:t xml:space="preserve">   </w:t>
            </w:r>
            <w:r w:rsidRPr="002060AD">
              <w:t>Lewis and Clark County</w:t>
            </w:r>
          </w:p>
        </w:tc>
        <w:tc>
          <w:tcPr>
            <w:tcW w:w="930" w:type="dxa"/>
            <w:shd w:val="clear" w:color="auto" w:fill="FFFFFF" w:themeFill="background1"/>
            <w:noWrap/>
            <w:tcMar>
              <w:top w:w="15" w:type="dxa"/>
              <w:left w:w="15" w:type="dxa"/>
              <w:bottom w:w="0" w:type="dxa"/>
              <w:right w:w="15" w:type="dxa"/>
            </w:tcMar>
            <w:vAlign w:val="center"/>
            <w:hideMark/>
          </w:tcPr>
          <w:p w14:paraId="28063D7A" w14:textId="4934CD3B" w:rsidR="00361459" w:rsidRPr="002060AD" w:rsidRDefault="00361459" w:rsidP="001977AE">
            <w:pPr>
              <w:pStyle w:val="nrpsTablecell"/>
              <w:keepNext/>
              <w:keepLines/>
              <w:jc w:val="right"/>
            </w:pPr>
            <w:r>
              <w:t>5305</w:t>
            </w:r>
          </w:p>
        </w:tc>
        <w:tc>
          <w:tcPr>
            <w:tcW w:w="1140" w:type="dxa"/>
            <w:shd w:val="clear" w:color="auto" w:fill="FFFFFF" w:themeFill="background1"/>
            <w:vAlign w:val="center"/>
          </w:tcPr>
          <w:p w14:paraId="38E33A93" w14:textId="44316F67" w:rsidR="00361459" w:rsidRPr="002060AD" w:rsidRDefault="00361459" w:rsidP="001977AE">
            <w:pPr>
              <w:pStyle w:val="nrpsTablecell"/>
              <w:keepNext/>
              <w:keepLines/>
              <w:jc w:val="right"/>
            </w:pPr>
            <w:r w:rsidRPr="002060AD">
              <w:t>7.3%</w:t>
            </w:r>
          </w:p>
        </w:tc>
        <w:tc>
          <w:tcPr>
            <w:tcW w:w="2610" w:type="dxa"/>
            <w:shd w:val="clear" w:color="auto" w:fill="FFFFFF" w:themeFill="background1"/>
            <w:noWrap/>
            <w:tcMar>
              <w:top w:w="15" w:type="dxa"/>
              <w:left w:w="15" w:type="dxa"/>
              <w:bottom w:w="0" w:type="dxa"/>
              <w:right w:w="15" w:type="dxa"/>
            </w:tcMar>
            <w:vAlign w:val="center"/>
            <w:hideMark/>
          </w:tcPr>
          <w:p w14:paraId="12714BC3" w14:textId="64A8C039" w:rsidR="00361459" w:rsidRPr="002060AD" w:rsidRDefault="00361459" w:rsidP="001977AE">
            <w:pPr>
              <w:pStyle w:val="nrpsTablecell"/>
              <w:keepNext/>
              <w:keepLines/>
              <w:jc w:val="center"/>
            </w:pPr>
            <w:r w:rsidRPr="002060AD">
              <w:t>Urban</w:t>
            </w:r>
          </w:p>
        </w:tc>
      </w:tr>
      <w:tr w:rsidR="000B38FE" w14:paraId="308309F5" w14:textId="77777777" w:rsidTr="00743F89">
        <w:trPr>
          <w:cantSplit/>
          <w:trHeight w:val="288"/>
          <w:jc w:val="center"/>
        </w:trPr>
        <w:tc>
          <w:tcPr>
            <w:tcW w:w="2610" w:type="dxa"/>
            <w:shd w:val="clear" w:color="auto" w:fill="FFFFFF" w:themeFill="background1"/>
            <w:noWrap/>
            <w:tcMar>
              <w:top w:w="15" w:type="dxa"/>
              <w:left w:w="15" w:type="dxa"/>
              <w:bottom w:w="0" w:type="dxa"/>
              <w:right w:w="15" w:type="dxa"/>
            </w:tcMar>
            <w:vAlign w:val="center"/>
          </w:tcPr>
          <w:p w14:paraId="7C57DEFA" w14:textId="7E7270C2" w:rsidR="000B38FE" w:rsidRDefault="000B38FE" w:rsidP="000B38FE">
            <w:pPr>
              <w:pStyle w:val="nrpsTablecell"/>
              <w:keepNext/>
              <w:keepLines/>
            </w:pPr>
            <w:r>
              <w:t xml:space="preserve">   </w:t>
            </w:r>
            <w:r w:rsidRPr="002060AD">
              <w:t xml:space="preserve">Other </w:t>
            </w:r>
            <w:r>
              <w:t>c</w:t>
            </w:r>
            <w:r w:rsidRPr="002060AD">
              <w:t>ounties</w:t>
            </w:r>
            <w:r>
              <w:t>—r</w:t>
            </w:r>
            <w:r w:rsidRPr="002060AD">
              <w:t xml:space="preserve">ural </w:t>
            </w:r>
          </w:p>
        </w:tc>
        <w:tc>
          <w:tcPr>
            <w:tcW w:w="930" w:type="dxa"/>
            <w:shd w:val="clear" w:color="auto" w:fill="FFFFFF" w:themeFill="background1"/>
            <w:noWrap/>
            <w:tcMar>
              <w:top w:w="15" w:type="dxa"/>
              <w:left w:w="15" w:type="dxa"/>
              <w:bottom w:w="0" w:type="dxa"/>
              <w:right w:w="15" w:type="dxa"/>
            </w:tcMar>
            <w:vAlign w:val="center"/>
          </w:tcPr>
          <w:p w14:paraId="521208DE" w14:textId="075CCED2" w:rsidR="000B38FE" w:rsidRDefault="000B38FE" w:rsidP="000B38FE">
            <w:pPr>
              <w:pStyle w:val="nrpsTablecell"/>
              <w:keepNext/>
              <w:keepLines/>
              <w:jc w:val="right"/>
            </w:pPr>
            <w:r>
              <w:t>3903</w:t>
            </w:r>
          </w:p>
        </w:tc>
        <w:tc>
          <w:tcPr>
            <w:tcW w:w="1140" w:type="dxa"/>
            <w:shd w:val="clear" w:color="auto" w:fill="FFFFFF" w:themeFill="background1"/>
            <w:vAlign w:val="center"/>
          </w:tcPr>
          <w:p w14:paraId="18EB03CB" w14:textId="0E770A03" w:rsidR="000B38FE" w:rsidRPr="002060AD" w:rsidRDefault="000B38FE" w:rsidP="000B38FE">
            <w:pPr>
              <w:pStyle w:val="nrpsTablecell"/>
              <w:keepNext/>
              <w:keepLines/>
              <w:jc w:val="right"/>
            </w:pPr>
            <w:r w:rsidRPr="002060AD">
              <w:t>5.4%</w:t>
            </w:r>
          </w:p>
        </w:tc>
        <w:tc>
          <w:tcPr>
            <w:tcW w:w="2610" w:type="dxa"/>
            <w:shd w:val="clear" w:color="auto" w:fill="FFFFFF" w:themeFill="background1"/>
            <w:noWrap/>
            <w:tcMar>
              <w:top w:w="15" w:type="dxa"/>
              <w:left w:w="15" w:type="dxa"/>
              <w:bottom w:w="0" w:type="dxa"/>
              <w:right w:w="15" w:type="dxa"/>
            </w:tcMar>
            <w:vAlign w:val="center"/>
          </w:tcPr>
          <w:p w14:paraId="0AFD3FBE" w14:textId="07C7BFA7" w:rsidR="000B38FE" w:rsidRPr="002060AD" w:rsidRDefault="000B38FE" w:rsidP="000B38FE">
            <w:pPr>
              <w:pStyle w:val="nrpsTablecell"/>
              <w:keepNext/>
              <w:keepLines/>
              <w:jc w:val="center"/>
            </w:pPr>
            <w:r w:rsidRPr="002060AD">
              <w:t>Rural</w:t>
            </w:r>
          </w:p>
        </w:tc>
      </w:tr>
      <w:tr w:rsidR="000B38FE" w14:paraId="6580BD36" w14:textId="77777777" w:rsidTr="00743F89">
        <w:trPr>
          <w:cantSplit/>
          <w:trHeight w:val="55"/>
          <w:jc w:val="center"/>
        </w:trPr>
        <w:tc>
          <w:tcPr>
            <w:tcW w:w="2610" w:type="dxa"/>
            <w:tcBorders>
              <w:bottom w:val="single" w:sz="4" w:space="0" w:color="auto"/>
            </w:tcBorders>
            <w:shd w:val="clear" w:color="auto" w:fill="FFFFFF" w:themeFill="background1"/>
            <w:noWrap/>
            <w:tcMar>
              <w:top w:w="15" w:type="dxa"/>
              <w:left w:w="15" w:type="dxa"/>
              <w:bottom w:w="0" w:type="dxa"/>
              <w:right w:w="15" w:type="dxa"/>
            </w:tcMar>
            <w:vAlign w:val="center"/>
            <w:hideMark/>
          </w:tcPr>
          <w:p w14:paraId="48102431" w14:textId="20171DAD" w:rsidR="000B38FE" w:rsidRPr="002060AD" w:rsidRDefault="000B38FE" w:rsidP="000B38FE">
            <w:pPr>
              <w:pStyle w:val="nrpsTablecell"/>
              <w:keepNext/>
              <w:keepLines/>
            </w:pPr>
            <w:r>
              <w:t xml:space="preserve">   </w:t>
            </w:r>
            <w:r w:rsidRPr="002060AD">
              <w:t xml:space="preserve">Other </w:t>
            </w:r>
            <w:r>
              <w:t>c</w:t>
            </w:r>
            <w:r w:rsidRPr="002060AD">
              <w:t>ounties</w:t>
            </w:r>
            <w:r>
              <w:t>—u</w:t>
            </w:r>
            <w:r w:rsidRPr="002060AD">
              <w:t>rban</w:t>
            </w:r>
          </w:p>
        </w:tc>
        <w:tc>
          <w:tcPr>
            <w:tcW w:w="930" w:type="dxa"/>
            <w:tcBorders>
              <w:bottom w:val="single" w:sz="4" w:space="0" w:color="auto"/>
            </w:tcBorders>
            <w:shd w:val="clear" w:color="auto" w:fill="FFFFFF" w:themeFill="background1"/>
            <w:noWrap/>
            <w:tcMar>
              <w:top w:w="15" w:type="dxa"/>
              <w:left w:w="15" w:type="dxa"/>
              <w:bottom w:w="0" w:type="dxa"/>
              <w:right w:w="15" w:type="dxa"/>
            </w:tcMar>
            <w:vAlign w:val="center"/>
            <w:hideMark/>
          </w:tcPr>
          <w:p w14:paraId="2E493D06" w14:textId="09B2390A" w:rsidR="000B38FE" w:rsidRPr="002060AD" w:rsidRDefault="000B38FE" w:rsidP="000B38FE">
            <w:pPr>
              <w:pStyle w:val="nrpsTablecell"/>
              <w:keepNext/>
              <w:keepLines/>
              <w:jc w:val="right"/>
            </w:pPr>
            <w:r>
              <w:t>2853</w:t>
            </w:r>
          </w:p>
        </w:tc>
        <w:tc>
          <w:tcPr>
            <w:tcW w:w="1140" w:type="dxa"/>
            <w:tcBorders>
              <w:bottom w:val="single" w:sz="4" w:space="0" w:color="auto"/>
            </w:tcBorders>
            <w:shd w:val="clear" w:color="auto" w:fill="FFFFFF" w:themeFill="background1"/>
            <w:vAlign w:val="center"/>
          </w:tcPr>
          <w:p w14:paraId="577936A6" w14:textId="378B99B6" w:rsidR="000B38FE" w:rsidRPr="002060AD" w:rsidRDefault="000B38FE" w:rsidP="000B38FE">
            <w:pPr>
              <w:pStyle w:val="nrpsTablecell"/>
              <w:keepNext/>
              <w:keepLines/>
              <w:jc w:val="right"/>
            </w:pPr>
            <w:r w:rsidRPr="002060AD">
              <w:t>3.9%</w:t>
            </w:r>
          </w:p>
        </w:tc>
        <w:tc>
          <w:tcPr>
            <w:tcW w:w="2610" w:type="dxa"/>
            <w:tcBorders>
              <w:bottom w:val="single" w:sz="4" w:space="0" w:color="auto"/>
            </w:tcBorders>
            <w:shd w:val="clear" w:color="auto" w:fill="FFFFFF" w:themeFill="background1"/>
            <w:noWrap/>
            <w:tcMar>
              <w:top w:w="15" w:type="dxa"/>
              <w:left w:w="15" w:type="dxa"/>
              <w:bottom w:w="0" w:type="dxa"/>
              <w:right w:w="15" w:type="dxa"/>
            </w:tcMar>
            <w:vAlign w:val="center"/>
            <w:hideMark/>
          </w:tcPr>
          <w:p w14:paraId="4AB6E51F" w14:textId="004AFA83" w:rsidR="000B38FE" w:rsidRPr="002060AD" w:rsidRDefault="000B38FE" w:rsidP="000B38FE">
            <w:pPr>
              <w:pStyle w:val="nrpsTablecell"/>
              <w:keepNext/>
              <w:keepLines/>
              <w:jc w:val="center"/>
            </w:pPr>
            <w:r w:rsidRPr="002060AD">
              <w:t>Urban</w:t>
            </w:r>
          </w:p>
        </w:tc>
      </w:tr>
    </w:tbl>
    <w:p w14:paraId="7DBCD075" w14:textId="77777777" w:rsidR="002060AD" w:rsidRDefault="002060AD" w:rsidP="00CA6539">
      <w:pPr>
        <w:pStyle w:val="nrpsNormal"/>
      </w:pPr>
    </w:p>
    <w:p w14:paraId="59D7999F" w14:textId="2D14EDE1" w:rsidR="00AC4FA9" w:rsidRDefault="00AC4FA9" w:rsidP="00AC4FA9">
      <w:pPr>
        <w:pStyle w:val="nrpsHeading3"/>
      </w:pPr>
      <w:bookmarkStart w:id="377" w:name="_Toc34208644"/>
      <w:r>
        <w:t>Health-wise, where you live matters</w:t>
      </w:r>
      <w:bookmarkEnd w:id="377"/>
    </w:p>
    <w:p w14:paraId="6E8C3785" w14:textId="0B8AF3D8" w:rsidR="0094609E" w:rsidRDefault="11C6D738" w:rsidP="0094609E">
      <w:pPr>
        <w:pStyle w:val="nrpsNormal"/>
      </w:pPr>
      <w:r>
        <w:t xml:space="preserve">It is not surprising that access to healthcare is a challenge to </w:t>
      </w:r>
      <w:commentRangeStart w:id="378"/>
      <w:del w:id="379" w:author="Whitlock, Cathy" w:date="2020-03-07T13:57:00Z">
        <w:r w:rsidR="0094609E" w:rsidDel="11C6D738">
          <w:delText xml:space="preserve">rural </w:delText>
        </w:r>
      </w:del>
      <w:r>
        <w:t xml:space="preserve">Montanans </w:t>
      </w:r>
      <w:commentRangeEnd w:id="378"/>
      <w:r w:rsidR="0094609E">
        <w:rPr>
          <w:rStyle w:val="CommentReference"/>
        </w:rPr>
        <w:commentReference w:id="378"/>
      </w:r>
      <w:ins w:id="380" w:author="Whitlock, Cathy" w:date="2020-03-07T13:58:00Z">
        <w:r>
          <w:t xml:space="preserve">in low-population counties, </w:t>
        </w:r>
      </w:ins>
      <w:r>
        <w:t xml:space="preserve">and, combined with other risk factors, translates into poorer health outcomes when compared to those living in </w:t>
      </w:r>
      <w:commentRangeStart w:id="381"/>
      <w:r>
        <w:t xml:space="preserve">metropolitan </w:t>
      </w:r>
      <w:commentRangeEnd w:id="381"/>
      <w:r w:rsidR="0094609E">
        <w:rPr>
          <w:rStyle w:val="CommentReference"/>
        </w:rPr>
        <w:commentReference w:id="381"/>
      </w:r>
      <w:r>
        <w:t>areas</w:t>
      </w:r>
      <w:ins w:id="382" w:author="Whitlock, Cathy" w:date="2020-03-07T13:58:00Z">
        <w:r>
          <w:t>, such as</w:t>
        </w:r>
      </w:ins>
      <w:commentRangeStart w:id="383"/>
      <w:r>
        <w:t>.</w:t>
      </w:r>
      <w:commentRangeEnd w:id="383"/>
      <w:r w:rsidR="0094609E">
        <w:rPr>
          <w:rStyle w:val="CommentReference"/>
        </w:rPr>
        <w:commentReference w:id="383"/>
      </w:r>
      <w:r>
        <w:t xml:space="preserve"> Montana ranks higher than the national average in percent of people over the age of 65, housed in mobile homes, without health insurance, and with disabilities </w:t>
      </w:r>
      <w:r w:rsidRPr="11C6D738">
        <w:rPr>
          <w:highlight w:val="green"/>
        </w:rPr>
        <w:t>(</w:t>
      </w:r>
      <w:r>
        <w:t xml:space="preserve">Headwaters Economics 2019). Thirty-eight percent of </w:t>
      </w:r>
      <w:del w:id="384" w:author="Whitlock, Cathy" w:date="2020-03-07T13:59:00Z">
        <w:r w:rsidR="0094609E" w:rsidDel="11C6D738">
          <w:delText xml:space="preserve">Montana </w:delText>
        </w:r>
      </w:del>
      <w:r>
        <w:t xml:space="preserve">adults </w:t>
      </w:r>
      <w:ins w:id="385" w:author="Whitlock, Cathy" w:date="2020-03-07T13:59:00Z">
        <w:r>
          <w:t xml:space="preserve">in Montana </w:t>
        </w:r>
      </w:ins>
      <w:r>
        <w:t xml:space="preserve">report having two or more chronic health conditions, and the prevalence of multiple chronic conditions is significantly higher among adults living in </w:t>
      </w:r>
      <w:commentRangeStart w:id="386"/>
      <w:r>
        <w:t>frontier counties</w:t>
      </w:r>
      <w:commentRangeEnd w:id="386"/>
      <w:r w:rsidR="0094609E">
        <w:rPr>
          <w:rStyle w:val="CommentReference"/>
        </w:rPr>
        <w:commentReference w:id="386"/>
      </w:r>
      <w:r>
        <w:t>.</w:t>
      </w:r>
    </w:p>
    <w:p w14:paraId="131B403D" w14:textId="77777777" w:rsidR="0094609E" w:rsidRDefault="0094609E" w:rsidP="00CA6539">
      <w:pPr>
        <w:pStyle w:val="nrpsNormal"/>
      </w:pPr>
    </w:p>
    <w:p w14:paraId="490288BC" w14:textId="4C2EDC21" w:rsidR="002060AD" w:rsidRDefault="00B90818" w:rsidP="00A24EE2">
      <w:pPr>
        <w:pStyle w:val="nrpsNormal"/>
        <w:jc w:val="center"/>
      </w:pPr>
      <w:r>
        <w:rPr>
          <w:noProof/>
        </w:rPr>
        <w:lastRenderedPageBreak/>
        <w:drawing>
          <wp:inline distT="0" distB="0" distL="0" distR="0" wp14:anchorId="3CBFB954" wp14:editId="5FBD1BA9">
            <wp:extent cx="5029200" cy="3663626"/>
            <wp:effectExtent l="0" t="0" r="0" b="0"/>
            <wp:docPr id="104707759" name="Pictur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0"/>
                    <pic:cNvPicPr/>
                  </pic:nvPicPr>
                  <pic:blipFill>
                    <a:blip r:embed="rId43">
                      <a:extLst>
                        <a:ext uri="{28A0092B-C50C-407E-A947-70E740481C1C}">
                          <a14:useLocalDpi xmlns:a14="http://schemas.microsoft.com/office/drawing/2010/main" val="0"/>
                        </a:ext>
                      </a:extLst>
                    </a:blip>
                    <a:stretch>
                      <a:fillRect/>
                    </a:stretch>
                  </pic:blipFill>
                  <pic:spPr>
                    <a:xfrm>
                      <a:off x="0" y="0"/>
                      <a:ext cx="5029200" cy="3663626"/>
                    </a:xfrm>
                    <a:prstGeom prst="rect">
                      <a:avLst/>
                    </a:prstGeom>
                  </pic:spPr>
                </pic:pic>
              </a:graphicData>
            </a:graphic>
          </wp:inline>
        </w:drawing>
      </w:r>
    </w:p>
    <w:p w14:paraId="01445D48" w14:textId="33B2DE57" w:rsidR="002060AD" w:rsidRDefault="00B90818" w:rsidP="00B90818">
      <w:pPr>
        <w:pStyle w:val="nrpsFigurecaption"/>
      </w:pPr>
      <w:bookmarkStart w:id="387" w:name="_Toc34208712"/>
      <w:r>
        <w:t xml:space="preserve">Figure 2-6. </w:t>
      </w:r>
      <w:r w:rsidR="006462EA">
        <w:t>Range of p</w:t>
      </w:r>
      <w:r>
        <w:t>ercent change in population for Montana’s 56 counties. Tr</w:t>
      </w:r>
      <w:r w:rsidR="00D0186A">
        <w:t xml:space="preserve">ibal reservation boundaries are </w:t>
      </w:r>
      <w:r>
        <w:t>shown in red.</w:t>
      </w:r>
      <w:bookmarkEnd w:id="387"/>
    </w:p>
    <w:p w14:paraId="2F2F68C5" w14:textId="30AD6D02" w:rsidR="00EB35BC" w:rsidRDefault="11C6D738" w:rsidP="00EB35BC">
      <w:pPr>
        <w:pStyle w:val="nrpsNormal"/>
      </w:pPr>
      <w:r>
        <w:t xml:space="preserve">Health outcomes for Montana’s Native </w:t>
      </w:r>
      <w:ins w:id="388" w:author="Whitlock, Cathy" w:date="2020-03-07T14:01:00Z">
        <w:r>
          <w:t>Am</w:t>
        </w:r>
      </w:ins>
      <w:ins w:id="389" w:author="Whitlock, Cathy" w:date="2020-03-07T14:02:00Z">
        <w:r>
          <w:t xml:space="preserve">erican? </w:t>
        </w:r>
      </w:ins>
      <w:r>
        <w:t xml:space="preserve">communities are worse than for </w:t>
      </w:r>
      <w:del w:id="390" w:author="Whitlock, Cathy" w:date="2020-03-07T14:01:00Z">
        <w:r w:rsidR="00EB35BC" w:rsidDel="11C6D738">
          <w:delText>its non-Native</w:delText>
        </w:r>
      </w:del>
      <w:ins w:id="391" w:author="Whitlock, Cathy" w:date="2020-03-07T14:01:00Z">
        <w:r>
          <w:t>other</w:t>
        </w:r>
      </w:ins>
      <w:r>
        <w:t xml:space="preserve"> communities. For example, </w:t>
      </w:r>
      <w:commentRangeStart w:id="392"/>
      <w:r>
        <w:t xml:space="preserve">the </w:t>
      </w:r>
      <w:del w:id="393" w:author="Robert Byron" w:date="2020-03-10T17:31:00Z">
        <w:r w:rsidR="00EB35BC" w:rsidDel="11C6D738">
          <w:delText>death</w:delText>
        </w:r>
      </w:del>
      <w:r>
        <w:t xml:space="preserve"> rate </w:t>
      </w:r>
      <w:del w:id="394" w:author="Robert Byron" w:date="2020-03-10T17:31:00Z">
        <w:r w:rsidR="00EB35BC" w:rsidDel="11C6D738">
          <w:delText>among the leading causes</w:delText>
        </w:r>
      </w:del>
      <w:r>
        <w:t xml:space="preserve"> of </w:t>
      </w:r>
      <w:r w:rsidRPr="11C6D738">
        <w:rPr>
          <w:i/>
          <w:iCs/>
        </w:rPr>
        <w:t>premature</w:t>
      </w:r>
      <w:r>
        <w:t xml:space="preserve"> death </w:t>
      </w:r>
      <w:commentRangeEnd w:id="392"/>
      <w:r w:rsidR="00EB35BC">
        <w:rPr>
          <w:rStyle w:val="CommentReference"/>
        </w:rPr>
        <w:commentReference w:id="392"/>
      </w:r>
      <w:del w:id="395" w:author="Robert Byron" w:date="2020-03-10T17:32:00Z">
        <w:r w:rsidR="00EB35BC" w:rsidDel="11C6D738">
          <w:delText>in Montana</w:delText>
        </w:r>
      </w:del>
      <w:r>
        <w:t xml:space="preserve"> is much higher for American Indian</w:t>
      </w:r>
      <w:ins w:id="396" w:author="Whitlock, Cathy" w:date="2020-03-07T14:02:00Z">
        <w:r>
          <w:t>s</w:t>
        </w:r>
      </w:ins>
      <w:r>
        <w:t xml:space="preserve"> </w:t>
      </w:r>
      <w:del w:id="397" w:author="Whitlock, Cathy" w:date="2020-03-07T14:02:00Z">
        <w:r w:rsidR="00EB35BC" w:rsidDel="11C6D738">
          <w:delText xml:space="preserve">residents </w:delText>
        </w:r>
      </w:del>
      <w:r>
        <w:t xml:space="preserve">than for </w:t>
      </w:r>
      <w:commentRangeStart w:id="398"/>
      <w:r>
        <w:t xml:space="preserve">white </w:t>
      </w:r>
      <w:commentRangeEnd w:id="398"/>
      <w:r w:rsidR="00EB35BC">
        <w:rPr>
          <w:rStyle w:val="CommentReference"/>
        </w:rPr>
        <w:commentReference w:id="398"/>
      </w:r>
      <w:del w:id="399" w:author="Whitlock, Cathy" w:date="2020-03-07T14:02:00Z">
        <w:r w:rsidR="00EB35BC" w:rsidDel="11C6D738">
          <w:delText xml:space="preserve">residents </w:delText>
        </w:r>
      </w:del>
      <w:ins w:id="400" w:author="Whitlock, Cathy" w:date="2020-03-07T14:03:00Z">
        <w:r>
          <w:t>residents</w:t>
        </w:r>
      </w:ins>
      <w:ins w:id="401" w:author="Whitlock, Cathy" w:date="2020-03-07T14:02:00Z">
        <w:r>
          <w:t xml:space="preserve"> </w:t>
        </w:r>
      </w:ins>
      <w:r w:rsidRPr="11C6D738">
        <w:rPr>
          <w:highlight w:val="green"/>
        </w:rPr>
        <w:t>(</w:t>
      </w:r>
      <w:r w:rsidRPr="11C6D738">
        <w:rPr>
          <w:highlight w:val="yellow"/>
        </w:rPr>
        <w:t xml:space="preserve">MTDPHHS </w:t>
      </w:r>
      <w:commentRangeStart w:id="402"/>
      <w:r w:rsidRPr="11C6D738">
        <w:rPr>
          <w:highlight w:val="yellow"/>
        </w:rPr>
        <w:t>2017</w:t>
      </w:r>
      <w:commentRangeEnd w:id="402"/>
      <w:r w:rsidR="00EB35BC">
        <w:rPr>
          <w:rStyle w:val="CommentReference"/>
        </w:rPr>
        <w:commentReference w:id="402"/>
      </w:r>
      <w:r>
        <w:t xml:space="preserve">).  The life expectancy for Montana American Indians is nearly 20 yr </w:t>
      </w:r>
      <w:del w:id="403" w:author="Whitlock, Cathy" w:date="2020-03-07T14:03:00Z">
        <w:r w:rsidR="00EB35BC" w:rsidDel="11C6D738">
          <w:delText>less than for white residents;</w:delText>
        </w:r>
      </w:del>
      <w:ins w:id="404" w:author="Whitlock, Cathy" w:date="2020-03-07T14:03:00Z">
        <w:r>
          <w:t>and</w:t>
        </w:r>
      </w:ins>
      <w:r>
        <w:t xml:space="preserve"> rates of death from diabetes, cancer, heart disease, cirrhosis and injury are </w:t>
      </w:r>
      <w:del w:id="405" w:author="Whitlock, Cathy" w:date="2020-03-07T14:02:00Z">
        <w:r w:rsidR="00EB35BC" w:rsidDel="11C6D738">
          <w:delText xml:space="preserve">all </w:delText>
        </w:r>
      </w:del>
      <w:r>
        <w:t>substantially higher</w:t>
      </w:r>
      <w:ins w:id="406" w:author="Whitlock, Cathy" w:date="2020-03-07T14:03:00Z">
        <w:r>
          <w:t xml:space="preserve"> than white residents</w:t>
        </w:r>
      </w:ins>
      <w:r>
        <w:t xml:space="preserve"> </w:t>
      </w:r>
      <w:r w:rsidRPr="11C6D738">
        <w:rPr>
          <w:highlight w:val="green"/>
        </w:rPr>
        <w:t>(</w:t>
      </w:r>
      <w:r>
        <w:t>MTHCF undated)</w:t>
      </w:r>
      <w:ins w:id="407" w:author="Whitlock, Cathy" w:date="2020-03-07T14:04:00Z">
        <w:r>
          <w:t>.</w:t>
        </w:r>
      </w:ins>
      <w:del w:id="408" w:author="Whitlock, Cathy" w:date="2020-03-07T14:04:00Z">
        <w:r w:rsidR="00EB35BC" w:rsidDel="11C6D738">
          <w:delText>.</w:delText>
        </w:r>
      </w:del>
      <w:r>
        <w:t xml:space="preserve"> Table 2-2 </w:t>
      </w:r>
      <w:del w:id="409" w:author="Whitlock, Cathy" w:date="2020-03-07T14:05:00Z">
        <w:r w:rsidR="00EB35BC" w:rsidDel="11C6D738">
          <w:delText xml:space="preserve">illustrates </w:delText>
        </w:r>
      </w:del>
      <w:ins w:id="410" w:author="Whitlock, Cathy" w:date="2020-03-07T14:05:00Z">
        <w:r>
          <w:t xml:space="preserve">compares </w:t>
        </w:r>
      </w:ins>
      <w:del w:id="411" w:author="Whitlock, Cathy" w:date="2020-03-07T14:05:00Z">
        <w:r w:rsidR="00EB35BC" w:rsidDel="11C6D738">
          <w:delText xml:space="preserve">these </w:delText>
        </w:r>
      </w:del>
      <w:ins w:id="412" w:author="Whitlock, Cathy" w:date="2020-03-07T14:05:00Z">
        <w:r>
          <w:t xml:space="preserve">the </w:t>
        </w:r>
      </w:ins>
      <w:r>
        <w:t xml:space="preserve">discrepancies in health outcomes for Montana’s </w:t>
      </w:r>
      <w:del w:id="413" w:author="Whitlock, Cathy" w:date="2020-03-07T14:05:00Z">
        <w:r w:rsidR="00EB35BC" w:rsidDel="11C6D738">
          <w:delText>Native communities</w:delText>
        </w:r>
      </w:del>
      <w:ins w:id="414" w:author="Whitlock, Cathy" w:date="2020-03-07T14:05:00Z">
        <w:r>
          <w:t>different ethnic and racial groups</w:t>
        </w:r>
      </w:ins>
      <w:r>
        <w:t xml:space="preserve"> </w:t>
      </w:r>
      <w:r w:rsidRPr="11C6D738">
        <w:rPr>
          <w:highlight w:val="green"/>
        </w:rPr>
        <w:t>(</w:t>
      </w:r>
      <w:commentRangeStart w:id="415"/>
      <w:r>
        <w:t>ref?</w:t>
      </w:r>
      <w:commentRangeEnd w:id="415"/>
      <w:r w:rsidR="00EB35BC">
        <w:rPr>
          <w:rStyle w:val="CommentReference"/>
        </w:rPr>
        <w:commentReference w:id="415"/>
      </w:r>
      <w:r>
        <w:t>).</w:t>
      </w:r>
    </w:p>
    <w:p w14:paraId="100F2B62" w14:textId="70520C2B" w:rsidR="00EA1ACC" w:rsidRDefault="00EA1ACC" w:rsidP="00EB35BC">
      <w:pPr>
        <w:pStyle w:val="nrpsNormal"/>
      </w:pPr>
    </w:p>
    <w:tbl>
      <w:tblPr>
        <w:tblStyle w:val="TableGrid"/>
        <w:tblW w:w="8640" w:type="dxa"/>
        <w:jc w:val="center"/>
        <w:tblLook w:val="04A0" w:firstRow="1" w:lastRow="0" w:firstColumn="1" w:lastColumn="0" w:noHBand="0" w:noVBand="1"/>
      </w:tblPr>
      <w:tblGrid>
        <w:gridCol w:w="2146"/>
        <w:gridCol w:w="1160"/>
        <w:gridCol w:w="1375"/>
        <w:gridCol w:w="767"/>
        <w:gridCol w:w="720"/>
        <w:gridCol w:w="767"/>
        <w:gridCol w:w="987"/>
        <w:gridCol w:w="718"/>
      </w:tblGrid>
      <w:tr w:rsidR="00EA1ACC" w14:paraId="41CCE932" w14:textId="77777777" w:rsidTr="00743F89">
        <w:trPr>
          <w:jc w:val="center"/>
        </w:trPr>
        <w:tc>
          <w:tcPr>
            <w:tcW w:w="8640" w:type="dxa"/>
            <w:gridSpan w:val="8"/>
            <w:tcBorders>
              <w:top w:val="nil"/>
              <w:left w:val="nil"/>
              <w:bottom w:val="nil"/>
              <w:right w:val="nil"/>
            </w:tcBorders>
          </w:tcPr>
          <w:p w14:paraId="15C1AB14" w14:textId="4573C4D0" w:rsidR="00EA1ACC" w:rsidRPr="00EA1ACC" w:rsidRDefault="00EA1ACC" w:rsidP="0094609E">
            <w:pPr>
              <w:pStyle w:val="nrpsTablecaption"/>
              <w:keepLines/>
            </w:pPr>
            <w:bookmarkStart w:id="416" w:name="_Toc34208740"/>
            <w:commentRangeStart w:id="417"/>
            <w:r w:rsidRPr="00EA1ACC">
              <w:lastRenderedPageBreak/>
              <w:t>Table 2-2.</w:t>
            </w:r>
            <w:r w:rsidR="00C00A34">
              <w:t xml:space="preserve"> </w:t>
            </w:r>
            <w:r w:rsidRPr="00EA1ACC">
              <w:t>Differences in health outcome measures among counties and racial/ethnic groups in Montana</w:t>
            </w:r>
            <w:r w:rsidR="00072B51">
              <w:t xml:space="preserve"> </w:t>
            </w:r>
            <w:r w:rsidR="00255C01" w:rsidRPr="00D1220C">
              <w:rPr>
                <w:highlight w:val="green"/>
              </w:rPr>
              <w:t>(</w:t>
            </w:r>
            <w:r w:rsidR="00072B51">
              <w:t xml:space="preserve">table taken from </w:t>
            </w:r>
            <w:r w:rsidR="00072B51" w:rsidRPr="009314E0">
              <w:rPr>
                <w:highlight w:val="yellow"/>
              </w:rPr>
              <w:t>ref</w:t>
            </w:r>
            <w:r w:rsidR="00072B51">
              <w:t>)</w:t>
            </w:r>
            <w:r w:rsidRPr="00EA1ACC">
              <w:t>.</w:t>
            </w:r>
            <w:r w:rsidR="00DF5689">
              <w:t xml:space="preserve"> </w:t>
            </w:r>
            <w:commentRangeEnd w:id="417"/>
            <w:r w:rsidR="00072B51">
              <w:rPr>
                <w:rStyle w:val="CommentReference"/>
                <w:rFonts w:asciiTheme="minorHAnsi" w:hAnsiTheme="minorHAnsi"/>
                <w:bCs w:val="0"/>
              </w:rPr>
              <w:commentReference w:id="417"/>
            </w:r>
            <w:bookmarkEnd w:id="416"/>
          </w:p>
        </w:tc>
      </w:tr>
      <w:tr w:rsidR="0063538A" w:rsidRPr="00072B51" w14:paraId="4FFB45EC" w14:textId="77777777" w:rsidTr="00743F89">
        <w:trPr>
          <w:trHeight w:val="575"/>
          <w:jc w:val="center"/>
        </w:trPr>
        <w:tc>
          <w:tcPr>
            <w:tcW w:w="2146" w:type="dxa"/>
            <w:tcBorders>
              <w:top w:val="nil"/>
              <w:left w:val="nil"/>
              <w:bottom w:val="threeDEngrave" w:sz="12" w:space="0" w:color="000000"/>
              <w:right w:val="nil"/>
            </w:tcBorders>
            <w:shd w:val="clear" w:color="auto" w:fill="FFFFFF" w:themeFill="background1"/>
            <w:vAlign w:val="center"/>
          </w:tcPr>
          <w:p w14:paraId="08EE54BD" w14:textId="77777777" w:rsidR="00EA1ACC" w:rsidRPr="00072B51" w:rsidRDefault="00EA1ACC" w:rsidP="0094609E">
            <w:pPr>
              <w:pStyle w:val="nrpsTableheader"/>
              <w:keepNext/>
              <w:keepLines/>
              <w:rPr>
                <w:b w:val="0"/>
              </w:rPr>
            </w:pPr>
          </w:p>
        </w:tc>
        <w:tc>
          <w:tcPr>
            <w:tcW w:w="1160" w:type="dxa"/>
            <w:tcBorders>
              <w:top w:val="nil"/>
              <w:left w:val="nil"/>
              <w:bottom w:val="threeDEngrave" w:sz="12" w:space="0" w:color="000000"/>
              <w:right w:val="nil"/>
            </w:tcBorders>
            <w:shd w:val="clear" w:color="auto" w:fill="FFFFFF" w:themeFill="background1"/>
            <w:vAlign w:val="center"/>
          </w:tcPr>
          <w:p w14:paraId="3A359BE5" w14:textId="3336E32F" w:rsidR="00EA1ACC" w:rsidRPr="00072B51" w:rsidRDefault="00371943" w:rsidP="0094609E">
            <w:pPr>
              <w:pStyle w:val="nrpsTableheader"/>
              <w:keepNext/>
              <w:keepLines/>
              <w:jc w:val="center"/>
              <w:rPr>
                <w:b w:val="0"/>
              </w:rPr>
            </w:pPr>
            <w:r w:rsidRPr="00072B51">
              <w:rPr>
                <w:b w:val="0"/>
              </w:rPr>
              <w:t xml:space="preserve">Healthiest MT </w:t>
            </w:r>
            <w:r w:rsidR="00DF5689" w:rsidRPr="00072B51">
              <w:rPr>
                <w:b w:val="0"/>
              </w:rPr>
              <w:t>c</w:t>
            </w:r>
            <w:r w:rsidRPr="00072B51">
              <w:rPr>
                <w:b w:val="0"/>
              </w:rPr>
              <w:t>ounty</w:t>
            </w:r>
          </w:p>
        </w:tc>
        <w:tc>
          <w:tcPr>
            <w:tcW w:w="1375" w:type="dxa"/>
            <w:tcBorders>
              <w:top w:val="nil"/>
              <w:left w:val="nil"/>
              <w:bottom w:val="threeDEngrave" w:sz="12" w:space="0" w:color="000000"/>
              <w:right w:val="nil"/>
            </w:tcBorders>
            <w:shd w:val="clear" w:color="auto" w:fill="FFFFFF" w:themeFill="background1"/>
            <w:vAlign w:val="center"/>
          </w:tcPr>
          <w:p w14:paraId="35AA73BD" w14:textId="25D4558D" w:rsidR="00EA1ACC" w:rsidRPr="00072B51" w:rsidRDefault="00371943" w:rsidP="0094609E">
            <w:pPr>
              <w:pStyle w:val="nrpsTableheader"/>
              <w:keepNext/>
              <w:keepLines/>
              <w:jc w:val="center"/>
              <w:rPr>
                <w:b w:val="0"/>
              </w:rPr>
            </w:pPr>
            <w:r w:rsidRPr="00072B51">
              <w:rPr>
                <w:b w:val="0"/>
              </w:rPr>
              <w:t xml:space="preserve">Least </w:t>
            </w:r>
            <w:r w:rsidR="00DF5689" w:rsidRPr="00072B51">
              <w:rPr>
                <w:b w:val="0"/>
              </w:rPr>
              <w:t>h</w:t>
            </w:r>
            <w:r w:rsidRPr="00072B51">
              <w:rPr>
                <w:b w:val="0"/>
              </w:rPr>
              <w:t xml:space="preserve">ealthy MT </w:t>
            </w:r>
            <w:r w:rsidR="00DF5689" w:rsidRPr="00072B51">
              <w:rPr>
                <w:b w:val="0"/>
              </w:rPr>
              <w:t>c</w:t>
            </w:r>
            <w:r w:rsidRPr="00072B51">
              <w:rPr>
                <w:b w:val="0"/>
              </w:rPr>
              <w:t>ounty</w:t>
            </w:r>
          </w:p>
        </w:tc>
        <w:tc>
          <w:tcPr>
            <w:tcW w:w="767" w:type="dxa"/>
            <w:tcBorders>
              <w:top w:val="nil"/>
              <w:left w:val="nil"/>
              <w:bottom w:val="threeDEngrave" w:sz="12" w:space="0" w:color="000000"/>
              <w:right w:val="nil"/>
            </w:tcBorders>
            <w:shd w:val="clear" w:color="auto" w:fill="FFFFFF" w:themeFill="background1"/>
            <w:vAlign w:val="center"/>
          </w:tcPr>
          <w:p w14:paraId="6726E170" w14:textId="1EC05454" w:rsidR="00EA1ACC" w:rsidRPr="00072B51" w:rsidRDefault="00371943" w:rsidP="0094609E">
            <w:pPr>
              <w:pStyle w:val="nrpsTableheader"/>
              <w:keepNext/>
              <w:keepLines/>
              <w:jc w:val="center"/>
              <w:rPr>
                <w:b w:val="0"/>
              </w:rPr>
            </w:pPr>
            <w:r w:rsidRPr="00072B51">
              <w:rPr>
                <w:b w:val="0"/>
              </w:rPr>
              <w:t>AI /</w:t>
            </w:r>
            <w:r w:rsidRPr="00072B51">
              <w:rPr>
                <w:b w:val="0"/>
              </w:rPr>
              <w:br/>
              <w:t>AN *</w:t>
            </w:r>
          </w:p>
        </w:tc>
        <w:tc>
          <w:tcPr>
            <w:tcW w:w="720" w:type="dxa"/>
            <w:tcBorders>
              <w:top w:val="nil"/>
              <w:left w:val="nil"/>
              <w:bottom w:val="threeDEngrave" w:sz="12" w:space="0" w:color="000000"/>
              <w:right w:val="nil"/>
            </w:tcBorders>
            <w:shd w:val="clear" w:color="auto" w:fill="FFFFFF" w:themeFill="background1"/>
            <w:vAlign w:val="center"/>
          </w:tcPr>
          <w:p w14:paraId="59A38657" w14:textId="27E2BBC7" w:rsidR="00EA1ACC" w:rsidRPr="00072B51" w:rsidRDefault="00371943" w:rsidP="0094609E">
            <w:pPr>
              <w:pStyle w:val="nrpsTableheader"/>
              <w:keepNext/>
              <w:keepLines/>
              <w:jc w:val="center"/>
              <w:rPr>
                <w:b w:val="0"/>
              </w:rPr>
            </w:pPr>
            <w:r w:rsidRPr="00072B51">
              <w:rPr>
                <w:b w:val="0"/>
              </w:rPr>
              <w:t>Asian / PI *</w:t>
            </w:r>
          </w:p>
        </w:tc>
        <w:tc>
          <w:tcPr>
            <w:tcW w:w="767" w:type="dxa"/>
            <w:tcBorders>
              <w:top w:val="nil"/>
              <w:left w:val="nil"/>
              <w:bottom w:val="threeDEngrave" w:sz="12" w:space="0" w:color="000000"/>
              <w:right w:val="nil"/>
            </w:tcBorders>
            <w:shd w:val="clear" w:color="auto" w:fill="FFFFFF" w:themeFill="background1"/>
            <w:vAlign w:val="center"/>
          </w:tcPr>
          <w:p w14:paraId="71658CB9" w14:textId="7ABE0828" w:rsidR="00EA1ACC" w:rsidRPr="00072B51" w:rsidRDefault="00371943" w:rsidP="0094609E">
            <w:pPr>
              <w:pStyle w:val="nrpsTableheader"/>
              <w:keepNext/>
              <w:keepLines/>
              <w:jc w:val="center"/>
              <w:rPr>
                <w:b w:val="0"/>
              </w:rPr>
            </w:pPr>
            <w:r w:rsidRPr="00072B51">
              <w:rPr>
                <w:b w:val="0"/>
              </w:rPr>
              <w:t>Black</w:t>
            </w:r>
          </w:p>
        </w:tc>
        <w:tc>
          <w:tcPr>
            <w:tcW w:w="987" w:type="dxa"/>
            <w:tcBorders>
              <w:top w:val="nil"/>
              <w:left w:val="nil"/>
              <w:bottom w:val="threeDEngrave" w:sz="12" w:space="0" w:color="000000"/>
              <w:right w:val="nil"/>
            </w:tcBorders>
            <w:shd w:val="clear" w:color="auto" w:fill="FFFFFF" w:themeFill="background1"/>
            <w:vAlign w:val="center"/>
          </w:tcPr>
          <w:p w14:paraId="5FD47C3B" w14:textId="0B21DBFC" w:rsidR="00EA1ACC" w:rsidRPr="00072B51" w:rsidRDefault="00371943" w:rsidP="0094609E">
            <w:pPr>
              <w:pStyle w:val="nrpsTableheader"/>
              <w:keepNext/>
              <w:keepLines/>
              <w:jc w:val="center"/>
              <w:rPr>
                <w:b w:val="0"/>
              </w:rPr>
            </w:pPr>
            <w:r w:rsidRPr="00072B51">
              <w:rPr>
                <w:b w:val="0"/>
              </w:rPr>
              <w:t>Hispanic</w:t>
            </w:r>
          </w:p>
        </w:tc>
        <w:tc>
          <w:tcPr>
            <w:tcW w:w="718" w:type="dxa"/>
            <w:tcBorders>
              <w:top w:val="nil"/>
              <w:left w:val="nil"/>
              <w:bottom w:val="threeDEngrave" w:sz="12" w:space="0" w:color="000000"/>
              <w:right w:val="nil"/>
            </w:tcBorders>
            <w:shd w:val="clear" w:color="auto" w:fill="FFFFFF" w:themeFill="background1"/>
            <w:vAlign w:val="center"/>
          </w:tcPr>
          <w:p w14:paraId="75AEDA58" w14:textId="4993295A" w:rsidR="00EA1ACC" w:rsidRPr="00072B51" w:rsidRDefault="00371943" w:rsidP="0094609E">
            <w:pPr>
              <w:pStyle w:val="nrpsTableheader"/>
              <w:keepNext/>
              <w:keepLines/>
              <w:jc w:val="center"/>
              <w:rPr>
                <w:b w:val="0"/>
              </w:rPr>
            </w:pPr>
            <w:r w:rsidRPr="00072B51">
              <w:rPr>
                <w:b w:val="0"/>
              </w:rPr>
              <w:t>White</w:t>
            </w:r>
          </w:p>
        </w:tc>
      </w:tr>
      <w:tr w:rsidR="0063538A" w14:paraId="667BBE4C" w14:textId="77777777" w:rsidTr="00743F89">
        <w:trPr>
          <w:trHeight w:val="576"/>
          <w:jc w:val="center"/>
        </w:trPr>
        <w:tc>
          <w:tcPr>
            <w:tcW w:w="2146" w:type="dxa"/>
            <w:tcBorders>
              <w:top w:val="threeDEngrave" w:sz="12" w:space="0" w:color="000000"/>
              <w:left w:val="nil"/>
              <w:bottom w:val="nil"/>
              <w:right w:val="single" w:sz="4" w:space="0" w:color="000000"/>
            </w:tcBorders>
            <w:vAlign w:val="center"/>
          </w:tcPr>
          <w:p w14:paraId="6D1AEF37" w14:textId="2207E642" w:rsidR="00EA1ACC" w:rsidRPr="0063538A" w:rsidRDefault="0063538A" w:rsidP="0094609E">
            <w:pPr>
              <w:pStyle w:val="nrpsTablecell"/>
              <w:keepNext/>
              <w:keepLines/>
              <w:ind w:left="252" w:hanging="252"/>
            </w:pPr>
            <w:r w:rsidRPr="0063538A">
              <w:t>Premature death</w:t>
            </w:r>
            <w:r w:rsidRPr="0063538A">
              <w:br/>
              <w:t>(yr lost/100,000)</w:t>
            </w:r>
          </w:p>
        </w:tc>
        <w:tc>
          <w:tcPr>
            <w:tcW w:w="1160" w:type="dxa"/>
            <w:tcBorders>
              <w:top w:val="threeDEngrave" w:sz="12" w:space="0" w:color="000000"/>
              <w:left w:val="single" w:sz="4" w:space="0" w:color="000000"/>
              <w:bottom w:val="nil"/>
              <w:right w:val="single" w:sz="4" w:space="0" w:color="000000"/>
            </w:tcBorders>
            <w:vAlign w:val="center"/>
          </w:tcPr>
          <w:p w14:paraId="3D57F8D5" w14:textId="075112B4" w:rsidR="00EA1ACC" w:rsidRDefault="00371943" w:rsidP="0094609E">
            <w:pPr>
              <w:pStyle w:val="nrpsTablecell"/>
              <w:keepNext/>
              <w:keepLines/>
              <w:jc w:val="center"/>
            </w:pPr>
            <w:r>
              <w:t>4900</w:t>
            </w:r>
          </w:p>
        </w:tc>
        <w:tc>
          <w:tcPr>
            <w:tcW w:w="1375" w:type="dxa"/>
            <w:tcBorders>
              <w:top w:val="threeDEngrave" w:sz="12" w:space="0" w:color="000000"/>
              <w:left w:val="single" w:sz="4" w:space="0" w:color="000000"/>
              <w:bottom w:val="nil"/>
              <w:right w:val="single" w:sz="4" w:space="0" w:color="000000"/>
            </w:tcBorders>
            <w:vAlign w:val="center"/>
          </w:tcPr>
          <w:p w14:paraId="72F1D3ED" w14:textId="2B1FFBE1" w:rsidR="00EA1ACC" w:rsidRDefault="00371943" w:rsidP="0094609E">
            <w:pPr>
              <w:pStyle w:val="nrpsTablecell"/>
              <w:keepNext/>
              <w:keepLines/>
              <w:jc w:val="center"/>
            </w:pPr>
            <w:r>
              <w:t>21,000</w:t>
            </w:r>
          </w:p>
        </w:tc>
        <w:tc>
          <w:tcPr>
            <w:tcW w:w="767" w:type="dxa"/>
            <w:tcBorders>
              <w:top w:val="threeDEngrave" w:sz="12" w:space="0" w:color="000000"/>
              <w:left w:val="single" w:sz="4" w:space="0" w:color="000000"/>
              <w:bottom w:val="nil"/>
              <w:right w:val="single" w:sz="4" w:space="0" w:color="000000"/>
            </w:tcBorders>
            <w:vAlign w:val="center"/>
          </w:tcPr>
          <w:p w14:paraId="425C0F0D" w14:textId="050EB21F" w:rsidR="00EA1ACC" w:rsidRDefault="00371943" w:rsidP="0094609E">
            <w:pPr>
              <w:pStyle w:val="nrpsTablecell"/>
              <w:keepNext/>
              <w:keepLines/>
              <w:jc w:val="center"/>
            </w:pPr>
            <w:r>
              <w:t>19,400</w:t>
            </w:r>
          </w:p>
        </w:tc>
        <w:tc>
          <w:tcPr>
            <w:tcW w:w="720" w:type="dxa"/>
            <w:tcBorders>
              <w:top w:val="threeDEngrave" w:sz="12" w:space="0" w:color="000000"/>
              <w:left w:val="single" w:sz="4" w:space="0" w:color="000000"/>
              <w:bottom w:val="nil"/>
              <w:right w:val="single" w:sz="4" w:space="0" w:color="000000"/>
            </w:tcBorders>
            <w:vAlign w:val="center"/>
          </w:tcPr>
          <w:p w14:paraId="60BA4B8C" w14:textId="41F296AC" w:rsidR="00EA1ACC" w:rsidRDefault="00DF5689" w:rsidP="0094609E">
            <w:pPr>
              <w:pStyle w:val="nrpsTablecell"/>
              <w:keepNext/>
              <w:keepLines/>
              <w:jc w:val="center"/>
            </w:pPr>
            <w:r>
              <w:t>2900</w:t>
            </w:r>
          </w:p>
        </w:tc>
        <w:tc>
          <w:tcPr>
            <w:tcW w:w="767" w:type="dxa"/>
            <w:tcBorders>
              <w:top w:val="threeDEngrave" w:sz="12" w:space="0" w:color="000000"/>
              <w:left w:val="single" w:sz="4" w:space="0" w:color="000000"/>
              <w:bottom w:val="nil"/>
              <w:right w:val="single" w:sz="4" w:space="0" w:color="000000"/>
            </w:tcBorders>
            <w:vAlign w:val="center"/>
          </w:tcPr>
          <w:p w14:paraId="65F1344A" w14:textId="1DA9A9D7" w:rsidR="00EA1ACC" w:rsidRDefault="00DF5689" w:rsidP="0094609E">
            <w:pPr>
              <w:pStyle w:val="nrpsTablecell"/>
              <w:keepNext/>
              <w:keepLines/>
              <w:jc w:val="center"/>
            </w:pPr>
            <w:r>
              <w:t>10,000</w:t>
            </w:r>
          </w:p>
        </w:tc>
        <w:tc>
          <w:tcPr>
            <w:tcW w:w="987" w:type="dxa"/>
            <w:tcBorders>
              <w:top w:val="threeDEngrave" w:sz="12" w:space="0" w:color="000000"/>
              <w:left w:val="single" w:sz="4" w:space="0" w:color="000000"/>
              <w:bottom w:val="nil"/>
              <w:right w:val="single" w:sz="4" w:space="0" w:color="000000"/>
            </w:tcBorders>
            <w:vAlign w:val="center"/>
          </w:tcPr>
          <w:p w14:paraId="716FF371" w14:textId="66992EEA" w:rsidR="00EA1ACC" w:rsidRDefault="00DF5689" w:rsidP="0094609E">
            <w:pPr>
              <w:pStyle w:val="nrpsTablecell"/>
              <w:keepNext/>
              <w:keepLines/>
              <w:jc w:val="center"/>
            </w:pPr>
            <w:r>
              <w:t>6800</w:t>
            </w:r>
          </w:p>
        </w:tc>
        <w:tc>
          <w:tcPr>
            <w:tcW w:w="718" w:type="dxa"/>
            <w:tcBorders>
              <w:top w:val="threeDEngrave" w:sz="12" w:space="0" w:color="000000"/>
              <w:left w:val="single" w:sz="4" w:space="0" w:color="000000"/>
              <w:bottom w:val="nil"/>
              <w:right w:val="nil"/>
            </w:tcBorders>
            <w:vAlign w:val="center"/>
          </w:tcPr>
          <w:p w14:paraId="6EDB19DA" w14:textId="55F657F5" w:rsidR="00EA1ACC" w:rsidRDefault="00DF5689" w:rsidP="0094609E">
            <w:pPr>
              <w:pStyle w:val="nrpsTablecell"/>
              <w:keepNext/>
              <w:keepLines/>
              <w:jc w:val="center"/>
            </w:pPr>
            <w:r>
              <w:t>6600</w:t>
            </w:r>
          </w:p>
        </w:tc>
      </w:tr>
      <w:tr w:rsidR="0063538A" w14:paraId="25FC5EF8" w14:textId="77777777" w:rsidTr="00743F89">
        <w:trPr>
          <w:trHeight w:val="576"/>
          <w:jc w:val="center"/>
        </w:trPr>
        <w:tc>
          <w:tcPr>
            <w:tcW w:w="2146" w:type="dxa"/>
            <w:tcBorders>
              <w:top w:val="nil"/>
              <w:left w:val="nil"/>
              <w:bottom w:val="nil"/>
              <w:right w:val="single" w:sz="4" w:space="0" w:color="000000"/>
            </w:tcBorders>
            <w:shd w:val="clear" w:color="auto" w:fill="D9D9D9" w:themeFill="background1" w:themeFillShade="D9"/>
            <w:vAlign w:val="center"/>
          </w:tcPr>
          <w:p w14:paraId="34405E6C" w14:textId="00534517" w:rsidR="00EA1ACC" w:rsidRPr="0063538A" w:rsidRDefault="0063538A" w:rsidP="0094609E">
            <w:pPr>
              <w:pStyle w:val="nrpsTablecell"/>
              <w:keepNext/>
              <w:keepLines/>
              <w:ind w:left="252" w:hanging="252"/>
            </w:pPr>
            <w:r w:rsidRPr="0063538A">
              <w:t xml:space="preserve">Poor or fair health </w:t>
            </w:r>
            <w:r w:rsidR="00072B51">
              <w:br/>
            </w:r>
            <w:r w:rsidRPr="0063538A">
              <w:t>(%)</w:t>
            </w:r>
          </w:p>
        </w:tc>
        <w:tc>
          <w:tcPr>
            <w:tcW w:w="1160" w:type="dxa"/>
            <w:tcBorders>
              <w:top w:val="nil"/>
              <w:left w:val="single" w:sz="4" w:space="0" w:color="000000"/>
              <w:bottom w:val="nil"/>
              <w:right w:val="single" w:sz="4" w:space="0" w:color="000000"/>
            </w:tcBorders>
            <w:shd w:val="clear" w:color="auto" w:fill="D9D9D9" w:themeFill="background1" w:themeFillShade="D9"/>
            <w:vAlign w:val="center"/>
          </w:tcPr>
          <w:p w14:paraId="247335E5" w14:textId="004041F5" w:rsidR="00EA1ACC" w:rsidRDefault="00DF5689" w:rsidP="0094609E">
            <w:pPr>
              <w:pStyle w:val="nrpsTablecell"/>
              <w:keepNext/>
              <w:keepLines/>
              <w:jc w:val="center"/>
            </w:pPr>
            <w:r>
              <w:t>11%</w:t>
            </w:r>
          </w:p>
        </w:tc>
        <w:tc>
          <w:tcPr>
            <w:tcW w:w="1375" w:type="dxa"/>
            <w:tcBorders>
              <w:top w:val="nil"/>
              <w:left w:val="single" w:sz="4" w:space="0" w:color="000000"/>
              <w:bottom w:val="nil"/>
              <w:right w:val="single" w:sz="4" w:space="0" w:color="000000"/>
            </w:tcBorders>
            <w:shd w:val="clear" w:color="auto" w:fill="D9D9D9" w:themeFill="background1" w:themeFillShade="D9"/>
            <w:vAlign w:val="center"/>
          </w:tcPr>
          <w:p w14:paraId="72E751CE" w14:textId="3C2EFAE4" w:rsidR="00EA1ACC" w:rsidRDefault="00DF5689" w:rsidP="0094609E">
            <w:pPr>
              <w:pStyle w:val="nrpsTablecell"/>
              <w:keepNext/>
              <w:keepLines/>
              <w:jc w:val="center"/>
            </w:pPr>
            <w:r>
              <w:t>26%</w:t>
            </w:r>
          </w:p>
        </w:tc>
        <w:tc>
          <w:tcPr>
            <w:tcW w:w="767" w:type="dxa"/>
            <w:tcBorders>
              <w:top w:val="nil"/>
              <w:left w:val="single" w:sz="4" w:space="0" w:color="000000"/>
              <w:bottom w:val="nil"/>
              <w:right w:val="single" w:sz="4" w:space="0" w:color="000000"/>
            </w:tcBorders>
            <w:shd w:val="clear" w:color="auto" w:fill="D9D9D9" w:themeFill="background1" w:themeFillShade="D9"/>
            <w:vAlign w:val="center"/>
          </w:tcPr>
          <w:p w14:paraId="2F3A2DD8" w14:textId="715BE115" w:rsidR="00EA1ACC" w:rsidRDefault="00DF5689" w:rsidP="0094609E">
            <w:pPr>
              <w:pStyle w:val="nrpsTablecell"/>
              <w:keepNext/>
              <w:keepLines/>
              <w:jc w:val="center"/>
            </w:pPr>
            <w:r>
              <w:t>25%</w:t>
            </w:r>
          </w:p>
        </w:tc>
        <w:tc>
          <w:tcPr>
            <w:tcW w:w="720" w:type="dxa"/>
            <w:tcBorders>
              <w:top w:val="nil"/>
              <w:left w:val="single" w:sz="4" w:space="0" w:color="000000"/>
              <w:bottom w:val="nil"/>
              <w:right w:val="single" w:sz="4" w:space="0" w:color="000000"/>
            </w:tcBorders>
            <w:shd w:val="clear" w:color="auto" w:fill="D9D9D9" w:themeFill="background1" w:themeFillShade="D9"/>
            <w:vAlign w:val="center"/>
          </w:tcPr>
          <w:p w14:paraId="65FD816C" w14:textId="5DFBCA48" w:rsidR="00EA1ACC" w:rsidRDefault="00DF5689" w:rsidP="0094609E">
            <w:pPr>
              <w:pStyle w:val="nrpsTablecell"/>
              <w:keepNext/>
              <w:keepLines/>
              <w:jc w:val="center"/>
            </w:pPr>
            <w:r>
              <w:t>NA*</w:t>
            </w:r>
          </w:p>
        </w:tc>
        <w:tc>
          <w:tcPr>
            <w:tcW w:w="767" w:type="dxa"/>
            <w:tcBorders>
              <w:top w:val="nil"/>
              <w:left w:val="single" w:sz="4" w:space="0" w:color="000000"/>
              <w:bottom w:val="nil"/>
              <w:right w:val="single" w:sz="4" w:space="0" w:color="000000"/>
            </w:tcBorders>
            <w:shd w:val="clear" w:color="auto" w:fill="D9D9D9" w:themeFill="background1" w:themeFillShade="D9"/>
            <w:vAlign w:val="center"/>
          </w:tcPr>
          <w:p w14:paraId="495AF0CA" w14:textId="1F8C13EF" w:rsidR="00EA1ACC" w:rsidRDefault="00DF5689" w:rsidP="0094609E">
            <w:pPr>
              <w:pStyle w:val="nrpsTablecell"/>
              <w:keepNext/>
              <w:keepLines/>
              <w:jc w:val="center"/>
            </w:pPr>
            <w:r>
              <w:t>NA*</w:t>
            </w:r>
          </w:p>
        </w:tc>
        <w:tc>
          <w:tcPr>
            <w:tcW w:w="987" w:type="dxa"/>
            <w:tcBorders>
              <w:top w:val="nil"/>
              <w:left w:val="single" w:sz="4" w:space="0" w:color="000000"/>
              <w:bottom w:val="nil"/>
              <w:right w:val="single" w:sz="4" w:space="0" w:color="000000"/>
            </w:tcBorders>
            <w:shd w:val="clear" w:color="auto" w:fill="D9D9D9" w:themeFill="background1" w:themeFillShade="D9"/>
            <w:vAlign w:val="center"/>
          </w:tcPr>
          <w:p w14:paraId="40D44615" w14:textId="5367BE49" w:rsidR="00EA1ACC" w:rsidRDefault="00DF5689" w:rsidP="0094609E">
            <w:pPr>
              <w:pStyle w:val="nrpsTablecell"/>
              <w:keepNext/>
              <w:keepLines/>
              <w:jc w:val="center"/>
            </w:pPr>
            <w:r>
              <w:t>18%</w:t>
            </w:r>
          </w:p>
        </w:tc>
        <w:tc>
          <w:tcPr>
            <w:tcW w:w="718" w:type="dxa"/>
            <w:tcBorders>
              <w:top w:val="nil"/>
              <w:left w:val="single" w:sz="4" w:space="0" w:color="000000"/>
              <w:bottom w:val="nil"/>
              <w:right w:val="nil"/>
            </w:tcBorders>
            <w:shd w:val="clear" w:color="auto" w:fill="D9D9D9" w:themeFill="background1" w:themeFillShade="D9"/>
            <w:vAlign w:val="center"/>
          </w:tcPr>
          <w:p w14:paraId="2A915F29" w14:textId="4DFBDA40" w:rsidR="00EA1ACC" w:rsidRDefault="00DF5689" w:rsidP="0094609E">
            <w:pPr>
              <w:pStyle w:val="nrpsTablecell"/>
              <w:keepNext/>
              <w:keepLines/>
              <w:jc w:val="center"/>
            </w:pPr>
            <w:r>
              <w:t>13%</w:t>
            </w:r>
          </w:p>
        </w:tc>
      </w:tr>
      <w:tr w:rsidR="0063538A" w14:paraId="6BBB5149" w14:textId="77777777" w:rsidTr="00743F89">
        <w:trPr>
          <w:trHeight w:val="576"/>
          <w:jc w:val="center"/>
        </w:trPr>
        <w:tc>
          <w:tcPr>
            <w:tcW w:w="2146" w:type="dxa"/>
            <w:tcBorders>
              <w:top w:val="nil"/>
              <w:left w:val="nil"/>
              <w:bottom w:val="nil"/>
              <w:right w:val="single" w:sz="4" w:space="0" w:color="000000"/>
            </w:tcBorders>
            <w:vAlign w:val="center"/>
          </w:tcPr>
          <w:p w14:paraId="5DD416F9" w14:textId="455BA3D4" w:rsidR="00EA1ACC" w:rsidRPr="0063538A" w:rsidRDefault="0063538A" w:rsidP="0094609E">
            <w:pPr>
              <w:pStyle w:val="nrpsTablecell"/>
              <w:keepNext/>
              <w:keepLines/>
              <w:ind w:left="252" w:hanging="252"/>
            </w:pPr>
            <w:r w:rsidRPr="0063538A">
              <w:t xml:space="preserve">Poor physical health </w:t>
            </w:r>
            <w:r w:rsidR="00072B51">
              <w:t>(</w:t>
            </w:r>
            <w:r w:rsidRPr="0063538A">
              <w:t>days</w:t>
            </w:r>
            <w:r w:rsidR="00072B51">
              <w:t xml:space="preserve">, </w:t>
            </w:r>
            <w:r w:rsidRPr="0063538A">
              <w:t>average)</w:t>
            </w:r>
          </w:p>
        </w:tc>
        <w:tc>
          <w:tcPr>
            <w:tcW w:w="1160" w:type="dxa"/>
            <w:tcBorders>
              <w:top w:val="nil"/>
              <w:left w:val="single" w:sz="4" w:space="0" w:color="000000"/>
              <w:bottom w:val="nil"/>
              <w:right w:val="single" w:sz="4" w:space="0" w:color="000000"/>
            </w:tcBorders>
            <w:vAlign w:val="center"/>
          </w:tcPr>
          <w:p w14:paraId="2C824838" w14:textId="2287F29B" w:rsidR="00EA1ACC" w:rsidRDefault="00DF5689" w:rsidP="0094609E">
            <w:pPr>
              <w:pStyle w:val="nrpsTablecell"/>
              <w:keepNext/>
              <w:keepLines/>
              <w:jc w:val="center"/>
            </w:pPr>
            <w:r>
              <w:t>3.0</w:t>
            </w:r>
          </w:p>
        </w:tc>
        <w:tc>
          <w:tcPr>
            <w:tcW w:w="1375" w:type="dxa"/>
            <w:tcBorders>
              <w:top w:val="nil"/>
              <w:left w:val="single" w:sz="4" w:space="0" w:color="000000"/>
              <w:bottom w:val="nil"/>
              <w:right w:val="single" w:sz="4" w:space="0" w:color="000000"/>
            </w:tcBorders>
            <w:vAlign w:val="center"/>
          </w:tcPr>
          <w:p w14:paraId="1D194631" w14:textId="5472DB28" w:rsidR="00EA1ACC" w:rsidRDefault="00DF5689" w:rsidP="0094609E">
            <w:pPr>
              <w:pStyle w:val="nrpsTablecell"/>
              <w:keepNext/>
              <w:keepLines/>
              <w:jc w:val="center"/>
            </w:pPr>
            <w:r>
              <w:t>5.4</w:t>
            </w:r>
          </w:p>
        </w:tc>
        <w:tc>
          <w:tcPr>
            <w:tcW w:w="767" w:type="dxa"/>
            <w:tcBorders>
              <w:top w:val="nil"/>
              <w:left w:val="single" w:sz="4" w:space="0" w:color="000000"/>
              <w:bottom w:val="nil"/>
              <w:right w:val="single" w:sz="4" w:space="0" w:color="000000"/>
            </w:tcBorders>
            <w:vAlign w:val="center"/>
          </w:tcPr>
          <w:p w14:paraId="6DA681F7" w14:textId="101593A7" w:rsidR="00EA1ACC" w:rsidRDefault="00DF5689" w:rsidP="0094609E">
            <w:pPr>
              <w:pStyle w:val="nrpsTablecell"/>
              <w:keepNext/>
              <w:keepLines/>
              <w:jc w:val="center"/>
            </w:pPr>
            <w:r>
              <w:t>5.1</w:t>
            </w:r>
          </w:p>
        </w:tc>
        <w:tc>
          <w:tcPr>
            <w:tcW w:w="720" w:type="dxa"/>
            <w:tcBorders>
              <w:top w:val="nil"/>
              <w:left w:val="single" w:sz="4" w:space="0" w:color="000000"/>
              <w:bottom w:val="nil"/>
              <w:right w:val="single" w:sz="4" w:space="0" w:color="000000"/>
            </w:tcBorders>
            <w:vAlign w:val="center"/>
          </w:tcPr>
          <w:p w14:paraId="27D4DB77" w14:textId="2AAE59C8" w:rsidR="00EA1ACC" w:rsidRDefault="00DF5689" w:rsidP="0094609E">
            <w:pPr>
              <w:pStyle w:val="nrpsTablecell"/>
              <w:keepNext/>
              <w:keepLines/>
              <w:jc w:val="center"/>
            </w:pPr>
            <w:r>
              <w:t>NA*</w:t>
            </w:r>
          </w:p>
        </w:tc>
        <w:tc>
          <w:tcPr>
            <w:tcW w:w="767" w:type="dxa"/>
            <w:tcBorders>
              <w:top w:val="nil"/>
              <w:left w:val="single" w:sz="4" w:space="0" w:color="000000"/>
              <w:bottom w:val="nil"/>
              <w:right w:val="single" w:sz="4" w:space="0" w:color="000000"/>
            </w:tcBorders>
            <w:vAlign w:val="center"/>
          </w:tcPr>
          <w:p w14:paraId="2BF42C17" w14:textId="3186BF89" w:rsidR="00EA1ACC" w:rsidRDefault="00DF5689" w:rsidP="0094609E">
            <w:pPr>
              <w:pStyle w:val="nrpsTablecell"/>
              <w:keepNext/>
              <w:keepLines/>
              <w:jc w:val="center"/>
            </w:pPr>
            <w:r>
              <w:t>NA*</w:t>
            </w:r>
          </w:p>
        </w:tc>
        <w:tc>
          <w:tcPr>
            <w:tcW w:w="987" w:type="dxa"/>
            <w:tcBorders>
              <w:top w:val="nil"/>
              <w:left w:val="single" w:sz="4" w:space="0" w:color="000000"/>
              <w:bottom w:val="nil"/>
              <w:right w:val="single" w:sz="4" w:space="0" w:color="000000"/>
            </w:tcBorders>
            <w:vAlign w:val="center"/>
          </w:tcPr>
          <w:p w14:paraId="514C2940" w14:textId="148B76BD" w:rsidR="00EA1ACC" w:rsidRDefault="00DF5689" w:rsidP="0094609E">
            <w:pPr>
              <w:pStyle w:val="nrpsTablecell"/>
              <w:keepNext/>
              <w:keepLines/>
              <w:jc w:val="center"/>
            </w:pPr>
            <w:r>
              <w:t>3.4</w:t>
            </w:r>
          </w:p>
        </w:tc>
        <w:tc>
          <w:tcPr>
            <w:tcW w:w="718" w:type="dxa"/>
            <w:tcBorders>
              <w:top w:val="nil"/>
              <w:left w:val="single" w:sz="4" w:space="0" w:color="000000"/>
              <w:bottom w:val="nil"/>
              <w:right w:val="nil"/>
            </w:tcBorders>
            <w:vAlign w:val="center"/>
          </w:tcPr>
          <w:p w14:paraId="71D74D3F" w14:textId="51F09A06" w:rsidR="00EA1ACC" w:rsidRDefault="00DF5689" w:rsidP="0094609E">
            <w:pPr>
              <w:pStyle w:val="nrpsTablecell"/>
              <w:keepNext/>
              <w:keepLines/>
              <w:jc w:val="center"/>
            </w:pPr>
            <w:r>
              <w:t>3.3</w:t>
            </w:r>
          </w:p>
        </w:tc>
      </w:tr>
      <w:tr w:rsidR="0063538A" w14:paraId="3CBA158B" w14:textId="77777777" w:rsidTr="00743F89">
        <w:trPr>
          <w:trHeight w:val="576"/>
          <w:jc w:val="center"/>
        </w:trPr>
        <w:tc>
          <w:tcPr>
            <w:tcW w:w="2146" w:type="dxa"/>
            <w:tcBorders>
              <w:top w:val="nil"/>
              <w:left w:val="nil"/>
              <w:bottom w:val="nil"/>
              <w:right w:val="single" w:sz="4" w:space="0" w:color="000000"/>
            </w:tcBorders>
            <w:shd w:val="clear" w:color="auto" w:fill="D9D9D9" w:themeFill="background1" w:themeFillShade="D9"/>
            <w:vAlign w:val="center"/>
          </w:tcPr>
          <w:p w14:paraId="0C2A50D6" w14:textId="70255800" w:rsidR="00EA1ACC" w:rsidRPr="0063538A" w:rsidRDefault="0063538A" w:rsidP="0094609E">
            <w:pPr>
              <w:pStyle w:val="nrpsTablecell"/>
              <w:keepNext/>
              <w:keepLines/>
              <w:ind w:left="252" w:hanging="252"/>
            </w:pPr>
            <w:r w:rsidRPr="0063538A">
              <w:t xml:space="preserve">Poor mental health </w:t>
            </w:r>
            <w:r w:rsidR="00072B51">
              <w:t>(</w:t>
            </w:r>
            <w:r w:rsidRPr="0063538A">
              <w:t>days</w:t>
            </w:r>
            <w:r w:rsidR="00072B51">
              <w:t xml:space="preserve">, </w:t>
            </w:r>
            <w:r w:rsidRPr="0063538A">
              <w:t>average)</w:t>
            </w:r>
          </w:p>
        </w:tc>
        <w:tc>
          <w:tcPr>
            <w:tcW w:w="1160" w:type="dxa"/>
            <w:tcBorders>
              <w:top w:val="nil"/>
              <w:left w:val="single" w:sz="4" w:space="0" w:color="000000"/>
              <w:bottom w:val="nil"/>
              <w:right w:val="single" w:sz="4" w:space="0" w:color="000000"/>
            </w:tcBorders>
            <w:shd w:val="clear" w:color="auto" w:fill="D9D9D9" w:themeFill="background1" w:themeFillShade="D9"/>
            <w:vAlign w:val="center"/>
          </w:tcPr>
          <w:p w14:paraId="4E6BEA33" w14:textId="10CCF963" w:rsidR="00EA1ACC" w:rsidRDefault="00DF5689" w:rsidP="0094609E">
            <w:pPr>
              <w:pStyle w:val="nrpsTablecell"/>
              <w:keepNext/>
              <w:keepLines/>
              <w:jc w:val="center"/>
            </w:pPr>
            <w:r>
              <w:t>2.9</w:t>
            </w:r>
          </w:p>
        </w:tc>
        <w:tc>
          <w:tcPr>
            <w:tcW w:w="1375" w:type="dxa"/>
            <w:tcBorders>
              <w:top w:val="nil"/>
              <w:left w:val="single" w:sz="4" w:space="0" w:color="000000"/>
              <w:bottom w:val="nil"/>
              <w:right w:val="single" w:sz="4" w:space="0" w:color="000000"/>
            </w:tcBorders>
            <w:shd w:val="clear" w:color="auto" w:fill="D9D9D9" w:themeFill="background1" w:themeFillShade="D9"/>
            <w:vAlign w:val="center"/>
          </w:tcPr>
          <w:p w14:paraId="1D0472CF" w14:textId="554E65DF" w:rsidR="00EA1ACC" w:rsidRDefault="00DF5689" w:rsidP="0094609E">
            <w:pPr>
              <w:pStyle w:val="nrpsTablecell"/>
              <w:keepNext/>
              <w:keepLines/>
              <w:jc w:val="center"/>
            </w:pPr>
            <w:r>
              <w:t>4.5</w:t>
            </w:r>
          </w:p>
        </w:tc>
        <w:tc>
          <w:tcPr>
            <w:tcW w:w="767" w:type="dxa"/>
            <w:tcBorders>
              <w:top w:val="nil"/>
              <w:left w:val="single" w:sz="4" w:space="0" w:color="000000"/>
              <w:bottom w:val="nil"/>
              <w:right w:val="single" w:sz="4" w:space="0" w:color="000000"/>
            </w:tcBorders>
            <w:shd w:val="clear" w:color="auto" w:fill="D9D9D9" w:themeFill="background1" w:themeFillShade="D9"/>
            <w:vAlign w:val="center"/>
          </w:tcPr>
          <w:p w14:paraId="4EB51F3A" w14:textId="3BA6FBC5" w:rsidR="00EA1ACC" w:rsidRDefault="00DF5689" w:rsidP="0094609E">
            <w:pPr>
              <w:pStyle w:val="nrpsTablecell"/>
              <w:keepNext/>
              <w:keepLines/>
              <w:jc w:val="center"/>
            </w:pPr>
            <w:r>
              <w:t>5.3</w:t>
            </w:r>
          </w:p>
        </w:tc>
        <w:tc>
          <w:tcPr>
            <w:tcW w:w="720" w:type="dxa"/>
            <w:tcBorders>
              <w:top w:val="nil"/>
              <w:left w:val="single" w:sz="4" w:space="0" w:color="000000"/>
              <w:bottom w:val="nil"/>
              <w:right w:val="single" w:sz="4" w:space="0" w:color="000000"/>
            </w:tcBorders>
            <w:shd w:val="clear" w:color="auto" w:fill="D9D9D9" w:themeFill="background1" w:themeFillShade="D9"/>
            <w:vAlign w:val="center"/>
          </w:tcPr>
          <w:p w14:paraId="157BDE79" w14:textId="717C7DF8" w:rsidR="00EA1ACC" w:rsidRDefault="00DF5689" w:rsidP="0094609E">
            <w:pPr>
              <w:pStyle w:val="nrpsTablecell"/>
              <w:keepNext/>
              <w:keepLines/>
              <w:jc w:val="center"/>
            </w:pPr>
            <w:r>
              <w:t>NA*</w:t>
            </w:r>
          </w:p>
        </w:tc>
        <w:tc>
          <w:tcPr>
            <w:tcW w:w="767" w:type="dxa"/>
            <w:tcBorders>
              <w:top w:val="nil"/>
              <w:left w:val="single" w:sz="4" w:space="0" w:color="000000"/>
              <w:bottom w:val="nil"/>
              <w:right w:val="single" w:sz="4" w:space="0" w:color="000000"/>
            </w:tcBorders>
            <w:shd w:val="clear" w:color="auto" w:fill="D9D9D9" w:themeFill="background1" w:themeFillShade="D9"/>
            <w:vAlign w:val="center"/>
          </w:tcPr>
          <w:p w14:paraId="4C1278BC" w14:textId="45F5AED3" w:rsidR="00EA1ACC" w:rsidRDefault="00DF5689" w:rsidP="0094609E">
            <w:pPr>
              <w:pStyle w:val="nrpsTablecell"/>
              <w:keepNext/>
              <w:keepLines/>
              <w:jc w:val="center"/>
            </w:pPr>
            <w:r>
              <w:t>NA*</w:t>
            </w:r>
          </w:p>
        </w:tc>
        <w:tc>
          <w:tcPr>
            <w:tcW w:w="987" w:type="dxa"/>
            <w:tcBorders>
              <w:top w:val="nil"/>
              <w:left w:val="single" w:sz="4" w:space="0" w:color="000000"/>
              <w:bottom w:val="nil"/>
              <w:right w:val="single" w:sz="4" w:space="0" w:color="000000"/>
            </w:tcBorders>
            <w:shd w:val="clear" w:color="auto" w:fill="D9D9D9" w:themeFill="background1" w:themeFillShade="D9"/>
            <w:vAlign w:val="center"/>
          </w:tcPr>
          <w:p w14:paraId="7BAEA7A6" w14:textId="4556FB37" w:rsidR="00EA1ACC" w:rsidRDefault="00DF5689" w:rsidP="0094609E">
            <w:pPr>
              <w:pStyle w:val="nrpsTablecell"/>
              <w:keepNext/>
              <w:keepLines/>
              <w:jc w:val="center"/>
            </w:pPr>
            <w:r>
              <w:t>4.6</w:t>
            </w:r>
          </w:p>
        </w:tc>
        <w:tc>
          <w:tcPr>
            <w:tcW w:w="718" w:type="dxa"/>
            <w:tcBorders>
              <w:top w:val="nil"/>
              <w:left w:val="single" w:sz="4" w:space="0" w:color="000000"/>
              <w:bottom w:val="nil"/>
              <w:right w:val="nil"/>
            </w:tcBorders>
            <w:shd w:val="clear" w:color="auto" w:fill="D9D9D9" w:themeFill="background1" w:themeFillShade="D9"/>
            <w:vAlign w:val="center"/>
          </w:tcPr>
          <w:p w14:paraId="766285F6" w14:textId="1651AAAE" w:rsidR="00EA1ACC" w:rsidRDefault="00DF5689" w:rsidP="0094609E">
            <w:pPr>
              <w:pStyle w:val="nrpsTablecell"/>
              <w:keepNext/>
              <w:keepLines/>
              <w:jc w:val="center"/>
            </w:pPr>
            <w:r>
              <w:t>3.4</w:t>
            </w:r>
          </w:p>
        </w:tc>
      </w:tr>
      <w:tr w:rsidR="0063538A" w14:paraId="200BE0FB" w14:textId="77777777" w:rsidTr="00743F89">
        <w:trPr>
          <w:trHeight w:val="576"/>
          <w:jc w:val="center"/>
        </w:trPr>
        <w:tc>
          <w:tcPr>
            <w:tcW w:w="2146" w:type="dxa"/>
            <w:tcBorders>
              <w:top w:val="nil"/>
              <w:left w:val="nil"/>
              <w:bottom w:val="single" w:sz="4" w:space="0" w:color="000000"/>
              <w:right w:val="single" w:sz="4" w:space="0" w:color="000000"/>
            </w:tcBorders>
            <w:vAlign w:val="center"/>
          </w:tcPr>
          <w:p w14:paraId="49D953FB" w14:textId="09054387" w:rsidR="00EA1ACC" w:rsidRPr="0063538A" w:rsidRDefault="0063538A" w:rsidP="0094609E">
            <w:pPr>
              <w:pStyle w:val="nrpsTablecell"/>
              <w:keepNext/>
              <w:keepLines/>
              <w:ind w:left="252" w:hanging="252"/>
            </w:pPr>
            <w:r w:rsidRPr="0063538A">
              <w:t xml:space="preserve">Low birthrate </w:t>
            </w:r>
            <w:r w:rsidR="00072B51">
              <w:br/>
            </w:r>
            <w:r w:rsidR="00255C01" w:rsidRPr="00D1220C">
              <w:rPr>
                <w:highlight w:val="green"/>
              </w:rPr>
              <w:t>(</w:t>
            </w:r>
            <w:r w:rsidRPr="0063538A">
              <w:t>%)</w:t>
            </w:r>
          </w:p>
        </w:tc>
        <w:tc>
          <w:tcPr>
            <w:tcW w:w="1160" w:type="dxa"/>
            <w:tcBorders>
              <w:top w:val="nil"/>
              <w:left w:val="single" w:sz="4" w:space="0" w:color="000000"/>
              <w:bottom w:val="single" w:sz="4" w:space="0" w:color="000000"/>
              <w:right w:val="single" w:sz="4" w:space="0" w:color="000000"/>
            </w:tcBorders>
            <w:vAlign w:val="center"/>
          </w:tcPr>
          <w:p w14:paraId="31779FE6" w14:textId="78132059" w:rsidR="00EA1ACC" w:rsidRDefault="00DF5689" w:rsidP="0094609E">
            <w:pPr>
              <w:pStyle w:val="nrpsTablecell"/>
              <w:keepNext/>
              <w:keepLines/>
              <w:jc w:val="center"/>
            </w:pPr>
            <w:r>
              <w:t>5%</w:t>
            </w:r>
          </w:p>
        </w:tc>
        <w:tc>
          <w:tcPr>
            <w:tcW w:w="1375" w:type="dxa"/>
            <w:tcBorders>
              <w:top w:val="nil"/>
              <w:left w:val="single" w:sz="4" w:space="0" w:color="000000"/>
              <w:bottom w:val="single" w:sz="4" w:space="0" w:color="000000"/>
              <w:right w:val="single" w:sz="4" w:space="0" w:color="000000"/>
            </w:tcBorders>
            <w:vAlign w:val="center"/>
          </w:tcPr>
          <w:p w14:paraId="553DFA9E" w14:textId="1518EB9A" w:rsidR="00EA1ACC" w:rsidRDefault="00DF5689" w:rsidP="0094609E">
            <w:pPr>
              <w:pStyle w:val="nrpsTablecell"/>
              <w:keepNext/>
              <w:keepLines/>
              <w:jc w:val="center"/>
            </w:pPr>
            <w:r>
              <w:t>7%</w:t>
            </w:r>
          </w:p>
        </w:tc>
        <w:tc>
          <w:tcPr>
            <w:tcW w:w="767" w:type="dxa"/>
            <w:tcBorders>
              <w:top w:val="nil"/>
              <w:left w:val="single" w:sz="4" w:space="0" w:color="000000"/>
              <w:bottom w:val="single" w:sz="4" w:space="0" w:color="000000"/>
              <w:right w:val="single" w:sz="4" w:space="0" w:color="000000"/>
            </w:tcBorders>
            <w:vAlign w:val="center"/>
          </w:tcPr>
          <w:p w14:paraId="45C464DA" w14:textId="12F9D2CE" w:rsidR="00EA1ACC" w:rsidRDefault="00DF5689" w:rsidP="0094609E">
            <w:pPr>
              <w:pStyle w:val="nrpsTablecell"/>
              <w:keepNext/>
              <w:keepLines/>
              <w:jc w:val="center"/>
            </w:pPr>
            <w:r>
              <w:t>9%</w:t>
            </w:r>
          </w:p>
        </w:tc>
        <w:tc>
          <w:tcPr>
            <w:tcW w:w="720" w:type="dxa"/>
            <w:tcBorders>
              <w:top w:val="nil"/>
              <w:left w:val="single" w:sz="4" w:space="0" w:color="000000"/>
              <w:bottom w:val="single" w:sz="4" w:space="0" w:color="000000"/>
              <w:right w:val="single" w:sz="4" w:space="0" w:color="000000"/>
            </w:tcBorders>
            <w:vAlign w:val="center"/>
          </w:tcPr>
          <w:p w14:paraId="1A5DD6CA" w14:textId="6934359E" w:rsidR="00EA1ACC" w:rsidRDefault="00DF5689" w:rsidP="0094609E">
            <w:pPr>
              <w:pStyle w:val="nrpsTablecell"/>
              <w:keepNext/>
              <w:keepLines/>
              <w:jc w:val="center"/>
            </w:pPr>
            <w:r>
              <w:t>10%</w:t>
            </w:r>
          </w:p>
        </w:tc>
        <w:tc>
          <w:tcPr>
            <w:tcW w:w="767" w:type="dxa"/>
            <w:tcBorders>
              <w:top w:val="nil"/>
              <w:left w:val="single" w:sz="4" w:space="0" w:color="000000"/>
              <w:bottom w:val="single" w:sz="4" w:space="0" w:color="000000"/>
              <w:right w:val="single" w:sz="4" w:space="0" w:color="000000"/>
            </w:tcBorders>
            <w:vAlign w:val="center"/>
          </w:tcPr>
          <w:p w14:paraId="1D05C3D3" w14:textId="4BC1E9D4" w:rsidR="00EA1ACC" w:rsidRDefault="00DF5689" w:rsidP="0094609E">
            <w:pPr>
              <w:pStyle w:val="nrpsTablecell"/>
              <w:keepNext/>
              <w:keepLines/>
              <w:jc w:val="center"/>
            </w:pPr>
            <w:r>
              <w:t>12%</w:t>
            </w:r>
          </w:p>
        </w:tc>
        <w:tc>
          <w:tcPr>
            <w:tcW w:w="987" w:type="dxa"/>
            <w:tcBorders>
              <w:top w:val="nil"/>
              <w:left w:val="single" w:sz="4" w:space="0" w:color="000000"/>
              <w:bottom w:val="single" w:sz="4" w:space="0" w:color="000000"/>
              <w:right w:val="single" w:sz="4" w:space="0" w:color="000000"/>
            </w:tcBorders>
            <w:vAlign w:val="center"/>
          </w:tcPr>
          <w:p w14:paraId="01363139" w14:textId="602D7A83" w:rsidR="00EA1ACC" w:rsidRDefault="00DF5689" w:rsidP="0094609E">
            <w:pPr>
              <w:pStyle w:val="nrpsTablecell"/>
              <w:keepNext/>
              <w:keepLines/>
              <w:jc w:val="center"/>
            </w:pPr>
            <w:r>
              <w:t>8%</w:t>
            </w:r>
          </w:p>
        </w:tc>
        <w:tc>
          <w:tcPr>
            <w:tcW w:w="718" w:type="dxa"/>
            <w:tcBorders>
              <w:top w:val="nil"/>
              <w:left w:val="single" w:sz="4" w:space="0" w:color="000000"/>
              <w:bottom w:val="single" w:sz="4" w:space="0" w:color="000000"/>
              <w:right w:val="nil"/>
            </w:tcBorders>
            <w:vAlign w:val="center"/>
          </w:tcPr>
          <w:p w14:paraId="170B1AB2" w14:textId="560D8829" w:rsidR="00EA1ACC" w:rsidRDefault="00DF5689" w:rsidP="0094609E">
            <w:pPr>
              <w:pStyle w:val="nrpsTablecell"/>
              <w:keepNext/>
              <w:keepLines/>
              <w:jc w:val="center"/>
            </w:pPr>
            <w:r>
              <w:t>7%</w:t>
            </w:r>
          </w:p>
        </w:tc>
      </w:tr>
      <w:tr w:rsidR="0063538A" w:rsidRPr="00DF5689" w14:paraId="32F4BA41" w14:textId="77777777" w:rsidTr="00743F89">
        <w:trPr>
          <w:jc w:val="center"/>
        </w:trPr>
        <w:tc>
          <w:tcPr>
            <w:tcW w:w="8640" w:type="dxa"/>
            <w:gridSpan w:val="8"/>
            <w:tcBorders>
              <w:left w:val="nil"/>
              <w:bottom w:val="nil"/>
              <w:right w:val="nil"/>
            </w:tcBorders>
          </w:tcPr>
          <w:p w14:paraId="719A2434" w14:textId="77777777" w:rsidR="0063538A" w:rsidRDefault="0063538A" w:rsidP="0094609E">
            <w:pPr>
              <w:pStyle w:val="nrpsTablecell"/>
              <w:keepNext/>
              <w:keepLines/>
              <w:rPr>
                <w:sz w:val="8"/>
              </w:rPr>
            </w:pPr>
          </w:p>
          <w:p w14:paraId="0432FBDB" w14:textId="4D4339A7" w:rsidR="0063538A" w:rsidRPr="00DF5689" w:rsidRDefault="0063538A" w:rsidP="0094609E">
            <w:pPr>
              <w:pStyle w:val="nrpsNormal"/>
              <w:keepNext/>
              <w:keepLines/>
              <w:rPr>
                <w:sz w:val="8"/>
              </w:rPr>
            </w:pPr>
            <w:r w:rsidRPr="00DF5689">
              <w:rPr>
                <w:rFonts w:ascii="Arial" w:hAnsi="Arial" w:cs="Arial"/>
                <w:sz w:val="16"/>
                <w:szCs w:val="16"/>
              </w:rPr>
              <w:t xml:space="preserve">* AI = American Indian; AN = Alaskan Native; PI = Pacific Islander; NA = </w:t>
            </w:r>
            <w:r>
              <w:rPr>
                <w:rFonts w:ascii="Arial" w:hAnsi="Arial" w:cs="Arial"/>
                <w:sz w:val="16"/>
                <w:szCs w:val="16"/>
              </w:rPr>
              <w:t>n</w:t>
            </w:r>
            <w:r w:rsidRPr="00DF5689">
              <w:rPr>
                <w:rFonts w:ascii="Arial" w:hAnsi="Arial" w:cs="Arial"/>
                <w:sz w:val="16"/>
                <w:szCs w:val="16"/>
              </w:rPr>
              <w:t xml:space="preserve">ot </w:t>
            </w:r>
            <w:r w:rsidRPr="009314E0">
              <w:rPr>
                <w:rFonts w:ascii="Arial" w:hAnsi="Arial" w:cs="Arial"/>
                <w:sz w:val="16"/>
                <w:szCs w:val="16"/>
              </w:rPr>
              <w:t xml:space="preserve">applicable </w:t>
            </w:r>
            <w:r w:rsidR="00255C01" w:rsidRPr="009314E0">
              <w:t>(</w:t>
            </w:r>
            <w:r w:rsidRPr="009314E0">
              <w:rPr>
                <w:rFonts w:ascii="Arial" w:hAnsi="Arial" w:cs="Arial"/>
                <w:sz w:val="16"/>
                <w:szCs w:val="16"/>
              </w:rPr>
              <w:t>data</w:t>
            </w:r>
            <w:r w:rsidRPr="00DF5689">
              <w:rPr>
                <w:rFonts w:ascii="Arial" w:hAnsi="Arial" w:cs="Arial"/>
                <w:sz w:val="16"/>
                <w:szCs w:val="16"/>
              </w:rPr>
              <w:t xml:space="preserve"> for all racial/ethnic groups may not be available due to small numbers)</w:t>
            </w:r>
          </w:p>
        </w:tc>
      </w:tr>
    </w:tbl>
    <w:p w14:paraId="14DF9BD9" w14:textId="77777777" w:rsidR="00072B51" w:rsidRDefault="00072B51" w:rsidP="00C81D59">
      <w:pPr>
        <w:pStyle w:val="nrpsNormal"/>
      </w:pPr>
    </w:p>
    <w:p w14:paraId="16F6A99B" w14:textId="0FD5631F" w:rsidR="00AC4FA9" w:rsidRDefault="00AC4FA9" w:rsidP="00AC4FA9">
      <w:pPr>
        <w:pStyle w:val="nrpsHeading3"/>
      </w:pPr>
      <w:bookmarkStart w:id="418" w:name="_Toc34208645"/>
      <w:r>
        <w:t>Leading causes of death in Montana</w:t>
      </w:r>
      <w:bookmarkEnd w:id="418"/>
    </w:p>
    <w:p w14:paraId="146A4F4B" w14:textId="48865CA7" w:rsidR="00C81D59" w:rsidRPr="00C81D59" w:rsidRDefault="00EB35BC" w:rsidP="00C81D59">
      <w:pPr>
        <w:pStyle w:val="nrpsNormal"/>
      </w:pPr>
      <w:r w:rsidRPr="00996301">
        <w:t xml:space="preserve">The leading causes of death in Montana, in order of severity, are heart disease, cancer, respiratory disease, accidents, stroke, and suicide </w:t>
      </w:r>
      <w:r w:rsidR="00255C01" w:rsidRPr="00D1220C">
        <w:rPr>
          <w:highlight w:val="green"/>
        </w:rPr>
        <w:t>(</w:t>
      </w:r>
      <w:commentRangeStart w:id="419"/>
      <w:r w:rsidR="00F901DE">
        <w:t>CDC KK</w:t>
      </w:r>
      <w:commentRangeEnd w:id="419"/>
      <w:r w:rsidR="006729B5">
        <w:rPr>
          <w:rStyle w:val="CommentReference"/>
          <w:rFonts w:asciiTheme="minorHAnsi" w:hAnsiTheme="minorHAnsi"/>
        </w:rPr>
        <w:commentReference w:id="419"/>
      </w:r>
      <w:r w:rsidRPr="00996301">
        <w:t>). Building from this knowledge, Montana’s State Health Improvement Plan</w:t>
      </w:r>
      <w:bookmarkStart w:id="420" w:name="_Ref23430126"/>
      <w:r w:rsidRPr="00996301">
        <w:t xml:space="preserve"> </w:t>
      </w:r>
      <w:bookmarkEnd w:id="420"/>
      <w:r w:rsidRPr="00996301">
        <w:t xml:space="preserve">identified five priority areas for focus </w:t>
      </w:r>
      <w:r w:rsidR="00255C01" w:rsidRPr="00D1220C">
        <w:rPr>
          <w:highlight w:val="green"/>
        </w:rPr>
        <w:t>(</w:t>
      </w:r>
      <w:r w:rsidRPr="00996301">
        <w:t>MTDPHHS 20</w:t>
      </w:r>
      <w:r w:rsidR="009016D0">
        <w:t>20</w:t>
      </w:r>
      <w:r w:rsidRPr="00996301">
        <w:t xml:space="preserve">). We detail each of the five areas </w:t>
      </w:r>
      <w:r>
        <w:t xml:space="preserve">below, plus compare Montana to national </w:t>
      </w:r>
      <w:r w:rsidRPr="00743F89">
        <w:t>averages in Table</w:t>
      </w:r>
      <w:r w:rsidR="001977AE" w:rsidRPr="00743F89">
        <w:t xml:space="preserve"> 2</w:t>
      </w:r>
      <w:r w:rsidRPr="00743F89">
        <w:t>-</w:t>
      </w:r>
      <w:r w:rsidR="003479E3" w:rsidRPr="00743F89">
        <w:t>3</w:t>
      </w:r>
      <w:r w:rsidRPr="00743F89">
        <w:t>.</w:t>
      </w:r>
      <w:r w:rsidR="00CE0C27" w:rsidRPr="00743F89">
        <w:t xml:space="preserve"> </w:t>
      </w:r>
      <w:r w:rsidR="00C81D59" w:rsidRPr="00743F89">
        <w:t>Note</w:t>
      </w:r>
      <w:r w:rsidR="00C81D59" w:rsidRPr="00C81D59">
        <w:t xml:space="preserve"> that all declaration</w:t>
      </w:r>
      <w:r w:rsidR="009D2353">
        <w:t>s</w:t>
      </w:r>
      <w:r w:rsidR="00C81D59" w:rsidRPr="00C81D59">
        <w:t xml:space="preserve"> in the bullets that follow</w:t>
      </w:r>
      <w:r w:rsidR="009D2353">
        <w:t xml:space="preserve">, unless otherwise credited, </w:t>
      </w:r>
      <w:r w:rsidR="00C81D59" w:rsidRPr="00C81D59">
        <w:t xml:space="preserve">are derived from Montana’s State Health Improvement Plan </w:t>
      </w:r>
      <w:r w:rsidR="00C81D59" w:rsidRPr="00C81D59">
        <w:rPr>
          <w:highlight w:val="green"/>
        </w:rPr>
        <w:t>(</w:t>
      </w:r>
      <w:r w:rsidR="00C81D59" w:rsidRPr="00C81D59">
        <w:t>MTDPHHS 20</w:t>
      </w:r>
      <w:r w:rsidR="009016D0">
        <w:t>20</w:t>
      </w:r>
      <w:r w:rsidR="00C81D59" w:rsidRPr="00C81D59">
        <w:t>).</w:t>
      </w:r>
    </w:p>
    <w:p w14:paraId="631246B3" w14:textId="38D8DE30" w:rsidR="00EB35BC" w:rsidRPr="00FA4126" w:rsidRDefault="00EB35BC" w:rsidP="00CE0C27">
      <w:pPr>
        <w:pStyle w:val="nrpsBulletlist"/>
      </w:pPr>
      <w:commentRangeStart w:id="421"/>
      <w:commentRangeStart w:id="422"/>
      <w:r w:rsidRPr="00750291">
        <w:rPr>
          <w:i/>
        </w:rPr>
        <w:t xml:space="preserve">Behavioral </w:t>
      </w:r>
      <w:commentRangeEnd w:id="421"/>
      <w:r>
        <w:rPr>
          <w:rStyle w:val="CommentReference"/>
          <w:rFonts w:eastAsiaTheme="minorHAnsi" w:cstheme="minorBidi"/>
        </w:rPr>
        <w:commentReference w:id="421"/>
      </w:r>
      <w:commentRangeEnd w:id="422"/>
      <w:r w:rsidR="002F4764">
        <w:rPr>
          <w:rStyle w:val="CommentReference"/>
          <w:rFonts w:asciiTheme="minorHAnsi" w:hAnsiTheme="minorHAnsi"/>
        </w:rPr>
        <w:commentReference w:id="422"/>
      </w:r>
      <w:r w:rsidRPr="00750291">
        <w:rPr>
          <w:i/>
        </w:rPr>
        <w:t xml:space="preserve">health, including suicide prevention, depression, substance </w:t>
      </w:r>
      <w:r>
        <w:rPr>
          <w:i/>
        </w:rPr>
        <w:t>abu</w:t>
      </w:r>
      <w:r w:rsidRPr="00750291">
        <w:rPr>
          <w:i/>
        </w:rPr>
        <w:t xml:space="preserve">se, and opioid </w:t>
      </w:r>
      <w:proofErr w:type="gramStart"/>
      <w:r w:rsidRPr="00750291">
        <w:rPr>
          <w:i/>
        </w:rPr>
        <w:t>misuse.—</w:t>
      </w:r>
      <w:proofErr w:type="gramEnd"/>
      <w:r w:rsidRPr="006C3805">
        <w:t>Suicide-related deaths in Montana</w:t>
      </w:r>
      <w:r>
        <w:t xml:space="preserve"> are the highest per capita in the US —29.8 per 100,000 </w:t>
      </w:r>
      <w:r w:rsidRPr="00730B2B">
        <w:t>people—</w:t>
      </w:r>
      <w:r>
        <w:t xml:space="preserve">and twice the </w:t>
      </w:r>
      <w:r w:rsidRPr="00730B2B">
        <w:t>national average</w:t>
      </w:r>
      <w:r w:rsidR="009D2353">
        <w:t xml:space="preserve"> </w:t>
      </w:r>
      <w:r w:rsidR="00255C01" w:rsidRPr="00D1220C">
        <w:rPr>
          <w:highlight w:val="green"/>
        </w:rPr>
        <w:t>(</w:t>
      </w:r>
      <w:commentRangeStart w:id="423"/>
      <w:commentRangeStart w:id="424"/>
      <w:r w:rsidR="009D2353" w:rsidRPr="006E7C70">
        <w:rPr>
          <w:highlight w:val="cyan"/>
        </w:rPr>
        <w:t>W</w:t>
      </w:r>
      <w:r w:rsidR="009D2353" w:rsidRPr="00730B2B">
        <w:t>orld Population Review undated)</w:t>
      </w:r>
      <w:r w:rsidR="009D2353">
        <w:t xml:space="preserve"> </w:t>
      </w:r>
      <w:commentRangeEnd w:id="423"/>
      <w:r w:rsidR="009D2353">
        <w:rPr>
          <w:rStyle w:val="CommentReference"/>
          <w:rFonts w:eastAsiaTheme="minorHAnsi" w:cstheme="minorBidi"/>
        </w:rPr>
        <w:commentReference w:id="423"/>
      </w:r>
      <w:commentRangeEnd w:id="424"/>
      <w:r w:rsidR="002F4764">
        <w:rPr>
          <w:rStyle w:val="CommentReference"/>
          <w:rFonts w:asciiTheme="minorHAnsi" w:hAnsiTheme="minorHAnsi"/>
        </w:rPr>
        <w:commentReference w:id="424"/>
      </w:r>
      <w:r>
        <w:t xml:space="preserve">. </w:t>
      </w:r>
      <w:commentRangeStart w:id="425"/>
      <w:commentRangeStart w:id="426"/>
      <w:commentRangeStart w:id="427"/>
      <w:r w:rsidR="009D2353">
        <w:t>Thi</w:t>
      </w:r>
      <w:r w:rsidR="009D2353" w:rsidRPr="00730B2B">
        <w:t xml:space="preserve">s rate is significantly higher in rural counties and in Native American populations. </w:t>
      </w:r>
      <w:commentRangeEnd w:id="425"/>
      <w:r w:rsidR="009D2353">
        <w:rPr>
          <w:rStyle w:val="CommentReference"/>
          <w:rFonts w:eastAsiaTheme="minorHAnsi" w:cstheme="minorBidi"/>
        </w:rPr>
        <w:commentReference w:id="425"/>
      </w:r>
      <w:commentRangeEnd w:id="426"/>
      <w:r w:rsidR="009D2353">
        <w:rPr>
          <w:rStyle w:val="CommentReference"/>
          <w:rFonts w:eastAsiaTheme="minorHAnsi" w:cstheme="minorBidi"/>
        </w:rPr>
        <w:commentReference w:id="426"/>
      </w:r>
      <w:commentRangeEnd w:id="427"/>
      <w:r w:rsidR="002F4764">
        <w:rPr>
          <w:rStyle w:val="CommentReference"/>
          <w:rFonts w:asciiTheme="minorHAnsi" w:hAnsiTheme="minorHAnsi"/>
        </w:rPr>
        <w:commentReference w:id="427"/>
      </w:r>
      <w:r>
        <w:t>The path Montanan’s take toward suicide often includes</w:t>
      </w:r>
      <w:r w:rsidRPr="00730B2B">
        <w:t xml:space="preserve"> depression</w:t>
      </w:r>
      <w:r>
        <w:t xml:space="preserve"> and/or substance abuse. Th</w:t>
      </w:r>
      <w:r w:rsidRPr="00730B2B">
        <w:t>e number of adults treated with mental health illnesses in Montana between 2009 and 2013 was higher than the national average. One in ten Montana adults (nearly 84,000) report frequent mental distress with 14 or more days of poor mental or emotional health in the past month</w:t>
      </w:r>
      <w:r w:rsidR="009D2353">
        <w:t>.</w:t>
      </w:r>
      <w:r w:rsidRPr="00730B2B">
        <w:rPr>
          <w:rFonts w:ascii="ArialMT" w:hAnsi="ArialMT"/>
          <w:sz w:val="22"/>
          <w:szCs w:val="22"/>
        </w:rPr>
        <w:t xml:space="preserve"> </w:t>
      </w:r>
      <w:r w:rsidRPr="00730B2B">
        <w:t>In addition</w:t>
      </w:r>
      <w:r>
        <w:t>, n</w:t>
      </w:r>
      <w:r w:rsidRPr="006C3805">
        <w:t xml:space="preserve">early 64,000 Montana adults struggle with substance </w:t>
      </w:r>
      <w:r>
        <w:t>abuse</w:t>
      </w:r>
      <w:r w:rsidR="009D2353">
        <w:t xml:space="preserve">. </w:t>
      </w:r>
      <w:r w:rsidRPr="006C3805">
        <w:t xml:space="preserve">Alcohol is the </w:t>
      </w:r>
      <w:proofErr w:type="gramStart"/>
      <w:r w:rsidRPr="006C3805">
        <w:t>most commonly abused</w:t>
      </w:r>
      <w:proofErr w:type="gramEnd"/>
      <w:r w:rsidRPr="006C3805">
        <w:t xml:space="preserve"> substance in Montana</w:t>
      </w:r>
      <w:r>
        <w:t>, but o</w:t>
      </w:r>
      <w:r w:rsidRPr="006C3805">
        <w:t xml:space="preserve">pioids are the leading cause of </w:t>
      </w:r>
      <w:del w:id="428" w:author="Whitlock, Cathy" w:date="2020-03-07T14:08:00Z">
        <w:r w:rsidRPr="006C3805" w:rsidDel="00E63ABF">
          <w:delText xml:space="preserve">drug </w:delText>
        </w:r>
      </w:del>
      <w:ins w:id="429" w:author="Whitlock, Cathy" w:date="2020-03-07T14:08:00Z">
        <w:r w:rsidR="00E63ABF" w:rsidRPr="006C3805">
          <w:t>drug</w:t>
        </w:r>
        <w:r w:rsidR="00E63ABF">
          <w:t>-</w:t>
        </w:r>
      </w:ins>
      <w:r w:rsidRPr="006C3805">
        <w:t xml:space="preserve">overdose deaths in Montana, accounting for 44% of all </w:t>
      </w:r>
      <w:del w:id="430" w:author="Whitlock, Cathy" w:date="2020-03-07T14:08:00Z">
        <w:r w:rsidRPr="006C3805" w:rsidDel="00E63ABF">
          <w:delText xml:space="preserve">drug </w:delText>
        </w:r>
      </w:del>
      <w:ins w:id="431" w:author="Whitlock, Cathy" w:date="2020-03-07T14:08:00Z">
        <w:r w:rsidR="00E63ABF" w:rsidRPr="006C3805">
          <w:t>drug</w:t>
        </w:r>
        <w:r w:rsidR="00E63ABF">
          <w:t>-</w:t>
        </w:r>
      </w:ins>
      <w:r w:rsidRPr="006C3805">
        <w:t xml:space="preserve">overdose deaths. </w:t>
      </w:r>
    </w:p>
    <w:p w14:paraId="4F2F29B4" w14:textId="3C276B9C" w:rsidR="00EB35BC" w:rsidRPr="00AD6BE1" w:rsidRDefault="00EB35BC" w:rsidP="00CE0C27">
      <w:pPr>
        <w:pStyle w:val="nrpsBulletlist"/>
      </w:pPr>
      <w:r w:rsidRPr="00AD6BE1">
        <w:rPr>
          <w:i/>
        </w:rPr>
        <w:t xml:space="preserve">Chronic disease </w:t>
      </w:r>
      <w:proofErr w:type="gramStart"/>
      <w:r w:rsidRPr="00AD6BE1">
        <w:rPr>
          <w:i/>
        </w:rPr>
        <w:t>prevention.—</w:t>
      </w:r>
      <w:proofErr w:type="gramEnd"/>
      <w:r w:rsidRPr="00AD6BE1">
        <w:t xml:space="preserve">Chronic disease in Montana is attributable in large part to smoking, obesity, physical inactivity, and poor </w:t>
      </w:r>
      <w:r w:rsidRPr="00C81D59">
        <w:t>nutrition.</w:t>
      </w:r>
      <w:r w:rsidR="00C81D59" w:rsidRPr="00C81D59">
        <w:t xml:space="preserve"> Tobacco use is the leading cause of preventable death, with 1600 tobacco-related deaths each year. Per capita, these deaths strike Montana’s </w:t>
      </w:r>
      <w:commentRangeStart w:id="432"/>
      <w:r w:rsidR="00C81D59" w:rsidRPr="00C81D59">
        <w:t xml:space="preserve">American Indian </w:t>
      </w:r>
      <w:commentRangeEnd w:id="432"/>
      <w:r w:rsidR="00E63ABF">
        <w:rPr>
          <w:rStyle w:val="CommentReference"/>
          <w:rFonts w:asciiTheme="minorHAnsi" w:hAnsiTheme="minorHAnsi"/>
        </w:rPr>
        <w:commentReference w:id="432"/>
      </w:r>
      <w:r w:rsidR="00C81D59" w:rsidRPr="00C81D59">
        <w:t>population disproportionately</w:t>
      </w:r>
      <w:r w:rsidR="0023644C">
        <w:t xml:space="preserve"> </w:t>
      </w:r>
      <w:r w:rsidR="00255C01" w:rsidRPr="00D1220C">
        <w:rPr>
          <w:highlight w:val="green"/>
        </w:rPr>
        <w:t>(</w:t>
      </w:r>
      <w:r w:rsidR="0023644C">
        <w:t xml:space="preserve">Campaign for Tobacco-free Kids </w:t>
      </w:r>
      <w:r w:rsidR="0023644C">
        <w:lastRenderedPageBreak/>
        <w:t>2017)</w:t>
      </w:r>
      <w:r w:rsidR="00C81D59" w:rsidRPr="00C81D59">
        <w:t>.</w:t>
      </w:r>
      <w:r w:rsidR="00C81D59">
        <w:t xml:space="preserve"> S</w:t>
      </w:r>
      <w:r w:rsidRPr="00AD6BE1">
        <w:t>eventy-five percent of Montana adults and 72% of youth do not meet the national physical activity recommendations</w:t>
      </w:r>
      <w:r w:rsidR="006E7C70">
        <w:t xml:space="preserve"> </w:t>
      </w:r>
      <w:r w:rsidR="00255C01" w:rsidRPr="00D1220C">
        <w:rPr>
          <w:highlight w:val="green"/>
        </w:rPr>
        <w:t>(</w:t>
      </w:r>
      <w:r w:rsidR="006E7C70">
        <w:t>M</w:t>
      </w:r>
      <w:r w:rsidR="00547570">
        <w:t>T</w:t>
      </w:r>
      <w:r w:rsidR="006E7C70">
        <w:t>OPI 2017)</w:t>
      </w:r>
      <w:r w:rsidRPr="00AD6BE1">
        <w:t>. In addition, only 62% of Montanans are up</w:t>
      </w:r>
      <w:ins w:id="433" w:author="Whitlock, Cathy" w:date="2020-03-07T14:10:00Z">
        <w:r w:rsidR="00E63ABF">
          <w:t xml:space="preserve"> </w:t>
        </w:r>
      </w:ins>
      <w:del w:id="434" w:author="Whitlock, Cathy" w:date="2020-03-07T14:10:00Z">
        <w:r w:rsidRPr="00AD6BE1" w:rsidDel="00E63ABF">
          <w:delText>-</w:delText>
        </w:r>
      </w:del>
      <w:r w:rsidRPr="00AD6BE1">
        <w:t>to</w:t>
      </w:r>
      <w:ins w:id="435" w:author="Whitlock, Cathy" w:date="2020-03-07T14:10:00Z">
        <w:r w:rsidR="00E63ABF">
          <w:t xml:space="preserve"> </w:t>
        </w:r>
      </w:ins>
      <w:del w:id="436" w:author="Whitlock, Cathy" w:date="2020-03-07T14:10:00Z">
        <w:r w:rsidRPr="00AD6BE1" w:rsidDel="00E63ABF">
          <w:delText>-</w:delText>
        </w:r>
      </w:del>
      <w:r w:rsidRPr="00AD6BE1">
        <w:t>date with colorectal cancer screening</w:t>
      </w:r>
      <w:r w:rsidR="004B2DA4">
        <w:t xml:space="preserve"> </w:t>
      </w:r>
      <w:r w:rsidR="00255C01" w:rsidRPr="00D1220C">
        <w:rPr>
          <w:highlight w:val="green"/>
        </w:rPr>
        <w:t>(</w:t>
      </w:r>
      <w:r w:rsidR="004B2DA4">
        <w:t>MTDPHHS 2016)</w:t>
      </w:r>
      <w:r w:rsidRPr="00AD6BE1">
        <w:t>.</w:t>
      </w:r>
    </w:p>
    <w:p w14:paraId="5F5FAEB6" w14:textId="40EC7203" w:rsidR="00EB35BC" w:rsidRPr="00730B2B" w:rsidRDefault="00EB35BC" w:rsidP="00CE0C27">
      <w:pPr>
        <w:pStyle w:val="nrpsBulletlist"/>
      </w:pPr>
      <w:r w:rsidRPr="003229F6">
        <w:rPr>
          <w:i/>
        </w:rPr>
        <w:t xml:space="preserve">Healthy mothers, babies, and </w:t>
      </w:r>
      <w:proofErr w:type="gramStart"/>
      <w:r w:rsidRPr="003229F6">
        <w:rPr>
          <w:i/>
        </w:rPr>
        <w:t>youth.—</w:t>
      </w:r>
      <w:proofErr w:type="gramEnd"/>
      <w:r w:rsidRPr="006C3805">
        <w:t>Approximately 12,000 live births occur each year in Montana</w:t>
      </w:r>
      <w:r>
        <w:t xml:space="preserve">. </w:t>
      </w:r>
      <w:r w:rsidRPr="003229F6">
        <w:t xml:space="preserve">In 2015, 32% of births </w:t>
      </w:r>
      <w:r>
        <w:t xml:space="preserve">in our state </w:t>
      </w:r>
      <w:r w:rsidRPr="003229F6">
        <w:t>were unintended</w:t>
      </w:r>
      <w:r w:rsidR="00B77520">
        <w:t>.</w:t>
      </w:r>
      <w:r>
        <w:t xml:space="preserve"> I</w:t>
      </w:r>
      <w:r w:rsidRPr="006C3805">
        <w:t xml:space="preserve">nfant mortality </w:t>
      </w:r>
      <w:r>
        <w:t xml:space="preserve">in Montana </w:t>
      </w:r>
      <w:r w:rsidRPr="006C3805">
        <w:t xml:space="preserve">is 5.7 </w:t>
      </w:r>
      <w:r>
        <w:t xml:space="preserve">per 1000 births </w:t>
      </w:r>
      <w:r w:rsidRPr="006C3805">
        <w:t xml:space="preserve">for </w:t>
      </w:r>
      <w:r>
        <w:t>w</w:t>
      </w:r>
      <w:r w:rsidRPr="006C3805">
        <w:t>hite populations</w:t>
      </w:r>
      <w:r>
        <w:t xml:space="preserve">, closely matching the </w:t>
      </w:r>
      <w:r w:rsidRPr="006C3805">
        <w:t xml:space="preserve">rate </w:t>
      </w:r>
      <w:r w:rsidRPr="00730B2B">
        <w:t xml:space="preserve">for all races </w:t>
      </w:r>
      <w:r>
        <w:t>nationally of</w:t>
      </w:r>
      <w:r w:rsidRPr="00730B2B">
        <w:t xml:space="preserve"> 5.8 per 1000 births</w:t>
      </w:r>
      <w:r>
        <w:t>. In contrast, infant mortality for American</w:t>
      </w:r>
      <w:r w:rsidR="00811FB8">
        <w:t xml:space="preserve"> Indian</w:t>
      </w:r>
      <w:r>
        <w:t>s in Montana is</w:t>
      </w:r>
      <w:r w:rsidRPr="006C3805">
        <w:t xml:space="preserve"> 10 per 1000 birth</w:t>
      </w:r>
      <w:r w:rsidR="00B77520">
        <w:t xml:space="preserve">s </w:t>
      </w:r>
      <w:r w:rsidR="00255C01" w:rsidRPr="00D1220C">
        <w:rPr>
          <w:highlight w:val="green"/>
        </w:rPr>
        <w:t>(</w:t>
      </w:r>
      <w:r w:rsidR="004B2DA4">
        <w:t>MTDPHHS 2017</w:t>
      </w:r>
      <w:r w:rsidR="00B77520">
        <w:t xml:space="preserve">). </w:t>
      </w:r>
      <w:commentRangeStart w:id="437"/>
      <w:commentRangeStart w:id="438"/>
      <w:r w:rsidRPr="00547570">
        <w:t>This</w:t>
      </w:r>
      <w:r w:rsidRPr="00730B2B">
        <w:t xml:space="preserve"> points to a dispari</w:t>
      </w:r>
      <w:r w:rsidR="00811FB8">
        <w:t xml:space="preserve">ty in birth outcomes for </w:t>
      </w:r>
      <w:r w:rsidRPr="00730B2B">
        <w:t>American</w:t>
      </w:r>
      <w:r w:rsidR="00811FB8">
        <w:t xml:space="preserve"> Indian</w:t>
      </w:r>
      <w:r w:rsidRPr="00730B2B">
        <w:t xml:space="preserve">s </w:t>
      </w:r>
      <w:r w:rsidR="00255C01" w:rsidRPr="00D1220C">
        <w:rPr>
          <w:highlight w:val="green"/>
        </w:rPr>
        <w:t>(</w:t>
      </w:r>
      <w:r w:rsidRPr="00730B2B">
        <w:t>CDC</w:t>
      </w:r>
      <w:r w:rsidR="006729B5">
        <w:t>b</w:t>
      </w:r>
      <w:r w:rsidRPr="00730B2B">
        <w:t xml:space="preserve"> undated).</w:t>
      </w:r>
      <w:commentRangeEnd w:id="437"/>
      <w:r w:rsidR="00547570">
        <w:rPr>
          <w:rStyle w:val="CommentReference"/>
          <w:rFonts w:asciiTheme="minorHAnsi" w:hAnsiTheme="minorHAnsi"/>
        </w:rPr>
        <w:commentReference w:id="437"/>
      </w:r>
      <w:commentRangeEnd w:id="438"/>
      <w:r w:rsidR="008E3BAD">
        <w:rPr>
          <w:rStyle w:val="CommentReference"/>
          <w:rFonts w:asciiTheme="minorHAnsi" w:hAnsiTheme="minorHAnsi"/>
        </w:rPr>
        <w:commentReference w:id="438"/>
      </w:r>
    </w:p>
    <w:p w14:paraId="3CDFA81D" w14:textId="0F7FDE57" w:rsidR="00B25B56" w:rsidRPr="00730B2B" w:rsidRDefault="11C6D738" w:rsidP="00547570">
      <w:pPr>
        <w:pStyle w:val="nrpsBulletlist"/>
      </w:pPr>
      <w:r w:rsidRPr="11C6D738">
        <w:rPr>
          <w:i/>
          <w:iCs/>
        </w:rPr>
        <w:t xml:space="preserve">Motor vehicle </w:t>
      </w:r>
      <w:proofErr w:type="gramStart"/>
      <w:r w:rsidRPr="11C6D738">
        <w:rPr>
          <w:i/>
          <w:iCs/>
        </w:rPr>
        <w:t>crashes.—</w:t>
      </w:r>
      <w:proofErr w:type="gramEnd"/>
      <w:r>
        <w:t>Motor vehicle crashes are one of the most common causes of fatal and non-fatal injuries in Montana. Multiple causes are at play</w:t>
      </w:r>
      <w:del w:id="439" w:author="Whitlock, Cathy" w:date="2020-03-07T14:11:00Z">
        <w:r w:rsidR="00EB35BC" w:rsidDel="11C6D738">
          <w:delText>; we describe four here.</w:delText>
        </w:r>
      </w:del>
      <w:ins w:id="440" w:author="Whitlock, Cathy" w:date="2020-03-07T14:11:00Z">
        <w:r>
          <w:t>:</w:t>
        </w:r>
      </w:ins>
      <w:r>
        <w:t xml:space="preserve"> 1) From 2011–2016, 60% of all crash-related fatalities involved a driver impaired by alcohol or drugs </w:t>
      </w:r>
      <w:r w:rsidRPr="11C6D738">
        <w:rPr>
          <w:highlight w:val="green"/>
        </w:rPr>
        <w:t>(</w:t>
      </w:r>
      <w:r>
        <w:t>MTDPHHS 2020)</w:t>
      </w:r>
      <w:ins w:id="441" w:author="Robert Byron" w:date="2020-03-10T18:02:00Z">
        <w:r>
          <w:t>;</w:t>
        </w:r>
      </w:ins>
      <w:del w:id="442" w:author="Robert Byron" w:date="2020-03-10T18:02:00Z">
        <w:r w:rsidR="00EB35BC" w:rsidDel="11C6D738">
          <w:delText>.</w:delText>
        </w:r>
      </w:del>
      <w:r>
        <w:t xml:space="preserve"> 2) Young people living in rural Montana believe that drinking and driving is less dangerous in rural areas because there are fewer drivers on the road, but this is not the case </w:t>
      </w:r>
      <w:r w:rsidRPr="11C6D738">
        <w:rPr>
          <w:highlight w:val="green"/>
        </w:rPr>
        <w:t>(</w:t>
      </w:r>
      <w:r>
        <w:t>Greene et al. 2017)</w:t>
      </w:r>
      <w:ins w:id="443" w:author="Robert Byron" w:date="2020-03-10T18:02:00Z">
        <w:r>
          <w:t>;</w:t>
        </w:r>
      </w:ins>
      <w:del w:id="444" w:author="Robert Byron" w:date="2020-03-10T18:02:00Z">
        <w:r w:rsidR="00EB35BC" w:rsidDel="11C6D738">
          <w:delText>.</w:delText>
        </w:r>
      </w:del>
      <w:r>
        <w:t xml:space="preserve"> 3)</w:t>
      </w:r>
      <w:ins w:id="445" w:author="Whitlock, Cathy" w:date="2020-03-07T14:12:00Z">
        <w:r>
          <w:t xml:space="preserve">  </w:t>
        </w:r>
      </w:ins>
      <w:del w:id="446" w:author="Whitlock, Cathy" w:date="2020-03-07T14:12:00Z">
        <w:r w:rsidR="00EB35BC" w:rsidDel="11C6D738">
          <w:delText xml:space="preserve"> </w:delText>
        </w:r>
      </w:del>
      <w:r>
        <w:t xml:space="preserve">Crashes associated with distracted driving—texting is a top cause—are also common. Although the rate of deaths due to crashes decreased from 27.1 to 19.4 per 100,000 people from 2004 to 2014, the rate in Montana is staggering compared to the national figure of 10.3 per 100,000 in 2014 </w:t>
      </w:r>
      <w:r w:rsidRPr="11C6D738">
        <w:rPr>
          <w:highlight w:val="green"/>
        </w:rPr>
        <w:t>(</w:t>
      </w:r>
      <w:r w:rsidRPr="11C6D738">
        <w:rPr>
          <w:rStyle w:val="nrpsNormalChar"/>
        </w:rPr>
        <w:t xml:space="preserve">MTPHIS undated). </w:t>
      </w:r>
      <w:del w:id="447" w:author="Whitlock, Cathy" w:date="2020-03-07T14:11:00Z">
        <w:r w:rsidR="00EB35BC" w:rsidRPr="11C6D738" w:rsidDel="11C6D738">
          <w:rPr>
            <w:rStyle w:val="nrpsNormalChar"/>
          </w:rPr>
          <w:delText>The rate</w:delText>
        </w:r>
      </w:del>
      <w:ins w:id="448" w:author="Whitlock, Cathy" w:date="2020-03-07T14:11:00Z">
        <w:r w:rsidRPr="11C6D738">
          <w:rPr>
            <w:rStyle w:val="nrpsNormalChar"/>
          </w:rPr>
          <w:t>It</w:t>
        </w:r>
      </w:ins>
      <w:r w:rsidRPr="11C6D738">
        <w:rPr>
          <w:rStyle w:val="nrpsNormalChar"/>
        </w:rPr>
        <w:t xml:space="preserve"> is higher among American Indians and for those living in rural rather than urban areas </w:t>
      </w:r>
      <w:r w:rsidRPr="11C6D738">
        <w:rPr>
          <w:highlight w:val="green"/>
        </w:rPr>
        <w:t>(</w:t>
      </w:r>
      <w:r>
        <w:t xml:space="preserve">MTDPHHS undated). 4) </w:t>
      </w:r>
      <w:commentRangeStart w:id="449"/>
      <w:r>
        <w:t xml:space="preserve">The non-governmental group Mothers Against Drunk Driving has declared Montana to have having the worst DUI laws in the nation </w:t>
      </w:r>
      <w:r w:rsidRPr="11C6D738">
        <w:rPr>
          <w:highlight w:val="green"/>
        </w:rPr>
        <w:t>(</w:t>
      </w:r>
      <w:r>
        <w:t>MADD 2019).</w:t>
      </w:r>
      <w:commentRangeEnd w:id="449"/>
      <w:r w:rsidR="00EB35BC">
        <w:rPr>
          <w:rStyle w:val="CommentReference"/>
        </w:rPr>
        <w:commentReference w:id="449"/>
      </w:r>
    </w:p>
    <w:p w14:paraId="4E9AB6C8" w14:textId="54C9D7B9" w:rsidR="00614421" w:rsidRDefault="00EB35BC" w:rsidP="003D1607">
      <w:pPr>
        <w:pStyle w:val="nrpsBulletlist"/>
      </w:pPr>
      <w:r w:rsidRPr="00FE189D">
        <w:t xml:space="preserve">Adverse childhood </w:t>
      </w:r>
      <w:proofErr w:type="gramStart"/>
      <w:r w:rsidRPr="00FE189D">
        <w:t>experiences.—</w:t>
      </w:r>
      <w:proofErr w:type="gramEnd"/>
      <w:r w:rsidR="003D1607">
        <w:t>The Center for Disease Control defines adverse childhood experiences as</w:t>
      </w:r>
      <w:r w:rsidR="00614421">
        <w:t xml:space="preserve"> </w:t>
      </w:r>
      <w:r w:rsidR="00255C01" w:rsidRPr="00D1220C">
        <w:rPr>
          <w:highlight w:val="green"/>
        </w:rPr>
        <w:t>(</w:t>
      </w:r>
      <w:r w:rsidR="00614421">
        <w:rPr>
          <w:shd w:val="clear" w:color="auto" w:fill="FFFFFF"/>
        </w:rPr>
        <w:t>CDC</w:t>
      </w:r>
      <w:r w:rsidR="006729B5">
        <w:rPr>
          <w:shd w:val="clear" w:color="auto" w:fill="FFFFFF"/>
        </w:rPr>
        <w:t>c</w:t>
      </w:r>
      <w:r w:rsidR="0090024C">
        <w:rPr>
          <w:shd w:val="clear" w:color="auto" w:fill="FFFFFF"/>
        </w:rPr>
        <w:t xml:space="preserve"> undated</w:t>
      </w:r>
      <w:r w:rsidR="00614421">
        <w:rPr>
          <w:shd w:val="clear" w:color="auto" w:fill="FFFFFF"/>
        </w:rPr>
        <w:t>)</w:t>
      </w:r>
      <w:r w:rsidR="003D1607">
        <w:t xml:space="preserve"> </w:t>
      </w:r>
    </w:p>
    <w:p w14:paraId="67D8BA69" w14:textId="06DDCBA9" w:rsidR="003D1607" w:rsidRPr="00614421" w:rsidRDefault="003D1607" w:rsidP="00614421">
      <w:pPr>
        <w:pStyle w:val="nrpsBulletlist"/>
        <w:numPr>
          <w:ilvl w:val="0"/>
          <w:numId w:val="0"/>
        </w:numPr>
        <w:ind w:left="1440"/>
        <w:rPr>
          <w:i/>
        </w:rPr>
      </w:pPr>
      <w:r w:rsidRPr="00614421">
        <w:rPr>
          <w:i/>
        </w:rPr>
        <w:t>…</w:t>
      </w:r>
      <w:r w:rsidRPr="00614421">
        <w:rPr>
          <w:i/>
          <w:shd w:val="clear" w:color="auto" w:fill="FFFFFF"/>
        </w:rPr>
        <w:t>potentially traumatic events that occur in childhood (0-17 years) such as experiencing violence, abuse, or neglect; witnessing violence in the home; and having a family member attempt or die by suicide</w:t>
      </w:r>
      <w:r w:rsidR="00614421" w:rsidRPr="00614421">
        <w:rPr>
          <w:i/>
          <w:shd w:val="clear" w:color="auto" w:fill="FFFFFF"/>
        </w:rPr>
        <w:t xml:space="preserve">. </w:t>
      </w:r>
      <w:r w:rsidRPr="00614421">
        <w:rPr>
          <w:i/>
          <w:shd w:val="clear" w:color="auto" w:fill="FFFFFF"/>
        </w:rPr>
        <w:t>Also included are aspects of the child’s environment that can undermine their sense of safety, stability, and bonding such as growing up in a household with substance misuse, mental health problems, or instability due to parental separation or incarceration of a parent, sibling, or other member of the household</w:t>
      </w:r>
      <w:r w:rsidR="00614421" w:rsidRPr="00614421">
        <w:rPr>
          <w:i/>
          <w:shd w:val="clear" w:color="auto" w:fill="FFFFFF"/>
        </w:rPr>
        <w:t xml:space="preserve">. </w:t>
      </w:r>
    </w:p>
    <w:p w14:paraId="49163A15" w14:textId="6A8A4018" w:rsidR="00EB35BC" w:rsidRDefault="003D1607" w:rsidP="003D1607">
      <w:pPr>
        <w:pStyle w:val="nrpsBulletlist"/>
        <w:numPr>
          <w:ilvl w:val="0"/>
          <w:numId w:val="0"/>
        </w:numPr>
        <w:ind w:left="720"/>
      </w:pPr>
      <w:r>
        <w:t>A</w:t>
      </w:r>
      <w:r w:rsidR="00EB35BC" w:rsidRPr="00FE189D">
        <w:t xml:space="preserve">dverse childhood experiences are directly related to </w:t>
      </w:r>
      <w:r w:rsidR="00EB35BC">
        <w:t xml:space="preserve">negative </w:t>
      </w:r>
      <w:r w:rsidR="00EB35BC" w:rsidRPr="00730B2B">
        <w:t>outcomes in chronic disease, substance abuse</w:t>
      </w:r>
      <w:r w:rsidR="00EB35BC">
        <w:t>,</w:t>
      </w:r>
      <w:r w:rsidR="00EB35BC" w:rsidRPr="00730B2B">
        <w:t xml:space="preserve"> and mental health. In 2011, 60% of Montana adults reported having one or more adverse childhood experiences. Th</w:t>
      </w:r>
      <w:r w:rsidR="00EB35BC">
        <w:t>at rate</w:t>
      </w:r>
      <w:r w:rsidR="00EB35BC" w:rsidRPr="00730B2B">
        <w:t xml:space="preserve"> is </w:t>
      </w:r>
      <w:proofErr w:type="gramStart"/>
      <w:r w:rsidR="00EB35BC" w:rsidRPr="00730B2B">
        <w:t>similar to</w:t>
      </w:r>
      <w:proofErr w:type="gramEnd"/>
      <w:r w:rsidR="00EB35BC" w:rsidRPr="00730B2B">
        <w:t xml:space="preserve"> national trends, yet due to the established links between adverse childhood experiences and behavioral and health outcomes, this is an important area for health improvement in the state </w:t>
      </w:r>
      <w:r w:rsidR="00255C01" w:rsidRPr="00D1220C">
        <w:rPr>
          <w:highlight w:val="green"/>
        </w:rPr>
        <w:t>(</w:t>
      </w:r>
      <w:r w:rsidR="00EB35BC" w:rsidRPr="00E90249">
        <w:t>C</w:t>
      </w:r>
      <w:r w:rsidR="00EB35BC" w:rsidRPr="00730B2B">
        <w:t>DC</w:t>
      </w:r>
      <w:r w:rsidR="006729B5">
        <w:t>d</w:t>
      </w:r>
      <w:r w:rsidR="00EB35BC" w:rsidRPr="00730B2B">
        <w:t xml:space="preserve"> undated).</w:t>
      </w:r>
      <w:r w:rsidR="0068692D">
        <w:t xml:space="preserve"> People with higher probability of encountering chronic disease and mental health issues are also vulnerable to climate-related health impacts</w:t>
      </w:r>
      <w:r w:rsidR="00614421">
        <w:t xml:space="preserve">, as detailed in </w:t>
      </w:r>
      <w:r w:rsidR="0068692D" w:rsidRPr="00F2633E">
        <w:rPr>
          <w:highlight w:val="green"/>
        </w:rPr>
        <w:t>S</w:t>
      </w:r>
      <w:r w:rsidR="0068692D">
        <w:t>ection 4.</w:t>
      </w:r>
    </w:p>
    <w:p w14:paraId="74BF2326" w14:textId="77777777" w:rsidR="00EB35BC" w:rsidRDefault="00EB35BC" w:rsidP="00EB35BC">
      <w:pPr>
        <w:pStyle w:val="nrpsNormal"/>
      </w:pPr>
    </w:p>
    <w:tbl>
      <w:tblPr>
        <w:tblStyle w:val="TableGrid"/>
        <w:tblW w:w="9180" w:type="dxa"/>
        <w:jc w:val="center"/>
        <w:tblLook w:val="04A0" w:firstRow="1" w:lastRow="0" w:firstColumn="1" w:lastColumn="0" w:noHBand="0" w:noVBand="1"/>
      </w:tblPr>
      <w:tblGrid>
        <w:gridCol w:w="3240"/>
        <w:gridCol w:w="3690"/>
        <w:gridCol w:w="1350"/>
        <w:gridCol w:w="900"/>
      </w:tblGrid>
      <w:tr w:rsidR="00C81D59" w:rsidRPr="00A31149" w14:paraId="31E7D70F" w14:textId="77777777" w:rsidTr="00675BFA">
        <w:trPr>
          <w:jc w:val="center"/>
        </w:trPr>
        <w:tc>
          <w:tcPr>
            <w:tcW w:w="9180" w:type="dxa"/>
            <w:gridSpan w:val="4"/>
            <w:tcBorders>
              <w:top w:val="nil"/>
              <w:left w:val="nil"/>
              <w:bottom w:val="single" w:sz="4" w:space="0" w:color="000000"/>
              <w:right w:val="nil"/>
            </w:tcBorders>
            <w:shd w:val="clear" w:color="auto" w:fill="FFFFFF" w:themeFill="background1"/>
          </w:tcPr>
          <w:p w14:paraId="2AFC7381" w14:textId="77777777" w:rsidR="00C81D59" w:rsidRPr="00461B55" w:rsidRDefault="00C81D59" w:rsidP="00574F63">
            <w:pPr>
              <w:pStyle w:val="nrpsTablecaption"/>
              <w:keepLines/>
            </w:pPr>
            <w:bookmarkStart w:id="450" w:name="_Toc28791892"/>
            <w:bookmarkStart w:id="451" w:name="_Toc34208741"/>
            <w:commentRangeStart w:id="452"/>
            <w:r w:rsidRPr="00461B55">
              <w:lastRenderedPageBreak/>
              <w:t>T</w:t>
            </w:r>
            <w:r w:rsidRPr="005F7144">
              <w:t xml:space="preserve">able </w:t>
            </w:r>
            <w:r>
              <w:t>2-3</w:t>
            </w:r>
            <w:r w:rsidRPr="005F7144">
              <w:t>. Comparisons of Montana and US rate for incidence of five priority health issues. See text for a description of each issue.</w:t>
            </w:r>
            <w:bookmarkEnd w:id="450"/>
            <w:commentRangeEnd w:id="452"/>
            <w:r>
              <w:rPr>
                <w:rStyle w:val="CommentReference"/>
                <w:rFonts w:asciiTheme="minorHAnsi" w:hAnsiTheme="minorHAnsi"/>
                <w:bCs w:val="0"/>
              </w:rPr>
              <w:commentReference w:id="452"/>
            </w:r>
            <w:bookmarkEnd w:id="451"/>
          </w:p>
        </w:tc>
      </w:tr>
      <w:tr w:rsidR="00C81D59" w:rsidRPr="00A31149" w14:paraId="728497C7" w14:textId="77777777" w:rsidTr="00675BFA">
        <w:trPr>
          <w:trHeight w:val="386"/>
          <w:jc w:val="center"/>
        </w:trPr>
        <w:tc>
          <w:tcPr>
            <w:tcW w:w="3240" w:type="dxa"/>
            <w:tcBorders>
              <w:top w:val="single" w:sz="4" w:space="0" w:color="000000"/>
              <w:left w:val="nil"/>
              <w:bottom w:val="threeDEngrave" w:sz="12" w:space="0" w:color="000000"/>
            </w:tcBorders>
            <w:shd w:val="clear" w:color="auto" w:fill="D9D9D9" w:themeFill="background1" w:themeFillShade="D9"/>
            <w:vAlign w:val="center"/>
          </w:tcPr>
          <w:p w14:paraId="263220F5" w14:textId="77777777" w:rsidR="00C81D59" w:rsidRPr="00A31149" w:rsidRDefault="00C81D59" w:rsidP="00574F63">
            <w:pPr>
              <w:pStyle w:val="nrpsTableheader"/>
              <w:keepNext/>
              <w:keepLines/>
            </w:pPr>
            <w:r w:rsidRPr="00A31149">
              <w:t xml:space="preserve">Priority </w:t>
            </w:r>
            <w:r>
              <w:t>h</w:t>
            </w:r>
            <w:r w:rsidRPr="00A31149">
              <w:t xml:space="preserve">ealth </w:t>
            </w:r>
            <w:r>
              <w:t>i</w:t>
            </w:r>
            <w:r w:rsidRPr="00A31149">
              <w:t>ssue in M</w:t>
            </w:r>
            <w:r>
              <w:t>ontana</w:t>
            </w:r>
          </w:p>
        </w:tc>
        <w:tc>
          <w:tcPr>
            <w:tcW w:w="3690" w:type="dxa"/>
            <w:tcBorders>
              <w:top w:val="single" w:sz="4" w:space="0" w:color="000000"/>
              <w:bottom w:val="threeDEngrave" w:sz="12" w:space="0" w:color="000000"/>
            </w:tcBorders>
            <w:shd w:val="clear" w:color="auto" w:fill="D9D9D9" w:themeFill="background1" w:themeFillShade="D9"/>
            <w:vAlign w:val="center"/>
          </w:tcPr>
          <w:p w14:paraId="6C272DEB" w14:textId="77777777" w:rsidR="00C81D59" w:rsidRPr="00A31149" w:rsidRDefault="00C81D59" w:rsidP="00574F63">
            <w:pPr>
              <w:pStyle w:val="nrpsTableheader"/>
              <w:keepNext/>
              <w:keepLines/>
            </w:pPr>
            <w:r>
              <w:t>Unit of measure</w:t>
            </w:r>
          </w:p>
        </w:tc>
        <w:tc>
          <w:tcPr>
            <w:tcW w:w="1350" w:type="dxa"/>
            <w:tcBorders>
              <w:top w:val="single" w:sz="4" w:space="0" w:color="000000"/>
              <w:bottom w:val="threeDEngrave" w:sz="12" w:space="0" w:color="000000"/>
            </w:tcBorders>
            <w:shd w:val="clear" w:color="auto" w:fill="D9D9D9" w:themeFill="background1" w:themeFillShade="D9"/>
            <w:vAlign w:val="center"/>
          </w:tcPr>
          <w:p w14:paraId="3619852F" w14:textId="77777777" w:rsidR="00C81D59" w:rsidRPr="00A31149" w:rsidRDefault="00C81D59" w:rsidP="00574F63">
            <w:pPr>
              <w:pStyle w:val="nrpsTableheader"/>
              <w:keepNext/>
              <w:keepLines/>
            </w:pPr>
            <w:r w:rsidRPr="00A31149">
              <w:t>M</w:t>
            </w:r>
            <w:r>
              <w:t>ontana</w:t>
            </w:r>
            <w:r w:rsidRPr="00A31149">
              <w:t xml:space="preserve"> rate</w:t>
            </w:r>
          </w:p>
        </w:tc>
        <w:tc>
          <w:tcPr>
            <w:tcW w:w="900" w:type="dxa"/>
            <w:tcBorders>
              <w:top w:val="single" w:sz="4" w:space="0" w:color="000000"/>
              <w:bottom w:val="threeDEngrave" w:sz="12" w:space="0" w:color="000000"/>
              <w:right w:val="nil"/>
            </w:tcBorders>
            <w:shd w:val="clear" w:color="auto" w:fill="D9D9D9" w:themeFill="background1" w:themeFillShade="D9"/>
            <w:vAlign w:val="center"/>
          </w:tcPr>
          <w:p w14:paraId="0C173CCF" w14:textId="77777777" w:rsidR="00C81D59" w:rsidRPr="00A31149" w:rsidRDefault="00C81D59" w:rsidP="00574F63">
            <w:pPr>
              <w:pStyle w:val="nrpsTableheader"/>
              <w:keepNext/>
              <w:keepLines/>
            </w:pPr>
            <w:r w:rsidRPr="00A31149">
              <w:t>US rate</w:t>
            </w:r>
          </w:p>
        </w:tc>
      </w:tr>
      <w:tr w:rsidR="00C81D59" w14:paraId="6F38CA82" w14:textId="77777777" w:rsidTr="00675BFA">
        <w:trPr>
          <w:trHeight w:val="432"/>
          <w:jc w:val="center"/>
        </w:trPr>
        <w:tc>
          <w:tcPr>
            <w:tcW w:w="3240" w:type="dxa"/>
            <w:tcBorders>
              <w:top w:val="threeDEngrave" w:sz="12" w:space="0" w:color="000000"/>
              <w:left w:val="nil"/>
            </w:tcBorders>
            <w:vAlign w:val="center"/>
          </w:tcPr>
          <w:p w14:paraId="63BFB18A" w14:textId="77777777" w:rsidR="00C81D59" w:rsidRPr="00E84531" w:rsidRDefault="00C81D59" w:rsidP="00574F63">
            <w:pPr>
              <w:pStyle w:val="nrpsTablecell"/>
            </w:pPr>
            <w:r>
              <w:t xml:space="preserve">Suicide </w:t>
            </w:r>
            <w:r w:rsidRPr="008E3BAD">
              <w:rPr>
                <w:color w:val="auto"/>
              </w:rPr>
              <w:t>mortality</w:t>
            </w:r>
            <w:r w:rsidRPr="008E3BAD">
              <w:rPr>
                <w:color w:val="auto"/>
                <w:vertAlign w:val="superscript"/>
              </w:rPr>
              <w:t>1</w:t>
            </w:r>
          </w:p>
        </w:tc>
        <w:tc>
          <w:tcPr>
            <w:tcW w:w="3690" w:type="dxa"/>
            <w:tcBorders>
              <w:top w:val="threeDEngrave" w:sz="12" w:space="0" w:color="000000"/>
            </w:tcBorders>
            <w:vAlign w:val="center"/>
          </w:tcPr>
          <w:p w14:paraId="4C0AEBE6" w14:textId="77777777" w:rsidR="00C81D59" w:rsidRPr="00B2662E" w:rsidRDefault="00C81D59" w:rsidP="00574F63">
            <w:pPr>
              <w:pStyle w:val="nrpsTablecell"/>
              <w:rPr>
                <w:color w:val="auto"/>
              </w:rPr>
            </w:pPr>
            <w:r>
              <w:rPr>
                <w:color w:val="auto"/>
              </w:rPr>
              <w:t>p</w:t>
            </w:r>
            <w:r w:rsidRPr="00B2662E">
              <w:rPr>
                <w:color w:val="auto"/>
              </w:rPr>
              <w:t>er 100,000 population</w:t>
            </w:r>
          </w:p>
        </w:tc>
        <w:tc>
          <w:tcPr>
            <w:tcW w:w="1350" w:type="dxa"/>
            <w:tcBorders>
              <w:top w:val="threeDEngrave" w:sz="12" w:space="0" w:color="000000"/>
            </w:tcBorders>
            <w:vAlign w:val="center"/>
          </w:tcPr>
          <w:p w14:paraId="5A08BE8E" w14:textId="77777777" w:rsidR="00C81D59" w:rsidRPr="00B2662E" w:rsidRDefault="00C81D59" w:rsidP="00574F63">
            <w:pPr>
              <w:pStyle w:val="nrpsTablecell"/>
              <w:jc w:val="center"/>
              <w:rPr>
                <w:color w:val="auto"/>
                <w:vertAlign w:val="superscript"/>
              </w:rPr>
            </w:pPr>
            <w:r w:rsidRPr="00B2662E">
              <w:rPr>
                <w:color w:val="auto"/>
              </w:rPr>
              <w:t>28.9</w:t>
            </w:r>
          </w:p>
        </w:tc>
        <w:tc>
          <w:tcPr>
            <w:tcW w:w="900" w:type="dxa"/>
            <w:tcBorders>
              <w:top w:val="threeDEngrave" w:sz="12" w:space="0" w:color="000000"/>
              <w:right w:val="nil"/>
            </w:tcBorders>
            <w:vAlign w:val="center"/>
          </w:tcPr>
          <w:p w14:paraId="1C832BEC" w14:textId="77777777" w:rsidR="00C81D59" w:rsidRPr="00B2662E" w:rsidRDefault="00C81D59" w:rsidP="00574F63">
            <w:pPr>
              <w:pStyle w:val="nrpsTablecell"/>
              <w:jc w:val="center"/>
              <w:rPr>
                <w:color w:val="auto"/>
                <w:vertAlign w:val="superscript"/>
              </w:rPr>
            </w:pPr>
            <w:r w:rsidRPr="00B2662E">
              <w:rPr>
                <w:color w:val="auto"/>
              </w:rPr>
              <w:t>14.0</w:t>
            </w:r>
          </w:p>
        </w:tc>
      </w:tr>
      <w:tr w:rsidR="00C81D59" w14:paraId="26BB3541" w14:textId="77777777" w:rsidTr="00675BFA">
        <w:trPr>
          <w:trHeight w:val="432"/>
          <w:jc w:val="center"/>
        </w:trPr>
        <w:tc>
          <w:tcPr>
            <w:tcW w:w="3240" w:type="dxa"/>
            <w:tcBorders>
              <w:left w:val="nil"/>
            </w:tcBorders>
            <w:vAlign w:val="center"/>
          </w:tcPr>
          <w:p w14:paraId="70BDCBE5" w14:textId="77777777" w:rsidR="00C81D59" w:rsidRPr="00A4777F" w:rsidRDefault="00C81D59" w:rsidP="00574F63">
            <w:pPr>
              <w:pStyle w:val="nrpsTablecell"/>
              <w:rPr>
                <w:color w:val="FF0000"/>
                <w:vertAlign w:val="superscript"/>
              </w:rPr>
            </w:pPr>
            <w:commentRangeStart w:id="453"/>
            <w:commentRangeStart w:id="454"/>
            <w:r w:rsidRPr="00E84531">
              <w:t xml:space="preserve">Chronic </w:t>
            </w:r>
            <w:r>
              <w:t>d</w:t>
            </w:r>
            <w:r w:rsidRPr="00E84531">
              <w:t>isease</w:t>
            </w:r>
            <w:commentRangeEnd w:id="453"/>
            <w:r>
              <w:rPr>
                <w:rStyle w:val="CommentReference"/>
                <w:rFonts w:ascii="Times New Roman" w:eastAsiaTheme="minorHAnsi" w:hAnsi="Times New Roman" w:cstheme="minorBidi"/>
              </w:rPr>
              <w:commentReference w:id="453"/>
            </w:r>
            <w:commentRangeEnd w:id="454"/>
            <w:r w:rsidR="00675BFA">
              <w:rPr>
                <w:rStyle w:val="CommentReference"/>
                <w:rFonts w:asciiTheme="minorHAnsi" w:hAnsiTheme="minorHAnsi"/>
              </w:rPr>
              <w:commentReference w:id="454"/>
            </w:r>
            <w:r>
              <w:t xml:space="preserve">  (e.g., asthma)</w:t>
            </w:r>
          </w:p>
        </w:tc>
        <w:tc>
          <w:tcPr>
            <w:tcW w:w="3690" w:type="dxa"/>
            <w:vAlign w:val="center"/>
          </w:tcPr>
          <w:p w14:paraId="3C43F4F8" w14:textId="77777777" w:rsidR="00C81D59" w:rsidRPr="0094609E" w:rsidRDefault="00C81D59" w:rsidP="00574F63">
            <w:pPr>
              <w:pStyle w:val="nrpsTablecell"/>
              <w:rPr>
                <w:color w:val="FF0000"/>
              </w:rPr>
            </w:pPr>
            <w:r w:rsidRPr="0094609E">
              <w:rPr>
                <w:color w:val="FF0000"/>
              </w:rPr>
              <w:t>??</w:t>
            </w:r>
          </w:p>
        </w:tc>
        <w:tc>
          <w:tcPr>
            <w:tcW w:w="1350" w:type="dxa"/>
            <w:vAlign w:val="center"/>
          </w:tcPr>
          <w:p w14:paraId="1619B3C6" w14:textId="77777777" w:rsidR="00C81D59" w:rsidRPr="0094609E" w:rsidRDefault="00C81D59" w:rsidP="00574F63">
            <w:pPr>
              <w:pStyle w:val="nrpsTablecell"/>
              <w:jc w:val="center"/>
              <w:rPr>
                <w:color w:val="FF0000"/>
              </w:rPr>
            </w:pPr>
            <w:r w:rsidRPr="0094609E">
              <w:rPr>
                <w:color w:val="FF0000"/>
              </w:rPr>
              <w:t>??</w:t>
            </w:r>
          </w:p>
        </w:tc>
        <w:tc>
          <w:tcPr>
            <w:tcW w:w="900" w:type="dxa"/>
            <w:tcBorders>
              <w:right w:val="nil"/>
            </w:tcBorders>
            <w:vAlign w:val="center"/>
          </w:tcPr>
          <w:p w14:paraId="7312790F" w14:textId="77777777" w:rsidR="00C81D59" w:rsidRPr="0094609E" w:rsidRDefault="00C81D59" w:rsidP="00574F63">
            <w:pPr>
              <w:pStyle w:val="nrpsTablecell"/>
              <w:jc w:val="center"/>
              <w:rPr>
                <w:color w:val="FF0000"/>
              </w:rPr>
            </w:pPr>
            <w:r w:rsidRPr="0094609E">
              <w:rPr>
                <w:color w:val="FF0000"/>
              </w:rPr>
              <w:t>??</w:t>
            </w:r>
          </w:p>
        </w:tc>
      </w:tr>
      <w:tr w:rsidR="00C81D59" w14:paraId="0A3AF9E3" w14:textId="77777777" w:rsidTr="00675BFA">
        <w:trPr>
          <w:trHeight w:val="432"/>
          <w:jc w:val="center"/>
        </w:trPr>
        <w:tc>
          <w:tcPr>
            <w:tcW w:w="3240" w:type="dxa"/>
            <w:tcBorders>
              <w:left w:val="nil"/>
            </w:tcBorders>
            <w:vAlign w:val="center"/>
          </w:tcPr>
          <w:p w14:paraId="76F6BB61" w14:textId="77777777" w:rsidR="00C81D59" w:rsidRPr="008E3BAD" w:rsidRDefault="00C81D59" w:rsidP="00574F63">
            <w:pPr>
              <w:pStyle w:val="nrpsTablecell"/>
              <w:rPr>
                <w:color w:val="auto"/>
              </w:rPr>
            </w:pPr>
            <w:r w:rsidRPr="008E3BAD">
              <w:rPr>
                <w:color w:val="auto"/>
              </w:rPr>
              <w:t>Infant mortality</w:t>
            </w:r>
            <w:r w:rsidRPr="008E3BAD">
              <w:rPr>
                <w:color w:val="auto"/>
                <w:vertAlign w:val="superscript"/>
              </w:rPr>
              <w:t>3</w:t>
            </w:r>
          </w:p>
        </w:tc>
        <w:tc>
          <w:tcPr>
            <w:tcW w:w="3690" w:type="dxa"/>
            <w:vAlign w:val="center"/>
          </w:tcPr>
          <w:p w14:paraId="727F5DFD" w14:textId="77777777" w:rsidR="00C81D59" w:rsidRPr="00B2662E" w:rsidRDefault="00C81D59" w:rsidP="00574F63">
            <w:pPr>
              <w:pStyle w:val="nrpsTablecell"/>
              <w:rPr>
                <w:color w:val="auto"/>
              </w:rPr>
            </w:pPr>
            <w:r>
              <w:rPr>
                <w:color w:val="auto"/>
              </w:rPr>
              <w:t>p</w:t>
            </w:r>
            <w:r w:rsidRPr="00B2662E">
              <w:rPr>
                <w:color w:val="auto"/>
              </w:rPr>
              <w:t xml:space="preserve">er 1000 </w:t>
            </w:r>
            <w:r>
              <w:rPr>
                <w:color w:val="auto"/>
              </w:rPr>
              <w:t>live births</w:t>
            </w:r>
          </w:p>
        </w:tc>
        <w:tc>
          <w:tcPr>
            <w:tcW w:w="1350" w:type="dxa"/>
            <w:vAlign w:val="center"/>
          </w:tcPr>
          <w:p w14:paraId="1B45A687" w14:textId="77777777" w:rsidR="00C81D59" w:rsidRPr="00B2662E" w:rsidRDefault="00C81D59" w:rsidP="00574F63">
            <w:pPr>
              <w:pStyle w:val="nrpsTablecell"/>
              <w:jc w:val="center"/>
              <w:rPr>
                <w:color w:val="auto"/>
                <w:vertAlign w:val="superscript"/>
              </w:rPr>
            </w:pPr>
            <w:r w:rsidRPr="00B2662E">
              <w:rPr>
                <w:color w:val="auto"/>
              </w:rPr>
              <w:t>5.4</w:t>
            </w:r>
          </w:p>
        </w:tc>
        <w:tc>
          <w:tcPr>
            <w:tcW w:w="900" w:type="dxa"/>
            <w:tcBorders>
              <w:right w:val="nil"/>
            </w:tcBorders>
            <w:vAlign w:val="center"/>
          </w:tcPr>
          <w:p w14:paraId="5A124702" w14:textId="77777777" w:rsidR="00C81D59" w:rsidRPr="00B2662E" w:rsidRDefault="00C81D59" w:rsidP="00574F63">
            <w:pPr>
              <w:pStyle w:val="nrpsTablecell"/>
              <w:jc w:val="center"/>
              <w:rPr>
                <w:color w:val="auto"/>
                <w:vertAlign w:val="superscript"/>
              </w:rPr>
            </w:pPr>
            <w:r w:rsidRPr="00B2662E">
              <w:rPr>
                <w:color w:val="auto"/>
              </w:rPr>
              <w:t>5.8</w:t>
            </w:r>
          </w:p>
        </w:tc>
      </w:tr>
      <w:tr w:rsidR="00C81D59" w14:paraId="053916DD" w14:textId="77777777" w:rsidTr="00675BFA">
        <w:trPr>
          <w:trHeight w:val="432"/>
          <w:jc w:val="center"/>
        </w:trPr>
        <w:tc>
          <w:tcPr>
            <w:tcW w:w="3240" w:type="dxa"/>
            <w:tcBorders>
              <w:left w:val="nil"/>
            </w:tcBorders>
            <w:vAlign w:val="center"/>
          </w:tcPr>
          <w:p w14:paraId="13912AFF" w14:textId="77777777" w:rsidR="00C81D59" w:rsidRPr="008E3BAD" w:rsidRDefault="00C81D59" w:rsidP="00574F63">
            <w:pPr>
              <w:pStyle w:val="nrpsTablecell"/>
              <w:rPr>
                <w:color w:val="auto"/>
                <w:vertAlign w:val="superscript"/>
              </w:rPr>
            </w:pPr>
            <w:r w:rsidRPr="008E3BAD">
              <w:rPr>
                <w:color w:val="auto"/>
              </w:rPr>
              <w:t>Motor vehicle crash mortality</w:t>
            </w:r>
            <w:r w:rsidRPr="008E3BAD">
              <w:rPr>
                <w:color w:val="auto"/>
                <w:vertAlign w:val="superscript"/>
              </w:rPr>
              <w:t>4</w:t>
            </w:r>
          </w:p>
        </w:tc>
        <w:tc>
          <w:tcPr>
            <w:tcW w:w="3690" w:type="dxa"/>
            <w:vAlign w:val="center"/>
          </w:tcPr>
          <w:p w14:paraId="432B2E96" w14:textId="77777777" w:rsidR="00C81D59" w:rsidRPr="00B2662E" w:rsidRDefault="00C81D59" w:rsidP="00574F63">
            <w:pPr>
              <w:pStyle w:val="nrpsTablecell"/>
              <w:rPr>
                <w:color w:val="auto"/>
              </w:rPr>
            </w:pPr>
            <w:r>
              <w:rPr>
                <w:color w:val="auto"/>
              </w:rPr>
              <w:t>p</w:t>
            </w:r>
            <w:r w:rsidRPr="00B2662E">
              <w:rPr>
                <w:color w:val="auto"/>
              </w:rPr>
              <w:t>er 100,000 population</w:t>
            </w:r>
          </w:p>
        </w:tc>
        <w:tc>
          <w:tcPr>
            <w:tcW w:w="1350" w:type="dxa"/>
            <w:vAlign w:val="center"/>
          </w:tcPr>
          <w:p w14:paraId="6AA701F0" w14:textId="77777777" w:rsidR="00C81D59" w:rsidRPr="00B2662E" w:rsidRDefault="00C81D59" w:rsidP="00574F63">
            <w:pPr>
              <w:pStyle w:val="nrpsTablecell"/>
              <w:jc w:val="center"/>
              <w:rPr>
                <w:color w:val="auto"/>
                <w:vertAlign w:val="superscript"/>
              </w:rPr>
            </w:pPr>
            <w:r w:rsidRPr="00B2662E">
              <w:rPr>
                <w:color w:val="auto"/>
              </w:rPr>
              <w:t>17.1</w:t>
            </w:r>
          </w:p>
        </w:tc>
        <w:tc>
          <w:tcPr>
            <w:tcW w:w="900" w:type="dxa"/>
            <w:tcBorders>
              <w:right w:val="nil"/>
            </w:tcBorders>
            <w:vAlign w:val="center"/>
          </w:tcPr>
          <w:p w14:paraId="24023F0A" w14:textId="77777777" w:rsidR="00C81D59" w:rsidRPr="00B2662E" w:rsidRDefault="00C81D59" w:rsidP="00574F63">
            <w:pPr>
              <w:pStyle w:val="nrpsTablecell"/>
              <w:jc w:val="center"/>
              <w:rPr>
                <w:color w:val="auto"/>
                <w:vertAlign w:val="superscript"/>
              </w:rPr>
            </w:pPr>
            <w:r w:rsidRPr="00B2662E">
              <w:rPr>
                <w:color w:val="auto"/>
              </w:rPr>
              <w:t>11.2</w:t>
            </w:r>
          </w:p>
        </w:tc>
      </w:tr>
      <w:tr w:rsidR="00C81D59" w14:paraId="04C1E3C2" w14:textId="77777777" w:rsidTr="00675BFA">
        <w:trPr>
          <w:trHeight w:val="432"/>
          <w:jc w:val="center"/>
        </w:trPr>
        <w:tc>
          <w:tcPr>
            <w:tcW w:w="3240" w:type="dxa"/>
            <w:tcBorders>
              <w:left w:val="nil"/>
              <w:bottom w:val="single" w:sz="4" w:space="0" w:color="000000"/>
            </w:tcBorders>
            <w:vAlign w:val="center"/>
          </w:tcPr>
          <w:p w14:paraId="7A2EC08C" w14:textId="77777777" w:rsidR="00C81D59" w:rsidRPr="008E3BAD" w:rsidRDefault="00C81D59" w:rsidP="00574F63">
            <w:pPr>
              <w:pStyle w:val="nrpsTablecell"/>
              <w:rPr>
                <w:color w:val="auto"/>
                <w:vertAlign w:val="superscript"/>
              </w:rPr>
            </w:pPr>
            <w:r w:rsidRPr="008E3BAD">
              <w:rPr>
                <w:color w:val="auto"/>
              </w:rPr>
              <w:t>Adverse childhood experiences</w:t>
            </w:r>
            <w:r w:rsidRPr="008E3BAD">
              <w:rPr>
                <w:color w:val="auto"/>
                <w:vertAlign w:val="superscript"/>
              </w:rPr>
              <w:t>5</w:t>
            </w:r>
          </w:p>
        </w:tc>
        <w:tc>
          <w:tcPr>
            <w:tcW w:w="3690" w:type="dxa"/>
            <w:tcBorders>
              <w:bottom w:val="single" w:sz="4" w:space="0" w:color="000000"/>
            </w:tcBorders>
            <w:vAlign w:val="center"/>
          </w:tcPr>
          <w:p w14:paraId="6E9DB7C3" w14:textId="77777777" w:rsidR="00C81D59" w:rsidRPr="00B2662E" w:rsidRDefault="00C81D59" w:rsidP="00574F63">
            <w:pPr>
              <w:pStyle w:val="nrpsTablecell"/>
              <w:rPr>
                <w:color w:val="auto"/>
              </w:rPr>
            </w:pPr>
            <w:r>
              <w:rPr>
                <w:color w:val="auto"/>
              </w:rPr>
              <w:t>% of adults experiencing one or more ACE</w:t>
            </w:r>
          </w:p>
        </w:tc>
        <w:tc>
          <w:tcPr>
            <w:tcW w:w="1350" w:type="dxa"/>
            <w:tcBorders>
              <w:bottom w:val="single" w:sz="4" w:space="0" w:color="000000"/>
            </w:tcBorders>
            <w:vAlign w:val="center"/>
          </w:tcPr>
          <w:p w14:paraId="339FAC40" w14:textId="77777777" w:rsidR="00C81D59" w:rsidRPr="00B2662E" w:rsidRDefault="00C81D59" w:rsidP="00574F63">
            <w:pPr>
              <w:pStyle w:val="nrpsTablecell"/>
              <w:jc w:val="center"/>
              <w:rPr>
                <w:color w:val="auto"/>
              </w:rPr>
            </w:pPr>
            <w:r w:rsidRPr="00B2662E">
              <w:rPr>
                <w:color w:val="auto"/>
              </w:rPr>
              <w:t>60%</w:t>
            </w:r>
          </w:p>
        </w:tc>
        <w:tc>
          <w:tcPr>
            <w:tcW w:w="900" w:type="dxa"/>
            <w:tcBorders>
              <w:bottom w:val="single" w:sz="4" w:space="0" w:color="000000"/>
              <w:right w:val="nil"/>
            </w:tcBorders>
            <w:vAlign w:val="center"/>
          </w:tcPr>
          <w:p w14:paraId="0F9FE932" w14:textId="77777777" w:rsidR="00C81D59" w:rsidRPr="00B2662E" w:rsidRDefault="00C81D59" w:rsidP="00574F63">
            <w:pPr>
              <w:pStyle w:val="nrpsTablecell"/>
              <w:jc w:val="center"/>
              <w:rPr>
                <w:color w:val="auto"/>
                <w:vertAlign w:val="superscript"/>
              </w:rPr>
            </w:pPr>
            <w:r w:rsidRPr="00B2662E">
              <w:rPr>
                <w:color w:val="auto"/>
              </w:rPr>
              <w:t>61.5%</w:t>
            </w:r>
          </w:p>
        </w:tc>
      </w:tr>
      <w:tr w:rsidR="00C81D59" w:rsidRPr="008E3BAD" w14:paraId="1B923843" w14:textId="77777777" w:rsidTr="006E7C70">
        <w:trPr>
          <w:trHeight w:val="60"/>
          <w:jc w:val="center"/>
        </w:trPr>
        <w:tc>
          <w:tcPr>
            <w:tcW w:w="9180" w:type="dxa"/>
            <w:gridSpan w:val="4"/>
            <w:tcBorders>
              <w:left w:val="nil"/>
              <w:bottom w:val="nil"/>
              <w:right w:val="nil"/>
            </w:tcBorders>
          </w:tcPr>
          <w:p w14:paraId="1D4B2C9F" w14:textId="77777777" w:rsidR="00C81D59" w:rsidRPr="008E3BAD" w:rsidRDefault="00C81D59" w:rsidP="00574F63">
            <w:pPr>
              <w:pStyle w:val="nrpsTablecell"/>
              <w:rPr>
                <w:color w:val="auto"/>
                <w:sz w:val="8"/>
              </w:rPr>
            </w:pPr>
          </w:p>
          <w:p w14:paraId="67FB8A81" w14:textId="0CEC2138" w:rsidR="00C81D59" w:rsidRPr="008E3BAD" w:rsidRDefault="00C81D59" w:rsidP="00574F63">
            <w:pPr>
              <w:pStyle w:val="nrpsTablecell"/>
              <w:rPr>
                <w:i/>
                <w:color w:val="auto"/>
                <w:sz w:val="14"/>
              </w:rPr>
            </w:pPr>
            <w:r w:rsidRPr="008E3BAD">
              <w:rPr>
                <w:i/>
                <w:color w:val="auto"/>
                <w:sz w:val="14"/>
              </w:rPr>
              <w:t>1.</w:t>
            </w:r>
            <w:r w:rsidR="00675BFA" w:rsidRPr="008E3BAD">
              <w:rPr>
                <w:i/>
                <w:color w:val="auto"/>
                <w:sz w:val="14"/>
              </w:rPr>
              <w:t xml:space="preserve"> </w:t>
            </w:r>
            <w:r w:rsidRPr="008E3BAD">
              <w:rPr>
                <w:rStyle w:val="Hyperlink"/>
                <w:i/>
                <w:color w:val="auto"/>
                <w:sz w:val="14"/>
                <w:u w:val="none"/>
              </w:rPr>
              <w:t>https://www.cdc.gov/nchs/pressroom/states/montana/montana.htm</w:t>
            </w:r>
          </w:p>
          <w:p w14:paraId="37FD604A" w14:textId="77777777" w:rsidR="00C81D59" w:rsidRPr="008E3BAD" w:rsidRDefault="00C81D59" w:rsidP="00574F63">
            <w:pPr>
              <w:pStyle w:val="nrpsTablecell"/>
              <w:rPr>
                <w:i/>
                <w:color w:val="auto"/>
                <w:sz w:val="14"/>
              </w:rPr>
            </w:pPr>
            <w:r w:rsidRPr="008E3BAD">
              <w:rPr>
                <w:i/>
                <w:color w:val="auto"/>
                <w:sz w:val="14"/>
              </w:rPr>
              <w:t>2. https://www.cdc.gov/nceh/information/state_factsheets/montana.htm</w:t>
            </w:r>
          </w:p>
          <w:p w14:paraId="0E63C02B" w14:textId="3D3FDF6A" w:rsidR="00C81D59" w:rsidRPr="008E3BAD" w:rsidRDefault="00C81D59" w:rsidP="00574F63">
            <w:pPr>
              <w:pStyle w:val="nrpsTablecell"/>
              <w:rPr>
                <w:i/>
                <w:color w:val="auto"/>
                <w:sz w:val="14"/>
              </w:rPr>
            </w:pPr>
            <w:r w:rsidRPr="008E3BAD">
              <w:rPr>
                <w:i/>
                <w:color w:val="auto"/>
                <w:sz w:val="14"/>
              </w:rPr>
              <w:t>3.</w:t>
            </w:r>
            <w:r w:rsidR="00675BFA" w:rsidRPr="008E3BAD">
              <w:rPr>
                <w:i/>
                <w:color w:val="auto"/>
                <w:sz w:val="14"/>
              </w:rPr>
              <w:t xml:space="preserve"> </w:t>
            </w:r>
            <w:hyperlink r:id="rId44" w:history="1">
              <w:r w:rsidRPr="008E3BAD">
                <w:rPr>
                  <w:rStyle w:val="Hyperlink"/>
                  <w:i/>
                  <w:color w:val="auto"/>
                  <w:sz w:val="14"/>
                  <w:u w:val="none"/>
                </w:rPr>
                <w:t>https://www.cdc.gov/nchs/pressroom/states/montana/montana.htm</w:t>
              </w:r>
            </w:hyperlink>
            <w:r w:rsidRPr="008E3BAD">
              <w:rPr>
                <w:i/>
                <w:color w:val="auto"/>
                <w:sz w:val="14"/>
              </w:rPr>
              <w:t xml:space="preserve"> ;</w:t>
            </w:r>
          </w:p>
          <w:p w14:paraId="23CFD776" w14:textId="27D1CC56" w:rsidR="00C81D59" w:rsidRPr="008E3BAD" w:rsidRDefault="00C81D59" w:rsidP="00574F63">
            <w:pPr>
              <w:pStyle w:val="nrpsTablecell"/>
              <w:rPr>
                <w:i/>
                <w:color w:val="auto"/>
                <w:sz w:val="14"/>
              </w:rPr>
            </w:pPr>
            <w:r w:rsidRPr="008E3BAD">
              <w:rPr>
                <w:i/>
                <w:color w:val="auto"/>
                <w:sz w:val="14"/>
              </w:rPr>
              <w:t>4.</w:t>
            </w:r>
            <w:r w:rsidR="00675BFA" w:rsidRPr="008E3BAD">
              <w:rPr>
                <w:i/>
                <w:color w:val="auto"/>
                <w:sz w:val="14"/>
              </w:rPr>
              <w:t xml:space="preserve"> </w:t>
            </w:r>
            <w:hyperlink r:id="rId45" w:history="1">
              <w:r w:rsidRPr="008E3BAD">
                <w:rPr>
                  <w:rStyle w:val="Hyperlink"/>
                  <w:i/>
                  <w:color w:val="auto"/>
                  <w:sz w:val="14"/>
                  <w:u w:val="none"/>
                </w:rPr>
                <w:t>https://www.cdc.gov/nchs/pressroom/states/montana/montana.htm</w:t>
              </w:r>
            </w:hyperlink>
            <w:r w:rsidRPr="008E3BAD">
              <w:rPr>
                <w:i/>
                <w:color w:val="auto"/>
                <w:sz w:val="14"/>
              </w:rPr>
              <w:t xml:space="preserve"> </w:t>
            </w:r>
          </w:p>
          <w:p w14:paraId="7789994A" w14:textId="77777777" w:rsidR="00C81D59" w:rsidRPr="008E3BAD" w:rsidRDefault="00C81D59" w:rsidP="00574F63">
            <w:pPr>
              <w:pStyle w:val="nrpsTablecell"/>
              <w:rPr>
                <w:i/>
                <w:color w:val="auto"/>
                <w:sz w:val="14"/>
              </w:rPr>
            </w:pPr>
            <w:r w:rsidRPr="008E3BAD">
              <w:rPr>
                <w:i/>
                <w:color w:val="auto"/>
                <w:sz w:val="14"/>
              </w:rPr>
              <w:t xml:space="preserve">5. Prevalence of adults experiencing 1 or more ACE Data source: </w:t>
            </w:r>
            <w:hyperlink r:id="rId46" w:history="1">
              <w:r w:rsidRPr="008E3BAD">
                <w:rPr>
                  <w:rStyle w:val="Hyperlink"/>
                  <w:i/>
                  <w:color w:val="auto"/>
                  <w:sz w:val="14"/>
                  <w:u w:val="none"/>
                </w:rPr>
                <w:t>https://dphhs.mt.gov/ahealthiermontana/ACEs</w:t>
              </w:r>
            </w:hyperlink>
            <w:r w:rsidRPr="008E3BAD">
              <w:rPr>
                <w:i/>
                <w:color w:val="auto"/>
                <w:sz w:val="14"/>
              </w:rPr>
              <w:t xml:space="preserve">; </w:t>
            </w:r>
            <w:hyperlink r:id="rId47" w:history="1">
              <w:r w:rsidRPr="008E3BAD">
                <w:rPr>
                  <w:rStyle w:val="Hyperlink"/>
                  <w:i/>
                  <w:color w:val="auto"/>
                  <w:sz w:val="14"/>
                  <w:u w:val="none"/>
                </w:rPr>
                <w:t>https://www.cdc.gov/violenceprevention/childabuseandneglect/acestudy/ace-brfss.html</w:t>
              </w:r>
            </w:hyperlink>
          </w:p>
          <w:p w14:paraId="74CA9A66" w14:textId="77777777" w:rsidR="00C81D59" w:rsidRPr="008E3BAD" w:rsidRDefault="00C81D59" w:rsidP="00574F63">
            <w:pPr>
              <w:pStyle w:val="nrpsTablecell"/>
              <w:rPr>
                <w:color w:val="auto"/>
                <w:sz w:val="16"/>
              </w:rPr>
            </w:pPr>
            <w:r w:rsidRPr="008E3BAD">
              <w:rPr>
                <w:i/>
                <w:color w:val="auto"/>
                <w:sz w:val="14"/>
              </w:rPr>
              <w:t xml:space="preserve">Source: </w:t>
            </w:r>
            <w:hyperlink r:id="rId48" w:history="1">
              <w:r w:rsidRPr="008E3BAD">
                <w:rPr>
                  <w:rStyle w:val="Hyperlink"/>
                  <w:i/>
                  <w:color w:val="auto"/>
                  <w:sz w:val="14"/>
                  <w:u w:val="none"/>
                </w:rPr>
                <w:t>https://www.cdc.gov/nchs/pressroom/states/montana/montana.htm</w:t>
              </w:r>
            </w:hyperlink>
            <w:r w:rsidRPr="008E3BAD">
              <w:rPr>
                <w:i/>
                <w:color w:val="auto"/>
                <w:sz w:val="14"/>
              </w:rPr>
              <w:t xml:space="preserve"> ; </w:t>
            </w:r>
            <w:hyperlink r:id="rId49" w:history="1">
              <w:r w:rsidRPr="008E3BAD">
                <w:rPr>
                  <w:rStyle w:val="Hyperlink"/>
                  <w:i/>
                  <w:color w:val="auto"/>
                  <w:sz w:val="14"/>
                  <w:u w:val="none"/>
                </w:rPr>
                <w:t>https://dphhs.mt.gov/ahealthiermontana/ACEs</w:t>
              </w:r>
            </w:hyperlink>
            <w:r w:rsidRPr="008E3BAD">
              <w:rPr>
                <w:i/>
                <w:color w:val="auto"/>
                <w:sz w:val="14"/>
              </w:rPr>
              <w:t xml:space="preserve">; </w:t>
            </w:r>
            <w:hyperlink r:id="rId50" w:history="1">
              <w:r w:rsidRPr="008E3BAD">
                <w:rPr>
                  <w:rStyle w:val="Hyperlink"/>
                  <w:i/>
                  <w:color w:val="auto"/>
                  <w:sz w:val="14"/>
                  <w:u w:val="none"/>
                </w:rPr>
                <w:t>https://www.cdc.gov/violenceprevention/childabuseandneglect/acestudy/ace-brfss.html</w:t>
              </w:r>
            </w:hyperlink>
          </w:p>
        </w:tc>
      </w:tr>
    </w:tbl>
    <w:p w14:paraId="0FD13C89" w14:textId="77777777" w:rsidR="00C81D59" w:rsidRDefault="00C81D59" w:rsidP="00EB35BC">
      <w:pPr>
        <w:pStyle w:val="nrpsNormal"/>
      </w:pPr>
    </w:p>
    <w:p w14:paraId="2BED3E12" w14:textId="77777777" w:rsidR="00D27454" w:rsidRDefault="00D27454" w:rsidP="00944DD3">
      <w:pPr>
        <w:pStyle w:val="nrpsHeading2"/>
      </w:pPr>
      <w:bookmarkStart w:id="455" w:name="_Toc34208646"/>
      <w:r>
        <w:t>Summary</w:t>
      </w:r>
      <w:bookmarkEnd w:id="455"/>
    </w:p>
    <w:p w14:paraId="2791CBAF" w14:textId="23127249" w:rsidR="00D27454" w:rsidRPr="00D27454" w:rsidRDefault="00D27454" w:rsidP="00D27454">
      <w:pPr>
        <w:pStyle w:val="nrpsNormal"/>
      </w:pPr>
      <w:r>
        <w:t>The impact of climate change on human health in Montana is unique given, among many reasons, the state’s inland location, varied topography, and</w:t>
      </w:r>
      <w:r w:rsidR="00356BD2">
        <w:t xml:space="preserve"> greatly differing access to health care</w:t>
      </w:r>
      <w:r>
        <w:t xml:space="preserve"> </w:t>
      </w:r>
      <w:r w:rsidR="00356BD2">
        <w:t xml:space="preserve">available to its </w:t>
      </w:r>
      <w:r>
        <w:t>rural and urban populations. In the next section</w:t>
      </w:r>
      <w:r w:rsidR="00356BD2">
        <w:t xml:space="preserve">, </w:t>
      </w:r>
      <w:r>
        <w:t xml:space="preserve">we turn from the understanding created here to a more detailed </w:t>
      </w:r>
      <w:r w:rsidR="00356BD2">
        <w:t>exploration of current and potential health comes that are a result of our changing climate</w:t>
      </w:r>
      <w:r>
        <w:t>.</w:t>
      </w:r>
    </w:p>
    <w:p w14:paraId="7CD681A3" w14:textId="77777777" w:rsidR="00B46A68" w:rsidRPr="00C3279A" w:rsidRDefault="00B46A68" w:rsidP="00B46A68">
      <w:pPr>
        <w:pStyle w:val="nrpsHeading2"/>
      </w:pPr>
      <w:bookmarkStart w:id="456" w:name="_Toc34208647"/>
      <w:commentRangeStart w:id="457"/>
      <w:r w:rsidRPr="00C3279A">
        <w:t>Literature Cited</w:t>
      </w:r>
      <w:commentRangeEnd w:id="457"/>
      <w:r>
        <w:rPr>
          <w:rStyle w:val="CommentReference"/>
          <w:rFonts w:ascii="Times New Roman" w:eastAsiaTheme="minorHAnsi" w:hAnsi="Times New Roman" w:cstheme="minorBidi"/>
          <w:b w:val="0"/>
          <w:smallCaps w:val="0"/>
        </w:rPr>
        <w:commentReference w:id="457"/>
      </w:r>
      <w:bookmarkEnd w:id="456"/>
    </w:p>
    <w:p w14:paraId="60A2876D" w14:textId="64139714" w:rsidR="003B5169" w:rsidRPr="00CE20FB" w:rsidRDefault="003B5169" w:rsidP="00864E5D">
      <w:pPr>
        <w:pStyle w:val="nrpsLiteraturecited"/>
      </w:pPr>
      <w:r w:rsidRPr="00574F63">
        <w:rPr>
          <w:highlight w:val="green"/>
        </w:rPr>
        <w:t>Br</w:t>
      </w:r>
      <w:r w:rsidRPr="00CE20FB">
        <w:t>imelow JC, Burrows WR, Hanesiak JM. 2017. The changing hail threat over North America in response to anthropogenic climate change</w:t>
      </w:r>
      <w:r w:rsidR="009E3DF9" w:rsidRPr="00CE20FB">
        <w:t xml:space="preserve">. </w:t>
      </w:r>
      <w:r w:rsidRPr="00CE20FB">
        <w:t>Nature Climate Change 7, 516-22.</w:t>
      </w:r>
    </w:p>
    <w:p w14:paraId="387C79AC" w14:textId="7F31AC35" w:rsidR="0023644C" w:rsidRDefault="0023644C" w:rsidP="0023644C">
      <w:pPr>
        <w:pStyle w:val="nrpsLiteraturecited"/>
      </w:pPr>
      <w:r w:rsidRPr="00D76246">
        <w:rPr>
          <w:highlight w:val="green"/>
        </w:rPr>
        <w:t>C</w:t>
      </w:r>
      <w:r w:rsidRPr="003B60B7">
        <w:t>a</w:t>
      </w:r>
      <w:r w:rsidRPr="00743F89">
        <w:t xml:space="preserve">mpaign for Tobacco-Free Kids. 2017. The toll of tobacco in Montana. ……. Retrieved from </w:t>
      </w:r>
      <w:hyperlink r:id="rId51" w:history="1">
        <w:r w:rsidR="00C00A34" w:rsidRPr="00731872">
          <w:rPr>
            <w:rStyle w:val="Hyperlink"/>
          </w:rPr>
          <w:t>https://www.tobaccofreekids.org/problem/toll-us/montana</w:t>
        </w:r>
      </w:hyperlink>
      <w:r w:rsidRPr="00743F89">
        <w:t>.</w:t>
      </w:r>
    </w:p>
    <w:p w14:paraId="3AB69168" w14:textId="4A136762" w:rsidR="00C00A34" w:rsidRPr="00743F89" w:rsidRDefault="00C00A34" w:rsidP="0023644C">
      <w:pPr>
        <w:pStyle w:val="nrpsLiteraturecited"/>
      </w:pPr>
      <w:r w:rsidRPr="00D76246">
        <w:rPr>
          <w:highlight w:val="green"/>
        </w:rPr>
        <w:t>C</w:t>
      </w:r>
      <w:r w:rsidRPr="00AB7E29">
        <w:t>BS News</w:t>
      </w:r>
      <w:r>
        <w:t xml:space="preserve">. </w:t>
      </w:r>
      <w:r w:rsidRPr="00AB7E29">
        <w:t>2010</w:t>
      </w:r>
      <w:r w:rsidR="008A19ED">
        <w:t xml:space="preserve"> (Jun 1)</w:t>
      </w:r>
      <w:r>
        <w:t>. Montana tornado rips roof off sports arena</w:t>
      </w:r>
      <w:r w:rsidR="008A19ED">
        <w:t xml:space="preserve"> [news report]</w:t>
      </w:r>
      <w:r>
        <w:t>.</w:t>
      </w:r>
      <w:r w:rsidR="008A19ED">
        <w:t xml:space="preserve"> Available online </w:t>
      </w:r>
      <w:r>
        <w:t xml:space="preserve"> </w:t>
      </w:r>
      <w:hyperlink r:id="rId52" w:history="1">
        <w:r w:rsidR="008A19ED">
          <w:rPr>
            <w:rStyle w:val="Hyperlink"/>
          </w:rPr>
          <w:t>https://www.cbsnews.com/news/montana-tornado-rips-roof-off-sports-arena/</w:t>
        </w:r>
      </w:hyperlink>
      <w:r w:rsidR="008A19ED">
        <w:t xml:space="preserve">. </w:t>
      </w:r>
      <w:r w:rsidR="008A19ED">
        <w:rPr>
          <w:rStyle w:val="Hyperlink"/>
          <w:color w:val="000000" w:themeColor="text1"/>
          <w:u w:val="none"/>
        </w:rPr>
        <w:t>Accessed 1 Mar 2020.</w:t>
      </w:r>
    </w:p>
    <w:p w14:paraId="573CA4C8" w14:textId="316C7A49" w:rsidR="00CE20FB" w:rsidRPr="004B2DA4" w:rsidRDefault="008A19ED" w:rsidP="00A320D8">
      <w:pPr>
        <w:pStyle w:val="nrpsLiteraturecited"/>
      </w:pPr>
      <w:r w:rsidRPr="002677B6">
        <w:rPr>
          <w:highlight w:val="green"/>
        </w:rPr>
        <w:t xml:space="preserve"> </w:t>
      </w:r>
      <w:r w:rsidR="00A320D8" w:rsidRPr="002677B6">
        <w:rPr>
          <w:highlight w:val="green"/>
        </w:rPr>
        <w:t>[C</w:t>
      </w:r>
      <w:r w:rsidR="00A320D8" w:rsidRPr="002677B6">
        <w:t>DC</w:t>
      </w:r>
      <w:r w:rsidR="00A320D8">
        <w:t>a</w:t>
      </w:r>
      <w:r w:rsidR="00A320D8" w:rsidRPr="002677B6">
        <w:t xml:space="preserve">] </w:t>
      </w:r>
      <w:r w:rsidR="00751D30" w:rsidRPr="00F70F95">
        <w:t>Centers for Disease Control and Prevention.</w:t>
      </w:r>
      <w:r w:rsidR="00A320D8" w:rsidRPr="002677B6">
        <w:t xml:space="preserve"> </w:t>
      </w:r>
      <w:r w:rsidR="00A320D8">
        <w:t>[undated]</w:t>
      </w:r>
      <w:r w:rsidR="00A320D8" w:rsidRPr="002677B6">
        <w:t>.</w:t>
      </w:r>
      <w:r w:rsidR="00A320D8">
        <w:t xml:space="preserve"> Drought and health [website]. Available online</w:t>
      </w:r>
      <w:r w:rsidR="00A320D8">
        <w:rPr>
          <w:rStyle w:val="Hyperlink"/>
          <w:color w:val="000000" w:themeColor="text1"/>
          <w:u w:val="none"/>
        </w:rPr>
        <w:t xml:space="preserve"> </w:t>
      </w:r>
      <w:hyperlink r:id="rId53" w:history="1">
        <w:r w:rsidR="00CE20FB" w:rsidRPr="005A4F9E">
          <w:rPr>
            <w:rStyle w:val="Hyperlink"/>
            <w:color w:val="000000" w:themeColor="text1"/>
            <w:u w:val="none"/>
          </w:rPr>
          <w:t>https://www.cdc.gov/nceh/drought/default.htm</w:t>
        </w:r>
      </w:hyperlink>
      <w:r w:rsidR="00A320D8">
        <w:rPr>
          <w:rStyle w:val="Hyperlink"/>
          <w:color w:val="000000" w:themeColor="text1"/>
          <w:u w:val="none"/>
        </w:rPr>
        <w:t>. Accessed 1 Mar 2020.</w:t>
      </w:r>
    </w:p>
    <w:p w14:paraId="5DC0BFA0" w14:textId="611B7E5F" w:rsidR="008A19ED" w:rsidRDefault="008A19ED" w:rsidP="008A19ED">
      <w:pPr>
        <w:pStyle w:val="nrpsLiteraturecited"/>
        <w:rPr>
          <w:rStyle w:val="Hyperlink"/>
          <w:color w:val="000000" w:themeColor="text1"/>
          <w:u w:val="none"/>
        </w:rPr>
      </w:pPr>
      <w:r w:rsidRPr="00D76246">
        <w:rPr>
          <w:highlight w:val="green"/>
        </w:rPr>
        <w:t>[C</w:t>
      </w:r>
      <w:r w:rsidRPr="004B2DA4">
        <w:t>DC</w:t>
      </w:r>
      <w:r w:rsidR="006729B5">
        <w:t xml:space="preserve">b] </w:t>
      </w:r>
      <w:r w:rsidR="00751D30" w:rsidRPr="00F70F95">
        <w:t>Centers for Disease Control and Prevention.</w:t>
      </w:r>
      <w:r w:rsidR="006729B5" w:rsidRPr="002677B6">
        <w:t xml:space="preserve"> </w:t>
      </w:r>
      <w:r w:rsidR="006729B5">
        <w:t>[undated]</w:t>
      </w:r>
      <w:r w:rsidR="006729B5" w:rsidRPr="002677B6">
        <w:t>.</w:t>
      </w:r>
      <w:r w:rsidR="006729B5">
        <w:t xml:space="preserve"> Reproductive health: infant mortality [website]. Available online </w:t>
      </w:r>
      <w:hyperlink r:id="rId54" w:history="1">
        <w:r w:rsidR="006729B5" w:rsidRPr="00581AA9">
          <w:rPr>
            <w:rStyle w:val="Hyperlink"/>
          </w:rPr>
          <w:t>https://www.cdc.gov/reproductivehealth/maternalinfanthealth/infantmortality.htm</w:t>
        </w:r>
      </w:hyperlink>
      <w:r w:rsidR="006729B5">
        <w:rPr>
          <w:rStyle w:val="Hyperlink"/>
          <w:color w:val="000000" w:themeColor="text1"/>
          <w:u w:val="none"/>
        </w:rPr>
        <w:t>. Accessed 1 Mar 2020.</w:t>
      </w:r>
    </w:p>
    <w:p w14:paraId="787B420F" w14:textId="14DD92FD" w:rsidR="006729B5" w:rsidRDefault="003D1607" w:rsidP="003D1607">
      <w:pPr>
        <w:pStyle w:val="nrpsLiteraturecited"/>
      </w:pPr>
      <w:r w:rsidRPr="00574F63">
        <w:rPr>
          <w:highlight w:val="green"/>
        </w:rPr>
        <w:t>[C</w:t>
      </w:r>
      <w:r w:rsidRPr="00E90249">
        <w:t>DC</w:t>
      </w:r>
      <w:r w:rsidR="006729B5">
        <w:t>c</w:t>
      </w:r>
      <w:r w:rsidR="00632941" w:rsidRPr="00E90249">
        <w:t xml:space="preserve">] </w:t>
      </w:r>
      <w:r w:rsidR="00751D30" w:rsidRPr="00F70F95">
        <w:t>Centers for Disease Control and Prevention.</w:t>
      </w:r>
      <w:r w:rsidRPr="00E90249">
        <w:t xml:space="preserve"> [undated]. </w:t>
      </w:r>
      <w:r w:rsidR="0090024C">
        <w:t>Violence prevention: adverse childhood experiences (ACEs)</w:t>
      </w:r>
      <w:r w:rsidR="006729B5">
        <w:t xml:space="preserve"> [website]. Available online</w:t>
      </w:r>
      <w:r w:rsidR="0090024C">
        <w:t xml:space="preserve"> </w:t>
      </w:r>
      <w:hyperlink r:id="rId55" w:history="1">
        <w:r w:rsidR="0090024C">
          <w:rPr>
            <w:rStyle w:val="Hyperlink"/>
          </w:rPr>
          <w:t>https://www.cdc.gov/violenceprevention/childabuseandneglect/acestudy/index.html</w:t>
        </w:r>
      </w:hyperlink>
      <w:r w:rsidR="0090024C">
        <w:rPr>
          <w:rStyle w:val="Hyperlink"/>
        </w:rPr>
        <w:t xml:space="preserve">. </w:t>
      </w:r>
      <w:r w:rsidR="006729B5">
        <w:rPr>
          <w:rStyle w:val="Hyperlink"/>
          <w:color w:val="000000" w:themeColor="text1"/>
          <w:u w:val="none"/>
        </w:rPr>
        <w:t>Accessed 1 Mar 2020.</w:t>
      </w:r>
    </w:p>
    <w:p w14:paraId="2BA22157" w14:textId="77777777" w:rsidR="006729B5" w:rsidRDefault="006729B5" w:rsidP="003D1607">
      <w:pPr>
        <w:pStyle w:val="nrpsLiteraturecited"/>
      </w:pPr>
    </w:p>
    <w:p w14:paraId="42E0ED02" w14:textId="6E32EA2F" w:rsidR="00E90249" w:rsidRPr="00E0649E" w:rsidRDefault="0090024C" w:rsidP="00E0649E">
      <w:pPr>
        <w:pStyle w:val="nrpsLiteraturecited"/>
        <w:rPr>
          <w:rStyle w:val="Hyperlink"/>
          <w:color w:val="000000" w:themeColor="text1"/>
          <w:u w:val="none"/>
        </w:rPr>
      </w:pPr>
      <w:r w:rsidRPr="00E0649E">
        <w:rPr>
          <w:highlight w:val="green"/>
        </w:rPr>
        <w:t xml:space="preserve"> </w:t>
      </w:r>
      <w:r w:rsidR="00E90249" w:rsidRPr="00E0649E">
        <w:rPr>
          <w:highlight w:val="green"/>
        </w:rPr>
        <w:t>[C</w:t>
      </w:r>
      <w:r w:rsidR="00E90249" w:rsidRPr="00E0649E">
        <w:t>DC</w:t>
      </w:r>
      <w:r w:rsidR="006729B5" w:rsidRPr="00E0649E">
        <w:t>d</w:t>
      </w:r>
      <w:r w:rsidR="00E90249" w:rsidRPr="00E0649E">
        <w:t xml:space="preserve">] </w:t>
      </w:r>
      <w:r w:rsidR="00751D30" w:rsidRPr="00F70F95">
        <w:t>Centers for Disease Control and Prevention.</w:t>
      </w:r>
      <w:r w:rsidR="00E90249" w:rsidRPr="00E0649E">
        <w:t xml:space="preserve"> [undated]. </w:t>
      </w:r>
      <w:r w:rsidRPr="00E0649E">
        <w:t>Violence prevention: behavioral risk factor surveillance system</w:t>
      </w:r>
      <w:r w:rsidR="00E0649E">
        <w:t xml:space="preserve"> </w:t>
      </w:r>
      <w:r w:rsidRPr="00E0649E">
        <w:t>ACE data</w:t>
      </w:r>
      <w:r w:rsidR="00E0649E">
        <w:t xml:space="preserve"> </w:t>
      </w:r>
      <w:r w:rsidRPr="00E0649E">
        <w:t>[website]. Available online</w:t>
      </w:r>
      <w:r w:rsidR="00E0649E">
        <w:t xml:space="preserve"> </w:t>
      </w:r>
      <w:r w:rsidR="00E90249" w:rsidRPr="00E0649E">
        <w:rPr>
          <w:rStyle w:val="Hyperlink"/>
          <w:color w:val="000000" w:themeColor="text1"/>
          <w:u w:val="none"/>
        </w:rPr>
        <w:t>https://www.cdc.gov/violenceprevention/childabuseandneglect/acestudy/ace-brfss.html</w:t>
      </w:r>
      <w:r w:rsidRPr="00E0649E">
        <w:rPr>
          <w:rStyle w:val="Hyperlink"/>
          <w:color w:val="000000" w:themeColor="text1"/>
          <w:u w:val="none"/>
        </w:rPr>
        <w:t>. Accessed 1 Mar 2020.</w:t>
      </w:r>
    </w:p>
    <w:p w14:paraId="5FBF2EF2" w14:textId="3A85AE43" w:rsidR="003B5169" w:rsidRPr="008519F7" w:rsidRDefault="003B5169" w:rsidP="00864E5D">
      <w:pPr>
        <w:pStyle w:val="nrpsLiteraturecited"/>
      </w:pPr>
      <w:r w:rsidRPr="00574F63">
        <w:rPr>
          <w:highlight w:val="green"/>
        </w:rPr>
        <w:t>C</w:t>
      </w:r>
      <w:r w:rsidRPr="008519F7">
        <w:t>larke L, Edmonds J, Jacoby H, Pitcher H, Reilly J, Richels R. 2007. Scenarios of greenhouse gas emissions and atmospheric concentrations</w:t>
      </w:r>
      <w:r w:rsidR="009E3DF9" w:rsidRPr="008519F7">
        <w:t xml:space="preserve">. </w:t>
      </w:r>
      <w:r w:rsidRPr="008519F7">
        <w:t>Sub-report 2.1a of synthesis and assessment product 2.1 by the US Global Change Science Program and the Subcommittee on Global Change Research</w:t>
      </w:r>
      <w:r w:rsidR="009E3DF9" w:rsidRPr="008519F7">
        <w:t xml:space="preserve">. </w:t>
      </w:r>
      <w:r w:rsidRPr="008519F7">
        <w:t>Washington DC: Department of Energy, Office of Biological &amp; Environmental Research</w:t>
      </w:r>
      <w:r w:rsidR="009E3DF9" w:rsidRPr="008519F7">
        <w:t xml:space="preserve">. </w:t>
      </w:r>
      <w:r w:rsidRPr="008519F7">
        <w:t>164 pp</w:t>
      </w:r>
      <w:r w:rsidR="009E3DF9" w:rsidRPr="008519F7">
        <w:t xml:space="preserve">. </w:t>
      </w:r>
      <w:r w:rsidRPr="008519F7">
        <w:t xml:space="preserve">Available online </w:t>
      </w:r>
      <w:hyperlink r:id="rId56" w:history="1">
        <w:r w:rsidRPr="008519F7">
          <w:rPr>
            <w:rStyle w:val="Hyperlink"/>
            <w:color w:val="000000" w:themeColor="text1"/>
            <w:u w:val="none"/>
          </w:rPr>
          <w:t>http://www.climatescience.gov/Library/sap/sap2-1/finalreport/default.htm</w:t>
        </w:r>
      </w:hyperlink>
      <w:r w:rsidR="009E3DF9" w:rsidRPr="008519F7">
        <w:t xml:space="preserve">. </w:t>
      </w:r>
      <w:r w:rsidRPr="008519F7">
        <w:t>Accessed 15 September 2019.</w:t>
      </w:r>
    </w:p>
    <w:p w14:paraId="6B299BBB" w14:textId="77777777" w:rsidR="003B5169" w:rsidRPr="00490BBB" w:rsidRDefault="003B5169" w:rsidP="00864E5D">
      <w:pPr>
        <w:pStyle w:val="nrpsLiteraturecited"/>
      </w:pPr>
      <w:r w:rsidRPr="00574F63">
        <w:rPr>
          <w:highlight w:val="green"/>
        </w:rPr>
        <w:t>C</w:t>
      </w:r>
      <w:r w:rsidRPr="00490BBB">
        <w:t>ollins M, Knutti R, Arblaster J, Dufresne J-L, Fichefet T, Friedlingstein P, Gao X, Gutowski WJ, Johns T, Krinner G, Shongwe M, Tebaldi C, Weaver AJ, Wehner M. 2013. Long-term climate change: projections, commitments and irreversibility. In: Climate Change 2013: The Physical Science Basis. IPCC Working Group I Contribution to AR5, Stocker TF, Qin D, Plattner G-K, Tignor M, Allen SK, Boschung J, Nauels A, Xia Y, Bex V, Midgley PM, eds. Cambridge University Press, pp. 1136.</w:t>
      </w:r>
    </w:p>
    <w:p w14:paraId="25247006" w14:textId="77777777" w:rsidR="003B5169" w:rsidRPr="00AB7E29" w:rsidRDefault="003B5169" w:rsidP="00864E5D">
      <w:pPr>
        <w:pStyle w:val="nrpsLiteraturecited"/>
      </w:pPr>
      <w:r w:rsidRPr="00574F63">
        <w:rPr>
          <w:highlight w:val="green"/>
        </w:rPr>
        <w:t>D</w:t>
      </w:r>
      <w:r w:rsidRPr="00AB7E29">
        <w:t>iffenbaugh NS, Scherer M, Trapp RJ. 2013. Global warming and severe thunderstorms. Proceedings of the National Academy of Sciences 110, 16361-16366; DOI:10.1073/pnas.1307758110.</w:t>
      </w:r>
    </w:p>
    <w:p w14:paraId="1A345A1F" w14:textId="77777777" w:rsidR="00D93E48" w:rsidRPr="00A00D4B" w:rsidRDefault="00D93E48" w:rsidP="00D93E48">
      <w:pPr>
        <w:pStyle w:val="nrpsLiteraturecited"/>
      </w:pPr>
      <w:r w:rsidRPr="00D93E48">
        <w:rPr>
          <w:highlight w:val="green"/>
        </w:rPr>
        <w:t>D</w:t>
      </w:r>
      <w:r w:rsidRPr="00A00D4B">
        <w:t xml:space="preserve">urch JS, Bailey LA, Stoto MA, eds. 1997. Measurement tools for community health improvement process [chapter]. In: Improving </w:t>
      </w:r>
      <w:r>
        <w:t>h</w:t>
      </w:r>
      <w:r w:rsidRPr="00A00D4B">
        <w:t xml:space="preserve">ealth in the </w:t>
      </w:r>
      <w:r>
        <w:t>c</w:t>
      </w:r>
      <w:r w:rsidRPr="00A00D4B">
        <w:t xml:space="preserve">ommunity: </w:t>
      </w:r>
      <w:r>
        <w:t>a</w:t>
      </w:r>
      <w:r w:rsidRPr="00A00D4B">
        <w:t xml:space="preserve"> </w:t>
      </w:r>
      <w:r>
        <w:t>r</w:t>
      </w:r>
      <w:r w:rsidRPr="00A00D4B">
        <w:t xml:space="preserve">ole for </w:t>
      </w:r>
      <w:r>
        <w:t>p</w:t>
      </w:r>
      <w:r w:rsidRPr="00A00D4B">
        <w:t xml:space="preserve">erformance </w:t>
      </w:r>
      <w:r>
        <w:t>m</w:t>
      </w:r>
      <w:r w:rsidRPr="00A00D4B">
        <w:t>onitoring.</w:t>
      </w:r>
      <w:r>
        <w:t xml:space="preserve">  </w:t>
      </w:r>
      <w:r w:rsidRPr="00A00D4B">
        <w:t>Washington DC: </w:t>
      </w:r>
      <w:hyperlink r:id="rId57" w:history="1">
        <w:r w:rsidRPr="00A00D4B">
          <w:rPr>
            <w:rStyle w:val="Hyperlink"/>
            <w:color w:val="000000" w:themeColor="text1"/>
            <w:u w:val="none"/>
          </w:rPr>
          <w:t>National Academies Press</w:t>
        </w:r>
        <w:r>
          <w:rPr>
            <w:rStyle w:val="Hyperlink"/>
            <w:color w:val="000000" w:themeColor="text1"/>
            <w:u w:val="none"/>
          </w:rPr>
          <w:t xml:space="preserve">, </w:t>
        </w:r>
      </w:hyperlink>
      <w:r w:rsidRPr="00A00D4B">
        <w:t>Institute of Medicine</w:t>
      </w:r>
      <w:r>
        <w:t xml:space="preserve">, </w:t>
      </w:r>
      <w:r w:rsidRPr="00A00D4B">
        <w:t>Committee on Using Performance Monitoring to Improve Community Health.</w:t>
      </w:r>
      <w:r>
        <w:t xml:space="preserve"> Available online </w:t>
      </w:r>
      <w:r w:rsidRPr="00A00D4B">
        <w:t>https://www.ncbi.nlm.nih.gov/books/NBK233014/</w:t>
      </w:r>
      <w:r>
        <w:t>. Accessed 1 Mar 2020.</w:t>
      </w:r>
    </w:p>
    <w:p w14:paraId="45A1FD95" w14:textId="56C612E5" w:rsidR="00FB7DEE" w:rsidRPr="00FB7DEE" w:rsidRDefault="00FB7DEE" w:rsidP="00FB7DEE">
      <w:pPr>
        <w:pStyle w:val="nrpsLiteraturecited"/>
        <w:rPr>
          <w:highlight w:val="cyan"/>
        </w:rPr>
      </w:pPr>
      <w:r w:rsidRPr="003B60B7">
        <w:rPr>
          <w:highlight w:val="green"/>
        </w:rPr>
        <w:t>G</w:t>
      </w:r>
      <w:r w:rsidRPr="00FB7DEE">
        <w:t>uardian. 2019. Summer heatwaves in France killed 1500, says health minister</w:t>
      </w:r>
      <w:r w:rsidR="00D93E48">
        <w:t xml:space="preserve"> [article]</w:t>
      </w:r>
      <w:r>
        <w:t>.</w:t>
      </w:r>
      <w:r w:rsidR="00D93E48">
        <w:t xml:space="preserve"> Available online </w:t>
      </w:r>
      <w:r w:rsidRPr="00FB7DEE">
        <w:t xml:space="preserve">  </w:t>
      </w:r>
      <w:hyperlink r:id="rId58" w:history="1">
        <w:r w:rsidRPr="00FB7DEE">
          <w:rPr>
            <w:rStyle w:val="Hyperlink"/>
            <w:color w:val="000000" w:themeColor="text1"/>
            <w:u w:val="none"/>
          </w:rPr>
          <w:t>https://www.theguardian.com/world/2019/sep/09/summer-heatwaves-in-france-killed-1500-says-health-minister</w:t>
        </w:r>
      </w:hyperlink>
      <w:r>
        <w:t>.</w:t>
      </w:r>
      <w:r w:rsidR="00D93E48">
        <w:t xml:space="preserve"> Accessed 1 Mar 2020.</w:t>
      </w:r>
    </w:p>
    <w:p w14:paraId="32B9BCAF" w14:textId="4A9D3B7B" w:rsidR="00E90249" w:rsidRDefault="00E90249" w:rsidP="00081C03">
      <w:pPr>
        <w:pStyle w:val="nrpsLiteraturecited"/>
        <w:rPr>
          <w:rStyle w:val="Hyperlink"/>
          <w:color w:val="000000" w:themeColor="text1"/>
          <w:highlight w:val="cyan"/>
          <w:u w:val="none"/>
        </w:rPr>
      </w:pPr>
      <w:r w:rsidRPr="00D56272">
        <w:rPr>
          <w:highlight w:val="green"/>
        </w:rPr>
        <w:t>G</w:t>
      </w:r>
      <w:r w:rsidRPr="00D56272">
        <w:t>reene K,</w:t>
      </w:r>
      <w:r>
        <w:t xml:space="preserve"> Rossheim M, Murphy S. 2017. Drinking and driving in the Big Sky state: key insights from young adults. CAIRHE, MSU</w:t>
      </w:r>
    </w:p>
    <w:p w14:paraId="58DCDD41" w14:textId="77777777" w:rsidR="003070A5" w:rsidRPr="00AC0571" w:rsidRDefault="003070A5" w:rsidP="003070A5">
      <w:pPr>
        <w:pStyle w:val="nrpsLiteraturecited"/>
      </w:pPr>
      <w:r w:rsidRPr="00AC0571">
        <w:rPr>
          <w:highlight w:val="green"/>
        </w:rPr>
        <w:t>H</w:t>
      </w:r>
      <w:r w:rsidRPr="00AC0571">
        <w:t>eadwater</w:t>
      </w:r>
      <w:r>
        <w:t>s</w:t>
      </w:r>
      <w:r w:rsidRPr="00AC0571">
        <w:t xml:space="preserve"> Economics. 2019. Populations at risk [website]</w:t>
      </w:r>
      <w:r>
        <w:t xml:space="preserve">. </w:t>
      </w:r>
      <w:r w:rsidRPr="00AC0571">
        <w:t xml:space="preserve">Available online </w:t>
      </w:r>
      <w:hyperlink r:id="rId59" w:history="1">
        <w:r w:rsidRPr="00AC0571">
          <w:t>https://headwaterseconomics.org/tools/populations-at-risk/</w:t>
        </w:r>
      </w:hyperlink>
      <w:r w:rsidRPr="00AC0571">
        <w:t>. Accessed 28 Feb 2020.</w:t>
      </w:r>
    </w:p>
    <w:p w14:paraId="79889DE4" w14:textId="00DCDFE9" w:rsidR="000766DD" w:rsidRPr="003D10F7" w:rsidRDefault="000766DD" w:rsidP="003D10F7">
      <w:pPr>
        <w:pStyle w:val="nrpsLiteraturecited"/>
        <w:rPr>
          <w:highlight w:val="green"/>
        </w:rPr>
      </w:pPr>
      <w:r w:rsidRPr="003D10F7">
        <w:rPr>
          <w:highlight w:val="green"/>
        </w:rPr>
        <w:t>H</w:t>
      </w:r>
      <w:commentRangeStart w:id="458"/>
      <w:r w:rsidRPr="003D10F7">
        <w:t xml:space="preserve">owe PD, Mildenberger </w:t>
      </w:r>
      <w:commentRangeEnd w:id="458"/>
      <w:r w:rsidR="003D10F7">
        <w:rPr>
          <w:rStyle w:val="CommentReference"/>
          <w:rFonts w:asciiTheme="minorHAnsi" w:hAnsiTheme="minorHAnsi"/>
        </w:rPr>
        <w:commentReference w:id="458"/>
      </w:r>
      <w:r w:rsidRPr="003D10F7">
        <w:t>M, Marlon JR, Leiserowitz A. 2015. Geographic variation in opinions on climate change at state and local scales in the USA. Nature Climate Change</w:t>
      </w:r>
      <w:r w:rsidR="003D10F7" w:rsidRPr="003D10F7">
        <w:t xml:space="preserve"> 5</w:t>
      </w:r>
      <w:r w:rsidR="003D10F7">
        <w:t>:</w:t>
      </w:r>
      <w:r w:rsidR="003D10F7" w:rsidRPr="003D10F7">
        <w:t>596–603</w:t>
      </w:r>
      <w:r w:rsidR="003D10F7">
        <w:t xml:space="preserve">. </w:t>
      </w:r>
      <w:hyperlink r:id="rId60" w:tgtFrame="_blank" w:tooltip="http://www.nature.com/nclimate/journal/vaop/ncurrent/full/nclimate2583.html" w:history="1">
        <w:r w:rsidRPr="003D10F7">
          <w:rPr>
            <w:rStyle w:val="Hyperlink"/>
            <w:color w:val="000000" w:themeColor="text1"/>
            <w:u w:val="none"/>
          </w:rPr>
          <w:t>doi:10.1038/nclimate2583</w:t>
        </w:r>
      </w:hyperlink>
      <w:r w:rsidRPr="003D10F7">
        <w:t>.</w:t>
      </w:r>
    </w:p>
    <w:p w14:paraId="70B88FB7" w14:textId="77777777" w:rsidR="00A7188A" w:rsidRPr="007B4328" w:rsidRDefault="00A7188A" w:rsidP="00A7188A">
      <w:pPr>
        <w:pStyle w:val="nrpsLiteraturecited"/>
        <w:rPr>
          <w:highlight w:val="green"/>
        </w:rPr>
      </w:pPr>
      <w:r w:rsidRPr="00A7188A">
        <w:rPr>
          <w:color w:val="auto"/>
          <w:szCs w:val="20"/>
          <w:highlight w:val="green"/>
          <w:lang w:val="en"/>
        </w:rPr>
        <w:t>I</w:t>
      </w:r>
      <w:r>
        <w:rPr>
          <w:color w:val="auto"/>
          <w:szCs w:val="20"/>
          <w:lang w:val="en"/>
        </w:rPr>
        <w:t>ngram DD, Franco SJ. 2013 NCHS urban–rural classification scheme for</w:t>
      </w:r>
      <w:r>
        <w:rPr>
          <w:color w:val="auto"/>
          <w:szCs w:val="20"/>
        </w:rPr>
        <w:t xml:space="preserve"> </w:t>
      </w:r>
      <w:r>
        <w:rPr>
          <w:color w:val="auto"/>
          <w:szCs w:val="20"/>
          <w:lang w:val="en"/>
        </w:rPr>
        <w:t>counties</w:t>
      </w:r>
      <w:r>
        <w:rPr>
          <w:color w:val="auto"/>
          <w:szCs w:val="20"/>
        </w:rPr>
        <w:t xml:space="preserve"> [report]</w:t>
      </w:r>
      <w:r>
        <w:rPr>
          <w:color w:val="auto"/>
          <w:szCs w:val="20"/>
          <w:lang w:val="en"/>
        </w:rPr>
        <w:t xml:space="preserve">. </w:t>
      </w:r>
      <w:r>
        <w:rPr>
          <w:color w:val="auto"/>
          <w:szCs w:val="20"/>
        </w:rPr>
        <w:t xml:space="preserve">Hyattsvill MA: US Department of Health and Human Service, </w:t>
      </w:r>
      <w:r>
        <w:rPr>
          <w:color w:val="auto"/>
          <w:szCs w:val="20"/>
          <w:lang w:val="en"/>
        </w:rPr>
        <w:t xml:space="preserve">National Center for Health Statistics. Vital </w:t>
      </w:r>
      <w:r>
        <w:rPr>
          <w:color w:val="auto"/>
          <w:szCs w:val="20"/>
        </w:rPr>
        <w:t xml:space="preserve">and </w:t>
      </w:r>
      <w:r>
        <w:rPr>
          <w:color w:val="auto"/>
          <w:szCs w:val="20"/>
          <w:lang w:val="en"/>
        </w:rPr>
        <w:t>Health Stat</w:t>
      </w:r>
      <w:r>
        <w:rPr>
          <w:color w:val="auto"/>
          <w:szCs w:val="20"/>
        </w:rPr>
        <w:t xml:space="preserve">istics </w:t>
      </w:r>
      <w:r>
        <w:rPr>
          <w:color w:val="auto"/>
          <w:szCs w:val="20"/>
          <w:lang w:val="en"/>
        </w:rPr>
        <w:t xml:space="preserve">2(166). </w:t>
      </w:r>
      <w:r>
        <w:rPr>
          <w:color w:val="auto"/>
          <w:szCs w:val="20"/>
        </w:rPr>
        <w:t xml:space="preserve">81 p. Available online </w:t>
      </w:r>
      <w:hyperlink r:id="rId61" w:history="1">
        <w:r>
          <w:rPr>
            <w:color w:val="auto"/>
            <w:szCs w:val="20"/>
            <w:lang w:val="en"/>
          </w:rPr>
          <w:t>https://www.cdc.gov/nchs/data/series/sr_02/sr02_166.pdf</w:t>
        </w:r>
      </w:hyperlink>
      <w:r>
        <w:rPr>
          <w:color w:val="auto"/>
          <w:szCs w:val="20"/>
        </w:rPr>
        <w:t>. Accessed 29 Feb 2020.</w:t>
      </w:r>
    </w:p>
    <w:p w14:paraId="179C3B3A" w14:textId="69DE45CC" w:rsidR="003B5169" w:rsidRPr="00675BFA" w:rsidRDefault="003B5169" w:rsidP="003D10F7">
      <w:pPr>
        <w:pStyle w:val="nrpsLiteraturecited"/>
      </w:pPr>
      <w:r w:rsidRPr="003D10F7">
        <w:rPr>
          <w:highlight w:val="green"/>
        </w:rPr>
        <w:t>Je</w:t>
      </w:r>
      <w:r w:rsidRPr="003D10F7">
        <w:t>n</w:t>
      </w:r>
      <w:r w:rsidR="00F2114F" w:rsidRPr="003D10F7">
        <w:t>sc</w:t>
      </w:r>
      <w:r w:rsidRPr="003D10F7">
        <w:t>o K, Parker B, Downey M, Hadwen T, Howell A, Rattling Leaf J, Edwards L, and Akyuz A, Kluck D, Peck D, Rath M, Syner M, Umphlett N, Wilmer H, Barnes V, Clabo</w:t>
      </w:r>
      <w:r w:rsidRPr="00675BFA">
        <w:t xml:space="preserve"> D, Fuchs B, He M, Johnson S, Kimball J, Longknife D, Martin D, Nickerson N, Sage J, Fransen T. 2019. Flash Drought: Lessons Learn from the 2017 Drought Across the U.S. Northern Plains and Canadian Prairies</w:t>
      </w:r>
      <w:r w:rsidR="009E3DF9" w:rsidRPr="00675BFA">
        <w:t xml:space="preserve">. </w:t>
      </w:r>
      <w:r w:rsidRPr="00675BFA">
        <w:t xml:space="preserve">National Atmospheric and Oceanic Agency, National Integrated Drought Information System. Available online </w:t>
      </w:r>
      <w:hyperlink r:id="rId62" w:history="1">
        <w:r w:rsidRPr="00675BFA">
          <w:rPr>
            <w:rStyle w:val="Hyperlink"/>
            <w:color w:val="000000" w:themeColor="text1"/>
            <w:u w:val="none"/>
          </w:rPr>
          <w:t>https://www.drought.gov/drought/sites/drought.gov.drought/files/NIDIS_LL_FlashDrought_2017_low-res_Final.pdf</w:t>
        </w:r>
      </w:hyperlink>
      <w:r w:rsidRPr="00675BFA">
        <w:t>. Accessed 15 September 2019.</w:t>
      </w:r>
    </w:p>
    <w:p w14:paraId="65871D02" w14:textId="1309C38E" w:rsidR="008D75AB" w:rsidRPr="00223737" w:rsidRDefault="008D75AB" w:rsidP="00223737">
      <w:pPr>
        <w:pStyle w:val="nrpsLiteraturecited"/>
      </w:pPr>
      <w:r w:rsidRPr="00223737">
        <w:rPr>
          <w:highlight w:val="green"/>
        </w:rPr>
        <w:lastRenderedPageBreak/>
        <w:t>[M</w:t>
      </w:r>
      <w:r w:rsidRPr="00223737">
        <w:t xml:space="preserve">ADD] Mothers Against Drunk Driving. 2019. </w:t>
      </w:r>
      <w:r w:rsidR="00223737" w:rsidRPr="00223737">
        <w:t xml:space="preserve">MADD Report Rates Every State on Drunk Driving Laws [website]. Available </w:t>
      </w:r>
      <w:r w:rsidR="00223737" w:rsidRPr="00223737">
        <w:rPr>
          <w:color w:val="auto"/>
        </w:rPr>
        <w:t xml:space="preserve">online </w:t>
      </w:r>
      <w:r w:rsidRPr="00223737">
        <w:rPr>
          <w:rStyle w:val="Hyperlink"/>
          <w:color w:val="auto"/>
          <w:u w:val="none"/>
        </w:rPr>
        <w:t>https://www.madd.org/press-release/madd-report-rates-every-state-on-drunk-driving-laws/</w:t>
      </w:r>
      <w:r w:rsidR="00223737" w:rsidRPr="00223737">
        <w:rPr>
          <w:rStyle w:val="Hyperlink"/>
          <w:color w:val="auto"/>
          <w:u w:val="none"/>
        </w:rPr>
        <w:t>. Accessed on 1 Mar 2019.</w:t>
      </w:r>
    </w:p>
    <w:p w14:paraId="2DC4D6FC" w14:textId="2AC112AE" w:rsidR="00CE20FB" w:rsidRPr="00866C5A" w:rsidRDefault="00CE20FB" w:rsidP="00864E5D">
      <w:pPr>
        <w:pStyle w:val="nrpsLiteraturecited"/>
        <w:rPr>
          <w:highlight w:val="yellow"/>
        </w:rPr>
      </w:pPr>
      <w:r w:rsidRPr="003B60B7">
        <w:rPr>
          <w:highlight w:val="green"/>
        </w:rPr>
        <w:t>M</w:t>
      </w:r>
      <w:r w:rsidRPr="00A026E2">
        <w:t xml:space="preserve">artin C, Doyle J, LaFrance J, Lefthand MJ, Young SL, Three Irons E, Eggers M. 2020. Change rippling through our waters and culture. Journal of Contemporary Water Research and Education. In review </w:t>
      </w:r>
      <w:r w:rsidRPr="00866C5A">
        <w:rPr>
          <w:highlight w:val="yellow"/>
        </w:rPr>
        <w:t>(accepted pending minor revisions).</w:t>
      </w:r>
    </w:p>
    <w:p w14:paraId="2D024FB0" w14:textId="4DE42522" w:rsidR="003B5169" w:rsidRDefault="00366C9B" w:rsidP="00864E5D">
      <w:pPr>
        <w:pStyle w:val="nrpsLiteraturecited"/>
      </w:pPr>
      <w:r w:rsidRPr="00574F63">
        <w:rPr>
          <w:highlight w:val="green"/>
        </w:rPr>
        <w:t>[</w:t>
      </w:r>
      <w:r w:rsidR="00265109" w:rsidRPr="00574F63">
        <w:rPr>
          <w:highlight w:val="green"/>
        </w:rPr>
        <w:t>M</w:t>
      </w:r>
      <w:r w:rsidR="00265109" w:rsidRPr="00F84E8A">
        <w:t>CO</w:t>
      </w:r>
      <w:r w:rsidRPr="00F84E8A">
        <w:t xml:space="preserve">] </w:t>
      </w:r>
      <w:r w:rsidR="003B5169" w:rsidRPr="00F84E8A">
        <w:t>Montana Climate Office</w:t>
      </w:r>
      <w:r w:rsidRPr="00F84E8A">
        <w:t>. 2019.</w:t>
      </w:r>
      <w:r w:rsidR="00265109" w:rsidRPr="00F84E8A">
        <w:t xml:space="preserve"> Mo</w:t>
      </w:r>
      <w:r w:rsidR="003B5169" w:rsidRPr="00F84E8A">
        <w:t xml:space="preserve">ntana Climate &amp; Drought, April 2019 Newsletter. Available online </w:t>
      </w:r>
      <w:hyperlink r:id="rId63" w:history="1">
        <w:r w:rsidR="003B5169" w:rsidRPr="00F84E8A">
          <w:rPr>
            <w:rStyle w:val="Hyperlink"/>
            <w:color w:val="000000" w:themeColor="text1"/>
            <w:u w:val="none"/>
          </w:rPr>
          <w:t>https://climate.umt.edu/mtdrought/mtdrought-2019-april.pdf</w:t>
        </w:r>
      </w:hyperlink>
      <w:r w:rsidR="009E3DF9" w:rsidRPr="00F84E8A">
        <w:t xml:space="preserve">. </w:t>
      </w:r>
      <w:r w:rsidR="003B5169" w:rsidRPr="00F84E8A">
        <w:t>Accessed 15 September 2019.</w:t>
      </w:r>
    </w:p>
    <w:p w14:paraId="29A3FD92" w14:textId="4D6ED9AD" w:rsidR="00265109" w:rsidRPr="00675BFA" w:rsidRDefault="00265109" w:rsidP="00265109">
      <w:pPr>
        <w:pStyle w:val="nrpsLiteraturecited"/>
      </w:pPr>
      <w:r w:rsidRPr="00574F63">
        <w:rPr>
          <w:highlight w:val="green"/>
        </w:rPr>
        <w:t>M</w:t>
      </w:r>
      <w:r w:rsidRPr="00675BFA">
        <w:t xml:space="preserve">cWethy DB, Schoennagel T, Higuera PB, Krawchuk M, Harvey BJ, Metcalf EC, Schultz C, Miller C, Metcalf AL, Buma B, Virapongse A, Kulig JC, Stedman RC, Ratajczak Z, Nelson CR, Kolden C. 2019. Rethinking resilience to fire. Nature Sustainability. </w:t>
      </w:r>
      <w:r w:rsidR="00F855BC">
        <w:t>doi</w:t>
      </w:r>
      <w:r w:rsidRPr="00675BFA">
        <w:t>:10.1038/s41893-019-0353-8.</w:t>
      </w:r>
    </w:p>
    <w:p w14:paraId="546E7315" w14:textId="292BD70C" w:rsidR="009016D0" w:rsidRPr="00D56272" w:rsidRDefault="009016D0" w:rsidP="00D56272">
      <w:pPr>
        <w:pStyle w:val="nrpsLiteraturecited"/>
        <w:rPr>
          <w:highlight w:val="cyan"/>
        </w:rPr>
      </w:pPr>
      <w:r>
        <w:rPr>
          <w:color w:val="000000"/>
          <w:szCs w:val="20"/>
          <w:highlight w:val="green"/>
        </w:rPr>
        <w:t xml:space="preserve"> [M</w:t>
      </w:r>
      <w:r>
        <w:rPr>
          <w:color w:val="000000"/>
          <w:szCs w:val="20"/>
        </w:rPr>
        <w:t xml:space="preserve">TDPHHS] Montana Department of Public Health and Human Services. [undated]. Priority area 3: motor vehicle crashes [website]. Available online </w:t>
      </w:r>
      <w:hyperlink r:id="rId64" w:history="1">
        <w:r>
          <w:rPr>
            <w:color w:val="000000"/>
            <w:szCs w:val="23"/>
          </w:rPr>
          <w:t>https://dphhs.mt.gov/ahealthiermontana/mvcs</w:t>
        </w:r>
      </w:hyperlink>
      <w:r>
        <w:rPr>
          <w:color w:val="000000"/>
          <w:szCs w:val="23"/>
        </w:rPr>
        <w:t xml:space="preserve">. </w:t>
      </w:r>
      <w:r>
        <w:rPr>
          <w:color w:val="000000"/>
          <w:szCs w:val="20"/>
        </w:rPr>
        <w:t>Accessed 1 Mar 2020.</w:t>
      </w:r>
    </w:p>
    <w:p w14:paraId="0ED1FA51" w14:textId="4FF88825" w:rsidR="008B21EC" w:rsidRPr="00D56272" w:rsidRDefault="008B21EC" w:rsidP="00D56272">
      <w:pPr>
        <w:pStyle w:val="nrpsLiteraturecited"/>
      </w:pPr>
      <w:r>
        <w:rPr>
          <w:color w:val="000000"/>
          <w:szCs w:val="20"/>
          <w:highlight w:val="green"/>
        </w:rPr>
        <w:t xml:space="preserve"> [M</w:t>
      </w:r>
      <w:r>
        <w:rPr>
          <w:color w:val="000000"/>
          <w:szCs w:val="20"/>
        </w:rPr>
        <w:t xml:space="preserve">TDPHHS] Montana Department of Public Health and Human Services. 2016. 2016 Montana behavioral risk factor surveillance system annual report [report]. Helena MT: Montana DPHHS, Office of Epidemiology and Scienctific Support. 46 p. Available online </w:t>
      </w:r>
      <w:hyperlink r:id="rId65" w:history="1">
        <w:r>
          <w:rPr>
            <w:color w:val="000000"/>
            <w:szCs w:val="20"/>
          </w:rPr>
          <w:t>https://dphhs.mt.gov/Portals/85/publichealth/documents/BRFSS/Annual%20Reports/BRFSS_Annual_Report_2016.pdf</w:t>
        </w:r>
      </w:hyperlink>
      <w:r>
        <w:rPr>
          <w:color w:val="000000"/>
          <w:szCs w:val="20"/>
        </w:rPr>
        <w:t>. Accessed 1 Mar 2020.</w:t>
      </w:r>
    </w:p>
    <w:p w14:paraId="7C8DA8AF" w14:textId="2351BCAB" w:rsidR="006C0EAC" w:rsidRPr="006C0EAC" w:rsidRDefault="006C0EAC" w:rsidP="006C0EAC">
      <w:pPr>
        <w:pStyle w:val="nrpsLiteraturecited"/>
      </w:pPr>
      <w:r w:rsidRPr="006C0EAC">
        <w:rPr>
          <w:highlight w:val="green"/>
        </w:rPr>
        <w:t>[M</w:t>
      </w:r>
      <w:r w:rsidRPr="006C0EAC">
        <w:t xml:space="preserve">TDPHHS] Montana Department of Public Health and Human Services. 2017. Trends in Infant Mortality, Montana 2006-2015 [report]. Helena MT: Montana DPHHS, Office of Epidemiology and Scientific Support. 4 p. </w:t>
      </w:r>
      <w:hyperlink r:id="rId66" w:history="1">
        <w:r w:rsidRPr="006C0EAC">
          <w:t>https://dphhs.mt.gov/Portals/85/publichealth/documents/Epidemiology/VSU/VSU_InfantMortality_2006_2017.pdf</w:t>
        </w:r>
      </w:hyperlink>
      <w:r w:rsidRPr="006C0EAC">
        <w:t>. Accessed 1 Mar 2020.</w:t>
      </w:r>
    </w:p>
    <w:p w14:paraId="2F4F107C" w14:textId="5B3796A2" w:rsidR="006C0EAC" w:rsidRDefault="009016D0" w:rsidP="00D56272">
      <w:pPr>
        <w:pStyle w:val="nrpsLiteraturecited"/>
        <w:rPr>
          <w:rStyle w:val="Hyperlink"/>
          <w:color w:val="000000" w:themeColor="text1"/>
          <w:u w:val="none"/>
        </w:rPr>
      </w:pPr>
      <w:r>
        <w:rPr>
          <w:color w:val="000000"/>
          <w:szCs w:val="20"/>
          <w:highlight w:val="green"/>
        </w:rPr>
        <w:t xml:space="preserve"> </w:t>
      </w:r>
      <w:r w:rsidR="006C0EAC">
        <w:rPr>
          <w:color w:val="000000"/>
          <w:szCs w:val="20"/>
          <w:highlight w:val="green"/>
        </w:rPr>
        <w:t>[M</w:t>
      </w:r>
      <w:r w:rsidR="006C0EAC">
        <w:rPr>
          <w:color w:val="000000"/>
          <w:szCs w:val="20"/>
        </w:rPr>
        <w:t xml:space="preserve">TDPHHS] Montana Department of Public Health and Human Services. 2020. Montana state health improvement plan 2109-2023 [report]. Helena MT: Montana DPHHS. 35 p.  Available online </w:t>
      </w:r>
      <w:hyperlink r:id="rId67" w:history="1">
        <w:r w:rsidR="006C0EAC">
          <w:rPr>
            <w:color w:val="auto"/>
            <w:szCs w:val="20"/>
          </w:rPr>
          <w:t>https://dphhs.mt.gov/Portals/85/ahealthiermontana/2019SHIPFinal.pdf</w:t>
        </w:r>
      </w:hyperlink>
      <w:r w:rsidR="006C0EAC">
        <w:rPr>
          <w:color w:val="000000"/>
          <w:szCs w:val="20"/>
        </w:rPr>
        <w:t>. Accessed 1 Mar 2020.</w:t>
      </w:r>
    </w:p>
    <w:p w14:paraId="1F9C7BE7" w14:textId="5E0385F6" w:rsidR="008A19ED" w:rsidRPr="004B2DA4" w:rsidRDefault="008A19ED" w:rsidP="008A19ED">
      <w:pPr>
        <w:pStyle w:val="nrpsLiteraturecited"/>
      </w:pPr>
      <w:r w:rsidRPr="002677B6">
        <w:rPr>
          <w:highlight w:val="green"/>
        </w:rPr>
        <w:t>[</w:t>
      </w:r>
      <w:r>
        <w:rPr>
          <w:highlight w:val="green"/>
        </w:rPr>
        <w:t>M</w:t>
      </w:r>
      <w:r>
        <w:t>FWP</w:t>
      </w:r>
      <w:r w:rsidRPr="002677B6">
        <w:t xml:space="preserve">] </w:t>
      </w:r>
      <w:r>
        <w:t>Montana Fish, Wildlife, and Parks. 2016 (Aug 19). Yellowstone River closed in response to ongoing fish kill [press release]. Available online</w:t>
      </w:r>
      <w:r>
        <w:rPr>
          <w:rStyle w:val="Hyperlink"/>
          <w:color w:val="000000" w:themeColor="text1"/>
          <w:u w:val="none"/>
        </w:rPr>
        <w:t xml:space="preserve"> </w:t>
      </w:r>
      <w:r w:rsidRPr="008A19ED">
        <w:t>http://fwp.mt.gov/news/newsReleases/headlines/nr_4277.html</w:t>
      </w:r>
      <w:r>
        <w:rPr>
          <w:rStyle w:val="Hyperlink"/>
          <w:color w:val="000000" w:themeColor="text1"/>
          <w:u w:val="none"/>
        </w:rPr>
        <w:t>. Accessed 1 Mar 2020.</w:t>
      </w:r>
    </w:p>
    <w:p w14:paraId="5DEAF726" w14:textId="66AAAC62" w:rsidR="00223737" w:rsidRPr="00223737" w:rsidRDefault="00EB2496" w:rsidP="00223737">
      <w:pPr>
        <w:pStyle w:val="nrpsLiteraturecited"/>
      </w:pPr>
      <w:r w:rsidRPr="00223737">
        <w:rPr>
          <w:highlight w:val="green"/>
        </w:rPr>
        <w:t>[M</w:t>
      </w:r>
      <w:r w:rsidRPr="00223737">
        <w:t>THCF] Montana Healthcare Foundation. [</w:t>
      </w:r>
      <w:proofErr w:type="gramStart"/>
      <w:r w:rsidRPr="00223737">
        <w:t xml:space="preserve">undated]  </w:t>
      </w:r>
      <w:r w:rsidR="00223737" w:rsidRPr="00223737">
        <w:t>Improving</w:t>
      </w:r>
      <w:proofErr w:type="gramEnd"/>
      <w:r w:rsidR="00223737" w:rsidRPr="00223737">
        <w:t xml:space="preserve"> the health and well-being and reducing disparities in health and life expectancy among American Indian people in Montana [webpage]. </w:t>
      </w:r>
      <w:r w:rsidR="00223737" w:rsidRPr="00223737">
        <w:rPr>
          <w:rStyle w:val="Hyperlink"/>
          <w:color w:val="000000" w:themeColor="text1"/>
          <w:u w:val="none"/>
        </w:rPr>
        <w:t xml:space="preserve">Available online </w:t>
      </w:r>
      <w:hyperlink r:id="rId68" w:history="1">
        <w:r w:rsidR="00223737" w:rsidRPr="00223737">
          <w:rPr>
            <w:rStyle w:val="Hyperlink"/>
            <w:color w:val="000000" w:themeColor="text1"/>
            <w:u w:val="none"/>
          </w:rPr>
          <w:t>https://mthcf.org/focus-areas/american-indian-health-2/health-disparities/</w:t>
        </w:r>
      </w:hyperlink>
      <w:r w:rsidR="00223737" w:rsidRPr="00223737">
        <w:rPr>
          <w:rStyle w:val="Hyperlink"/>
          <w:color w:val="000000" w:themeColor="text1"/>
          <w:u w:val="none"/>
        </w:rPr>
        <w:t>. Accessed 1 Mar 2020.</w:t>
      </w:r>
    </w:p>
    <w:p w14:paraId="35D96710" w14:textId="47608923" w:rsidR="00547570" w:rsidRPr="00D56272" w:rsidRDefault="00223737" w:rsidP="00D56272">
      <w:pPr>
        <w:pStyle w:val="nrpsLiteraturecited"/>
        <w:rPr>
          <w:highlight w:val="green"/>
        </w:rPr>
      </w:pPr>
      <w:r w:rsidRPr="00D56272">
        <w:rPr>
          <w:highlight w:val="green"/>
        </w:rPr>
        <w:t xml:space="preserve"> </w:t>
      </w:r>
      <w:r w:rsidR="00547570" w:rsidRPr="00D56272">
        <w:rPr>
          <w:highlight w:val="green"/>
        </w:rPr>
        <w:t>[M</w:t>
      </w:r>
      <w:r w:rsidR="00547570" w:rsidRPr="00D56272">
        <w:t xml:space="preserve">TOPI] Montana Office of Public Instruction. </w:t>
      </w:r>
      <w:commentRangeStart w:id="459"/>
      <w:r w:rsidR="00547570" w:rsidRPr="00D56272">
        <w:t xml:space="preserve">2017. </w:t>
      </w:r>
      <w:commentRangeEnd w:id="459"/>
      <w:r>
        <w:rPr>
          <w:rStyle w:val="CommentReference"/>
          <w:rFonts w:asciiTheme="minorHAnsi" w:hAnsiTheme="minorHAnsi"/>
        </w:rPr>
        <w:commentReference w:id="459"/>
      </w:r>
      <w:r w:rsidR="00547570" w:rsidRPr="00D56272">
        <w:t xml:space="preserve">Montana youth risk behavior survey ………….  </w:t>
      </w:r>
    </w:p>
    <w:p w14:paraId="76FCBF08" w14:textId="77777777" w:rsidR="00547570" w:rsidRPr="00D56272" w:rsidRDefault="00547570" w:rsidP="00D56272">
      <w:pPr>
        <w:pStyle w:val="nrpsLiteraturecited"/>
        <w:rPr>
          <w:highlight w:val="green"/>
        </w:rPr>
      </w:pPr>
      <w:r w:rsidRPr="00D56272">
        <w:rPr>
          <w:rStyle w:val="nrpsNormalChar"/>
          <w:sz w:val="20"/>
          <w:highlight w:val="green"/>
        </w:rPr>
        <w:t>[M</w:t>
      </w:r>
      <w:r w:rsidRPr="00D56272">
        <w:rPr>
          <w:rStyle w:val="nrpsNormalChar"/>
          <w:sz w:val="20"/>
        </w:rPr>
        <w:t xml:space="preserve">TPHIS] Montana Public Health Information System. [undated].        ……….. </w:t>
      </w:r>
      <w:hyperlink r:id="rId69" w:history="1">
        <w:r w:rsidRPr="00D56272">
          <w:rPr>
            <w:rStyle w:val="nrpsNormalChar"/>
            <w:sz w:val="20"/>
          </w:rPr>
          <w:t>http://ibis.mt.gov/indicator/view/InjuryMVCDeath.Year.MT_US.html</w:t>
        </w:r>
      </w:hyperlink>
    </w:p>
    <w:p w14:paraId="36124BE6" w14:textId="66114089" w:rsidR="00E62658" w:rsidRPr="00490BBB" w:rsidRDefault="00E62658" w:rsidP="00D56272">
      <w:pPr>
        <w:pStyle w:val="nrpsLiteraturecited"/>
      </w:pPr>
      <w:r w:rsidRPr="00D56272">
        <w:rPr>
          <w:highlight w:val="green"/>
        </w:rPr>
        <w:t>[N</w:t>
      </w:r>
      <w:r w:rsidRPr="00D56272">
        <w:t>IDIS] National Integrated Drought Information System.</w:t>
      </w:r>
      <w:r w:rsidR="00E27BCE" w:rsidRPr="00D56272">
        <w:t xml:space="preserve"> [undated</w:t>
      </w:r>
      <w:r w:rsidR="00E27BCE">
        <w:t xml:space="preserve">] …….   Website Drought.gov; page is called “Dought in Montana”. </w:t>
      </w:r>
      <w:r>
        <w:t xml:space="preserve">…….  </w:t>
      </w:r>
      <w:hyperlink r:id="rId70" w:history="1">
        <w:r w:rsidRPr="005A4F9E">
          <w:rPr>
            <w:rStyle w:val="Hyperlink"/>
            <w:color w:val="000000" w:themeColor="text1"/>
            <w:u w:val="none"/>
          </w:rPr>
          <w:t>https://www.drought.gov/drought/states/montana</w:t>
        </w:r>
      </w:hyperlink>
    </w:p>
    <w:p w14:paraId="43EFC366" w14:textId="431FBEDA" w:rsidR="003B5169" w:rsidRPr="00574F63" w:rsidRDefault="00366C9B" w:rsidP="00864E5D">
      <w:pPr>
        <w:pStyle w:val="nrpsLiteraturecited"/>
        <w:rPr>
          <w:highlight w:val="green"/>
        </w:rPr>
      </w:pPr>
      <w:r w:rsidRPr="00574F63">
        <w:rPr>
          <w:highlight w:val="green"/>
        </w:rPr>
        <w:lastRenderedPageBreak/>
        <w:t>[</w:t>
      </w:r>
      <w:r w:rsidR="003B5169" w:rsidRPr="00574F63">
        <w:rPr>
          <w:highlight w:val="green"/>
        </w:rPr>
        <w:t>N</w:t>
      </w:r>
      <w:r w:rsidR="003B5169" w:rsidRPr="00F84E8A">
        <w:t>OAAa</w:t>
      </w:r>
      <w:r w:rsidRPr="00F84E8A">
        <w:t>] National Oceanic and Atmospheric Agency. [</w:t>
      </w:r>
      <w:r w:rsidR="000F28A9" w:rsidRPr="00F84E8A">
        <w:t>undated].</w:t>
      </w:r>
      <w:r w:rsidR="009E3DF9" w:rsidRPr="00F84E8A">
        <w:t xml:space="preserve"> </w:t>
      </w:r>
      <w:r w:rsidR="003B5169" w:rsidRPr="00F84E8A">
        <w:t>National Oceanic and Atmospheric Research Agency: What's the Difference Between Weather and Climate? Available online https://www.nasa.gov/mission_pages/noaa-n/climate/climate_weather.html</w:t>
      </w:r>
      <w:r w:rsidR="009E3DF9" w:rsidRPr="00F84E8A">
        <w:t xml:space="preserve">. </w:t>
      </w:r>
      <w:r w:rsidR="003B5169" w:rsidRPr="00F84E8A">
        <w:t>Accessed 15 September 2019.</w:t>
      </w:r>
    </w:p>
    <w:p w14:paraId="7B177BED" w14:textId="20E6B130" w:rsidR="003B5169" w:rsidRPr="00574F63" w:rsidRDefault="00366C9B" w:rsidP="00864E5D">
      <w:pPr>
        <w:pStyle w:val="nrpsLiteraturecited"/>
        <w:rPr>
          <w:highlight w:val="green"/>
        </w:rPr>
      </w:pPr>
      <w:r w:rsidRPr="00574F63">
        <w:rPr>
          <w:highlight w:val="green"/>
        </w:rPr>
        <w:t>[</w:t>
      </w:r>
      <w:r w:rsidR="003B5169" w:rsidRPr="00574F63">
        <w:rPr>
          <w:highlight w:val="green"/>
        </w:rPr>
        <w:t>N</w:t>
      </w:r>
      <w:r w:rsidR="003B5169" w:rsidRPr="00EA1ACC">
        <w:t>OA</w:t>
      </w:r>
      <w:r w:rsidR="003B5169" w:rsidRPr="00F84E8A">
        <w:t>Ab</w:t>
      </w:r>
      <w:r w:rsidRPr="00F84E8A">
        <w:t>]</w:t>
      </w:r>
      <w:r w:rsidR="003B5169" w:rsidRPr="00F84E8A">
        <w:t xml:space="preserve"> </w:t>
      </w:r>
      <w:r w:rsidRPr="00F84E8A">
        <w:t>National Oceanic and Atmospheric Agency. [</w:t>
      </w:r>
      <w:r w:rsidR="000F28A9" w:rsidRPr="00F84E8A">
        <w:t>undated].</w:t>
      </w:r>
      <w:r w:rsidRPr="00F84E8A">
        <w:t xml:space="preserve"> </w:t>
      </w:r>
      <w:r w:rsidR="003B5169" w:rsidRPr="00F84E8A">
        <w:t xml:space="preserve">National Oceanic and Atmospheric Agency, National Centers for Environmental Information: U.S. Climate Divisions. Available online </w:t>
      </w:r>
      <w:hyperlink r:id="rId71" w:history="1">
        <w:r w:rsidR="003B5169" w:rsidRPr="00F84E8A">
          <w:rPr>
            <w:rStyle w:val="Hyperlink"/>
            <w:color w:val="000000" w:themeColor="text1"/>
            <w:u w:val="none"/>
          </w:rPr>
          <w:t>https://www.ncdc.noaa.gov/monitoring-references/maps/us-climate-divisions.php</w:t>
        </w:r>
      </w:hyperlink>
      <w:r w:rsidR="009E3DF9" w:rsidRPr="00F84E8A">
        <w:t xml:space="preserve">. </w:t>
      </w:r>
      <w:r w:rsidR="003B5169" w:rsidRPr="00F84E8A">
        <w:t>Accessed 15 September 2019.</w:t>
      </w:r>
    </w:p>
    <w:p w14:paraId="6E52B0F1" w14:textId="1A156F6C" w:rsidR="003B5169" w:rsidRPr="00574F63" w:rsidRDefault="00366C9B" w:rsidP="00864E5D">
      <w:pPr>
        <w:pStyle w:val="nrpsLiteraturecited"/>
        <w:rPr>
          <w:highlight w:val="green"/>
        </w:rPr>
      </w:pPr>
      <w:r w:rsidRPr="00574F63">
        <w:rPr>
          <w:highlight w:val="green"/>
        </w:rPr>
        <w:t>[</w:t>
      </w:r>
      <w:r w:rsidR="003B5169" w:rsidRPr="00574F63">
        <w:rPr>
          <w:highlight w:val="green"/>
        </w:rPr>
        <w:t>N</w:t>
      </w:r>
      <w:r w:rsidR="003B5169" w:rsidRPr="008519F7">
        <w:t>OAAc</w:t>
      </w:r>
      <w:r w:rsidRPr="008519F7">
        <w:t>]</w:t>
      </w:r>
      <w:r w:rsidR="003B5169" w:rsidRPr="008519F7">
        <w:t xml:space="preserve"> </w:t>
      </w:r>
      <w:r w:rsidRPr="008519F7">
        <w:t>National Oceanic and Atmospheric Agency. [</w:t>
      </w:r>
      <w:r w:rsidR="000F28A9" w:rsidRPr="008519F7">
        <w:t>undated].</w:t>
      </w:r>
      <w:r w:rsidR="009E3DF9" w:rsidRPr="008519F7">
        <w:t xml:space="preserve"> </w:t>
      </w:r>
      <w:r w:rsidR="003B5169" w:rsidRPr="008519F7">
        <w:t xml:space="preserve">National Oceanic and Atmospheric Agency, National Centers for Environmental Information: Climate </w:t>
      </w:r>
      <w:proofErr w:type="gramStart"/>
      <w:r w:rsidR="003B5169" w:rsidRPr="008519F7">
        <w:t>at a Glance</w:t>
      </w:r>
      <w:proofErr w:type="gramEnd"/>
      <w:r w:rsidR="009E3DF9" w:rsidRPr="008519F7">
        <w:t xml:space="preserve">. </w:t>
      </w:r>
      <w:r w:rsidR="003B5169" w:rsidRPr="008519F7">
        <w:t xml:space="preserve">Available online </w:t>
      </w:r>
      <w:hyperlink r:id="rId72" w:history="1">
        <w:r w:rsidR="003B5169" w:rsidRPr="008519F7">
          <w:rPr>
            <w:rStyle w:val="Hyperlink"/>
            <w:color w:val="000000" w:themeColor="text1"/>
            <w:u w:val="none"/>
          </w:rPr>
          <w:t>https://www.ncdc.noaa.gov/cag/statewide/time-series</w:t>
        </w:r>
      </w:hyperlink>
      <w:r w:rsidR="009E3DF9" w:rsidRPr="008519F7">
        <w:t xml:space="preserve">. </w:t>
      </w:r>
      <w:r w:rsidR="003B5169" w:rsidRPr="008519F7">
        <w:t>Accessed 15 September 2019.</w:t>
      </w:r>
    </w:p>
    <w:p w14:paraId="411757B1" w14:textId="616BA593" w:rsidR="003B5169" w:rsidRPr="00574F63" w:rsidRDefault="00366C9B" w:rsidP="00864E5D">
      <w:pPr>
        <w:pStyle w:val="nrpsLiteraturecited"/>
        <w:rPr>
          <w:highlight w:val="green"/>
        </w:rPr>
      </w:pPr>
      <w:r w:rsidRPr="00574F63">
        <w:rPr>
          <w:highlight w:val="green"/>
        </w:rPr>
        <w:t>[</w:t>
      </w:r>
      <w:r w:rsidR="003B5169" w:rsidRPr="00574F63">
        <w:rPr>
          <w:highlight w:val="green"/>
        </w:rPr>
        <w:t>N</w:t>
      </w:r>
      <w:r w:rsidR="003B5169" w:rsidRPr="00675BFA">
        <w:t>OAAd</w:t>
      </w:r>
      <w:r w:rsidRPr="00675BFA">
        <w:t>]</w:t>
      </w:r>
      <w:r w:rsidR="003B5169" w:rsidRPr="00675BFA">
        <w:t xml:space="preserve"> </w:t>
      </w:r>
      <w:r w:rsidRPr="00675BFA">
        <w:t>National Oceanic and Atmospheric Agency. [</w:t>
      </w:r>
      <w:r w:rsidR="000F28A9" w:rsidRPr="00675BFA">
        <w:t>undated].</w:t>
      </w:r>
      <w:r w:rsidR="009E3DF9" w:rsidRPr="00675BFA">
        <w:t xml:space="preserve"> </w:t>
      </w:r>
      <w:r w:rsidR="003B5169" w:rsidRPr="00675BFA">
        <w:t>National Oceanic and Atmospheric Agency, National Weather Service: Flooding in Montana</w:t>
      </w:r>
      <w:r w:rsidR="009E3DF9" w:rsidRPr="00675BFA">
        <w:t xml:space="preserve">. </w:t>
      </w:r>
      <w:r w:rsidR="003B5169" w:rsidRPr="00675BFA">
        <w:t xml:space="preserve">Available online </w:t>
      </w:r>
      <w:hyperlink r:id="rId73" w:history="1">
        <w:r w:rsidR="003B5169" w:rsidRPr="00675BFA">
          <w:rPr>
            <w:rStyle w:val="Hyperlink"/>
            <w:color w:val="000000" w:themeColor="text1"/>
            <w:u w:val="none"/>
          </w:rPr>
          <w:t>https://www.weather.gov/safety/flood-states-mt</w:t>
        </w:r>
      </w:hyperlink>
      <w:r w:rsidR="009E3DF9" w:rsidRPr="00675BFA">
        <w:t xml:space="preserve">. </w:t>
      </w:r>
      <w:r w:rsidR="003B5169" w:rsidRPr="00675BFA">
        <w:t>Accessed September 2019.</w:t>
      </w:r>
    </w:p>
    <w:p w14:paraId="0EB2F6D3" w14:textId="38128873" w:rsidR="003B5169" w:rsidRDefault="00366C9B" w:rsidP="00864E5D">
      <w:pPr>
        <w:pStyle w:val="nrpsLiteraturecited"/>
      </w:pPr>
      <w:r w:rsidRPr="00574F63">
        <w:rPr>
          <w:highlight w:val="green"/>
        </w:rPr>
        <w:t>[</w:t>
      </w:r>
      <w:r w:rsidR="003B5169" w:rsidRPr="00574F63">
        <w:rPr>
          <w:highlight w:val="green"/>
        </w:rPr>
        <w:t>N</w:t>
      </w:r>
      <w:r w:rsidR="003B5169" w:rsidRPr="00CE20FB">
        <w:t>OAAe</w:t>
      </w:r>
      <w:r w:rsidRPr="00CE20FB">
        <w:t>] National Oceanic and Atmospheric Agency. [</w:t>
      </w:r>
      <w:r w:rsidR="000F28A9" w:rsidRPr="00CE20FB">
        <w:t>undated].</w:t>
      </w:r>
      <w:r w:rsidRPr="00CE20FB">
        <w:t xml:space="preserve"> </w:t>
      </w:r>
      <w:r w:rsidR="003B5169" w:rsidRPr="00CE20FB">
        <w:t xml:space="preserve">National Oceanic and Atmospheric Agency, National Centers for Environmental Information: Billion-dollar weather and climate disasters: overview. Available online </w:t>
      </w:r>
      <w:hyperlink r:id="rId74" w:history="1">
        <w:r w:rsidR="003B5169" w:rsidRPr="00CE20FB">
          <w:rPr>
            <w:rStyle w:val="Hyperlink"/>
            <w:color w:val="000000" w:themeColor="text1"/>
            <w:u w:val="none"/>
          </w:rPr>
          <w:t>https://www.ncdc.noaa.gov/billions/</w:t>
        </w:r>
      </w:hyperlink>
      <w:r w:rsidR="003B5169" w:rsidRPr="00CE20FB">
        <w:t xml:space="preserve">  Accessed 15 September 2019. </w:t>
      </w:r>
    </w:p>
    <w:p w14:paraId="79822B2D" w14:textId="024572D6" w:rsidR="00C00A34" w:rsidRPr="008C3D7B" w:rsidRDefault="00C00A34" w:rsidP="00864E5D">
      <w:pPr>
        <w:pStyle w:val="nrpsLiteraturecited"/>
        <w:rPr>
          <w:color w:val="auto"/>
        </w:rPr>
      </w:pPr>
      <w:r w:rsidRPr="00574F63">
        <w:rPr>
          <w:highlight w:val="green"/>
        </w:rPr>
        <w:t>[N</w:t>
      </w:r>
      <w:r w:rsidRPr="00CE20FB">
        <w:t>OAA] National Oceanic and Atmospheric Agency.</w:t>
      </w:r>
      <w:r>
        <w:t xml:space="preserve"> </w:t>
      </w:r>
      <w:r w:rsidRPr="00AB7E29">
        <w:t>2010</w:t>
      </w:r>
      <w:r>
        <w:t>. Billings tornado of June 20, 2010: overview</w:t>
      </w:r>
      <w:r w:rsidR="007C370F">
        <w:t xml:space="preserve"> [internal report]. </w:t>
      </w:r>
      <w:r w:rsidR="008C3D7B">
        <w:t xml:space="preserve">3 p. </w:t>
      </w:r>
      <w:r w:rsidR="007C370F">
        <w:t xml:space="preserve">Available </w:t>
      </w:r>
      <w:r w:rsidR="007C370F" w:rsidRPr="007C370F">
        <w:rPr>
          <w:color w:val="auto"/>
        </w:rPr>
        <w:t xml:space="preserve">online </w:t>
      </w:r>
      <w:r w:rsidRPr="007C370F">
        <w:rPr>
          <w:rStyle w:val="Hyperlink"/>
          <w:color w:val="auto"/>
          <w:u w:val="none"/>
        </w:rPr>
        <w:t>https://www.</w:t>
      </w:r>
      <w:r w:rsidRPr="008C3D7B">
        <w:rPr>
          <w:rStyle w:val="Hyperlink"/>
          <w:color w:val="auto"/>
          <w:u w:val="none"/>
        </w:rPr>
        <w:t>wrh.noaa.gov/byz/local_news/2010/BillingsTornado10.pdf</w:t>
      </w:r>
      <w:r w:rsidR="007C370F" w:rsidRPr="008C3D7B">
        <w:rPr>
          <w:rStyle w:val="Hyperlink"/>
          <w:color w:val="auto"/>
          <w:u w:val="none"/>
        </w:rPr>
        <w:t>. Accessed 1 Mar 2020.</w:t>
      </w:r>
    </w:p>
    <w:p w14:paraId="323EEC51" w14:textId="4244FED5" w:rsidR="00E62474" w:rsidRPr="00E62474" w:rsidRDefault="00E62474" w:rsidP="00E62474">
      <w:pPr>
        <w:pStyle w:val="nrpsLiteraturecited"/>
        <w:rPr>
          <w:rStyle w:val="Hyperlink"/>
          <w:color w:val="000000" w:themeColor="text1"/>
          <w:u w:val="none"/>
        </w:rPr>
      </w:pPr>
      <w:r w:rsidRPr="00F03013">
        <w:rPr>
          <w:highlight w:val="green"/>
        </w:rPr>
        <w:t>R</w:t>
      </w:r>
      <w:r w:rsidRPr="00E62474">
        <w:t xml:space="preserve">ural Health </w:t>
      </w:r>
      <w:commentRangeStart w:id="460"/>
      <w:r w:rsidRPr="00E62474">
        <w:t>Info</w:t>
      </w:r>
      <w:commentRangeEnd w:id="460"/>
      <w:r w:rsidR="00223737">
        <w:rPr>
          <w:rStyle w:val="CommentReference"/>
          <w:rFonts w:asciiTheme="minorHAnsi" w:hAnsiTheme="minorHAnsi"/>
        </w:rPr>
        <w:commentReference w:id="460"/>
      </w:r>
      <w:r w:rsidRPr="00E62474">
        <w:t xml:space="preserve">.[undated]. </w:t>
      </w:r>
      <w:r>
        <w:t xml:space="preserve">……………….    </w:t>
      </w:r>
      <w:hyperlink r:id="rId75" w:history="1">
        <w:r w:rsidRPr="00E62474">
          <w:rPr>
            <w:rStyle w:val="Hyperlink"/>
            <w:color w:val="000000" w:themeColor="text1"/>
            <w:u w:val="none"/>
          </w:rPr>
          <w:t>https://www.ruralhealthinfo.org/rural-maps/mapfiles/frontier.jpg</w:t>
        </w:r>
      </w:hyperlink>
    </w:p>
    <w:p w14:paraId="436FE88A" w14:textId="57E9C1A1" w:rsidR="003B5169" w:rsidRPr="00675BFA" w:rsidRDefault="003B5169" w:rsidP="00864E5D">
      <w:pPr>
        <w:pStyle w:val="nrpsLiteraturecited"/>
      </w:pPr>
      <w:r w:rsidRPr="00574F63">
        <w:rPr>
          <w:highlight w:val="green"/>
        </w:rPr>
        <w:t>S</w:t>
      </w:r>
      <w:r w:rsidRPr="00675BFA">
        <w:t>choennagel T, Balch J, Brenkert-Smith H, Dennison P, Harvey B, Krawchuk M, Morgan P, Moritz M, Rasker R, Turner GG, Whitlock C</w:t>
      </w:r>
      <w:r w:rsidR="009E3DF9" w:rsidRPr="00675BFA">
        <w:t xml:space="preserve">. </w:t>
      </w:r>
      <w:r w:rsidRPr="00675BFA">
        <w:t>2017</w:t>
      </w:r>
      <w:r w:rsidR="009E3DF9" w:rsidRPr="00675BFA">
        <w:t xml:space="preserve">. </w:t>
      </w:r>
      <w:r w:rsidRPr="00675BFA">
        <w:t>Adapt to more wildfires in western North American forests as climate changes. Proceedings of the National Academy of Sciences 114, 4582-4590.</w:t>
      </w:r>
    </w:p>
    <w:p w14:paraId="7B47B5F1" w14:textId="06767DE8" w:rsidR="003B5169" w:rsidRDefault="003B5169" w:rsidP="00864E5D">
      <w:pPr>
        <w:pStyle w:val="nrpsLiteraturecited"/>
      </w:pPr>
      <w:r w:rsidRPr="00574F63">
        <w:rPr>
          <w:highlight w:val="green"/>
        </w:rPr>
        <w:t>Se</w:t>
      </w:r>
      <w:r w:rsidRPr="00CE20FB">
        <w:t>eley JT, Romps DM. 2015</w:t>
      </w:r>
      <w:r w:rsidR="009E3DF9" w:rsidRPr="00CE20FB">
        <w:t xml:space="preserve">. </w:t>
      </w:r>
      <w:r w:rsidRPr="00CE20FB">
        <w:t>The effect of global warming on severe thunderstorms in the United States</w:t>
      </w:r>
      <w:r w:rsidR="009E3DF9" w:rsidRPr="00CE20FB">
        <w:t xml:space="preserve">. </w:t>
      </w:r>
      <w:r w:rsidRPr="00CE20FB">
        <w:t>Journal of Climate 28, 2443-58</w:t>
      </w:r>
      <w:r w:rsidR="00FD3C0B">
        <w:t>.</w:t>
      </w:r>
    </w:p>
    <w:p w14:paraId="0AC8D958" w14:textId="77777777" w:rsidR="00FD3C0B" w:rsidRPr="00FD3C0B" w:rsidRDefault="00FD3C0B" w:rsidP="00FD3C0B">
      <w:pPr>
        <w:pStyle w:val="nrpsLiteraturecited"/>
        <w:rPr>
          <w:highlight w:val="green"/>
        </w:rPr>
      </w:pPr>
      <w:r>
        <w:rPr>
          <w:highlight w:val="green"/>
        </w:rPr>
        <w:t>[U</w:t>
      </w:r>
      <w:r w:rsidRPr="00FD3C0B">
        <w:t xml:space="preserve">CS] </w:t>
      </w:r>
      <w:r w:rsidRPr="004704F0">
        <w:t>Union of Concerned Scientists.</w:t>
      </w:r>
      <w:r>
        <w:t xml:space="preserve"> 2019. </w:t>
      </w:r>
      <w:r w:rsidRPr="004704F0">
        <w:t xml:space="preserve">Killer </w:t>
      </w:r>
      <w:r>
        <w:t>h</w:t>
      </w:r>
      <w:r w:rsidRPr="004704F0">
        <w:t>eat in the United States; climate choices and the future of dangerously hot days</w:t>
      </w:r>
      <w:r>
        <w:t xml:space="preserve"> [report]</w:t>
      </w:r>
      <w:r w:rsidRPr="004704F0">
        <w:t xml:space="preserve">. </w:t>
      </w:r>
      <w:r w:rsidRPr="00FD3C0B">
        <w:t>Dahl</w:t>
      </w:r>
      <w:r w:rsidRPr="004704F0">
        <w:t xml:space="preserve"> K, Spanger-Siegfried E, Licker R, Caldas A, Abatzoglou J, Mailloux N, Cleetus R, Udvardy S, Declet-Barreto J, Worth P</w:t>
      </w:r>
      <w:r>
        <w:t>, authors</w:t>
      </w:r>
      <w:r w:rsidRPr="004704F0">
        <w:t xml:space="preserve">. Available online </w:t>
      </w:r>
      <w:hyperlink r:id="rId76" w:history="1">
        <w:r w:rsidRPr="004704F0">
          <w:rPr>
            <w:rStyle w:val="Hyperlink"/>
            <w:color w:val="000000" w:themeColor="text1"/>
            <w:u w:val="none"/>
          </w:rPr>
          <w:t>https://www.ucsusa.org/sites/default/files/attach/2019/07/killer-heat-analysis-full-report.pdf</w:t>
        </w:r>
      </w:hyperlink>
      <w:r w:rsidRPr="004704F0">
        <w:t>. Accessed 15 September 2019.</w:t>
      </w:r>
    </w:p>
    <w:p w14:paraId="2ACA1AEB" w14:textId="628104DE" w:rsidR="003B60B7" w:rsidRPr="00BB59CF" w:rsidRDefault="003B60B7" w:rsidP="00BB59CF">
      <w:pPr>
        <w:pStyle w:val="nrpsLiteraturecited"/>
        <w:rPr>
          <w:highlight w:val="green"/>
        </w:rPr>
      </w:pPr>
      <w:r>
        <w:rPr>
          <w:highlight w:val="green"/>
        </w:rPr>
        <w:t>U</w:t>
      </w:r>
      <w:r w:rsidRPr="00FB6677">
        <w:t xml:space="preserve">S Census </w:t>
      </w:r>
      <w:r w:rsidRPr="00C21AB3">
        <w:t xml:space="preserve">Bureau. </w:t>
      </w:r>
      <w:r w:rsidRPr="00353201">
        <w:t>2010</w:t>
      </w:r>
      <w:r w:rsidRPr="00353201">
        <w:rPr>
          <w:rStyle w:val="Hyperlink"/>
          <w:color w:val="000000" w:themeColor="text1"/>
          <w:u w:val="none"/>
        </w:rPr>
        <w:t xml:space="preserve">. </w:t>
      </w:r>
      <w:hyperlink r:id="rId77" w:history="1">
        <w:r w:rsidRPr="00353201">
          <w:rPr>
            <w:rStyle w:val="Hyperlink"/>
            <w:color w:val="000000" w:themeColor="text1"/>
            <w:u w:val="none"/>
          </w:rPr>
          <w:t>State</w:t>
        </w:r>
      </w:hyperlink>
      <w:r w:rsidRPr="00353201">
        <w:t xml:space="preserve"> </w:t>
      </w:r>
      <w:r w:rsidR="0042562F">
        <w:t>p</w:t>
      </w:r>
      <w:r w:rsidRPr="00353201">
        <w:t xml:space="preserve">opulation by </w:t>
      </w:r>
      <w:r w:rsidR="0042562F">
        <w:t>c</w:t>
      </w:r>
      <w:r w:rsidRPr="00353201">
        <w:t>haracteristics: 2010-2018</w:t>
      </w:r>
      <w:r w:rsidR="0042562F">
        <w:t xml:space="preserve"> [webpage]</w:t>
      </w:r>
      <w:r w:rsidRPr="00353201">
        <w:t xml:space="preserve">. </w:t>
      </w:r>
      <w:r w:rsidR="0042562F">
        <w:t xml:space="preserve">Available online </w:t>
      </w:r>
      <w:hyperlink r:id="rId78" w:anchor="par_textimage_785300169" w:history="1">
        <w:r w:rsidRPr="00353201">
          <w:rPr>
            <w:rStyle w:val="Hyperlink"/>
            <w:color w:val="000000" w:themeColor="text1"/>
            <w:u w:val="none"/>
          </w:rPr>
          <w:t>https://www.census.gov/data/tables/time-series/demo/popest/2010s-state-detail.html#par_textimage_785300169</w:t>
        </w:r>
      </w:hyperlink>
      <w:r w:rsidR="0042562F">
        <w:rPr>
          <w:rStyle w:val="Hyperlink"/>
          <w:color w:val="000000" w:themeColor="text1"/>
          <w:u w:val="none"/>
        </w:rPr>
        <w:t xml:space="preserve">. </w:t>
      </w:r>
      <w:r w:rsidR="0042562F" w:rsidRPr="00BB59CF">
        <w:rPr>
          <w:rStyle w:val="Hyperlink"/>
          <w:color w:val="000000" w:themeColor="text1"/>
          <w:u w:val="none"/>
        </w:rPr>
        <w:t>Accessed 30 Oct 2019.</w:t>
      </w:r>
    </w:p>
    <w:p w14:paraId="35DFE0E0" w14:textId="4E81225B" w:rsidR="003B5169" w:rsidRPr="00BB59CF" w:rsidRDefault="00F03013" w:rsidP="00BB59CF">
      <w:pPr>
        <w:pStyle w:val="nrpsLiteraturecited"/>
      </w:pPr>
      <w:r w:rsidRPr="00BB59CF">
        <w:rPr>
          <w:highlight w:val="green"/>
        </w:rPr>
        <w:t xml:space="preserve"> </w:t>
      </w:r>
      <w:r w:rsidR="00366C9B" w:rsidRPr="00BB59CF">
        <w:rPr>
          <w:highlight w:val="green"/>
        </w:rPr>
        <w:t>[</w:t>
      </w:r>
      <w:r w:rsidR="003B5169" w:rsidRPr="00BB59CF">
        <w:rPr>
          <w:highlight w:val="green"/>
        </w:rPr>
        <w:t>U</w:t>
      </w:r>
      <w:r w:rsidR="003B5169" w:rsidRPr="00BB59CF">
        <w:t>SGCRP</w:t>
      </w:r>
      <w:r w:rsidR="000F28A9" w:rsidRPr="00BB59CF">
        <w:t>]</w:t>
      </w:r>
      <w:r w:rsidR="00366C9B" w:rsidRPr="00BB59CF">
        <w:t xml:space="preserve">. </w:t>
      </w:r>
      <w:r w:rsidR="003B5169" w:rsidRPr="00BB59CF">
        <w:t>2017.Climate Science Special Report: Fourth National Climate Assessment, Volume 1, Wuebbles DJ, Fahey DW, Hibbard, DJ, Dokken DJ, Stewart BC, Maycock TK, eds</w:t>
      </w:r>
      <w:r w:rsidR="009E3DF9" w:rsidRPr="00BB59CF">
        <w:t xml:space="preserve">. </w:t>
      </w:r>
      <w:r w:rsidR="003B5169" w:rsidRPr="00BB59CF">
        <w:t xml:space="preserve">US Global Change Research Program, Washington DC 470 pp. </w:t>
      </w:r>
      <w:r w:rsidR="00F855BC" w:rsidRPr="00BB59CF">
        <w:t>doi</w:t>
      </w:r>
      <w:r w:rsidR="003B5169" w:rsidRPr="00BB59CF">
        <w:t>:10.7930/joj964j6.</w:t>
      </w:r>
    </w:p>
    <w:p w14:paraId="55EFA41E" w14:textId="7C999E58" w:rsidR="003B60B7" w:rsidRPr="00AB7E29" w:rsidRDefault="003B60B7" w:rsidP="00BB59CF">
      <w:pPr>
        <w:pStyle w:val="nrpsLiteraturecited"/>
      </w:pPr>
      <w:r w:rsidRPr="00BB59CF">
        <w:rPr>
          <w:highlight w:val="green"/>
        </w:rPr>
        <w:t>U</w:t>
      </w:r>
      <w:r w:rsidRPr="00BB59CF">
        <w:t>S Census Bureau. 2018.</w:t>
      </w:r>
      <w:r w:rsidR="00BB59CF">
        <w:t xml:space="preserve"> </w:t>
      </w:r>
      <w:r w:rsidRPr="00BB59CF">
        <w:t xml:space="preserve">Population </w:t>
      </w:r>
      <w:r w:rsidR="00BB59CF" w:rsidRPr="00BB59CF">
        <w:t>and housing</w:t>
      </w:r>
      <w:r w:rsidR="00BB59CF">
        <w:t xml:space="preserve"> unit </w:t>
      </w:r>
      <w:r w:rsidRPr="00AB7E29">
        <w:t>estimates</w:t>
      </w:r>
      <w:r w:rsidR="00BB59CF">
        <w:t xml:space="preserve"> [webpage]. Available online </w:t>
      </w:r>
      <w:r w:rsidR="00BB59CF" w:rsidRPr="00BB59CF">
        <w:t>https://www.census.gov/programs-surveys/popest.html</w:t>
      </w:r>
      <w:r w:rsidR="00BB59CF">
        <w:t>. Accessed 29 Feb 2020.</w:t>
      </w:r>
    </w:p>
    <w:p w14:paraId="12909EF3" w14:textId="790D38F4" w:rsidR="003B5169" w:rsidRPr="0042562F" w:rsidRDefault="003B5169" w:rsidP="0042562F">
      <w:pPr>
        <w:pStyle w:val="nrpsLiteraturecited"/>
      </w:pPr>
      <w:r w:rsidRPr="00574F63">
        <w:rPr>
          <w:highlight w:val="green"/>
        </w:rPr>
        <w:lastRenderedPageBreak/>
        <w:t>W</w:t>
      </w:r>
      <w:r w:rsidRPr="00F84E8A">
        <w:t>hitlock C, Cross W, Maxwell B, Silverman N, Wade AA. 2017. 2017 Montana Climate Assessment</w:t>
      </w:r>
      <w:r w:rsidR="009E3DF9" w:rsidRPr="00F84E8A">
        <w:t xml:space="preserve">. </w:t>
      </w:r>
      <w:r w:rsidRPr="00F84E8A">
        <w:t>Bozeman and Missoula MT: Montana State University and University of Montana, Montana Institute on Ecosystems. 318 pp. DOI:10.15788/m2ww82</w:t>
      </w:r>
      <w:r w:rsidR="009E3DF9" w:rsidRPr="00F84E8A">
        <w:t xml:space="preserve">. </w:t>
      </w:r>
      <w:r w:rsidRPr="00F84E8A">
        <w:t xml:space="preserve">Available online </w:t>
      </w:r>
      <w:hyperlink r:id="rId79" w:history="1">
        <w:r w:rsidRPr="00F84E8A">
          <w:rPr>
            <w:rStyle w:val="Hyperlink"/>
            <w:color w:val="000000" w:themeColor="text1"/>
            <w:u w:val="none"/>
          </w:rPr>
          <w:t>http://montanaclimate.org</w:t>
        </w:r>
      </w:hyperlink>
      <w:r w:rsidR="009E3DF9" w:rsidRPr="00F84E8A">
        <w:t xml:space="preserve">. </w:t>
      </w:r>
      <w:r w:rsidRPr="00F84E8A">
        <w:t xml:space="preserve">Accessed September </w:t>
      </w:r>
      <w:r w:rsidRPr="0042562F">
        <w:t>2019.</w:t>
      </w:r>
    </w:p>
    <w:p w14:paraId="215AA4F6" w14:textId="6DFC3E34" w:rsidR="00DE130E" w:rsidRPr="0042562F" w:rsidRDefault="00220DD2" w:rsidP="0042562F">
      <w:pPr>
        <w:pStyle w:val="nrpsLiteraturecited"/>
      </w:pPr>
      <w:r w:rsidRPr="0042562F">
        <w:rPr>
          <w:highlight w:val="green"/>
        </w:rPr>
        <w:t>[W</w:t>
      </w:r>
      <w:r w:rsidRPr="0042562F">
        <w:t xml:space="preserve">CRP] </w:t>
      </w:r>
      <w:r w:rsidR="003B5169" w:rsidRPr="0042562F">
        <w:t>World Climate Research Program</w:t>
      </w:r>
      <w:r w:rsidRPr="0042562F">
        <w:t>. [</w:t>
      </w:r>
      <w:r w:rsidR="000F28A9" w:rsidRPr="0042562F">
        <w:t>undated].</w:t>
      </w:r>
      <w:r w:rsidR="009E3DF9" w:rsidRPr="0042562F">
        <w:t xml:space="preserve"> </w:t>
      </w:r>
      <w:r w:rsidR="003B5169" w:rsidRPr="0042562F">
        <w:t xml:space="preserve">WCRP Climate Model Intercomparison Project. </w:t>
      </w:r>
      <w:hyperlink r:id="rId80" w:history="1">
        <w:r w:rsidR="006E7C70" w:rsidRPr="0042562F">
          <w:rPr>
            <w:rStyle w:val="Hyperlink"/>
            <w:color w:val="000000" w:themeColor="text1"/>
            <w:u w:val="none"/>
          </w:rPr>
          <w:t>https://www.wcrp-climate.org/wgcm-cmip. Accessed 15 September 2017</w:t>
        </w:r>
      </w:hyperlink>
      <w:r w:rsidR="003B5169" w:rsidRPr="0042562F">
        <w:t>.</w:t>
      </w:r>
    </w:p>
    <w:p w14:paraId="0CB4A1C6" w14:textId="77777777" w:rsidR="007C370F" w:rsidRPr="007C370F" w:rsidRDefault="006E7C70" w:rsidP="007C370F">
      <w:pPr>
        <w:pStyle w:val="nrpsLiteraturecited"/>
        <w:rPr>
          <w:highlight w:val="green"/>
        </w:rPr>
      </w:pPr>
      <w:r w:rsidRPr="007C370F">
        <w:rPr>
          <w:rStyle w:val="Hyperlink"/>
          <w:color w:val="000000" w:themeColor="text1"/>
          <w:highlight w:val="green"/>
          <w:u w:val="none"/>
        </w:rPr>
        <w:t>W</w:t>
      </w:r>
      <w:r w:rsidRPr="007C370F">
        <w:rPr>
          <w:rStyle w:val="Hyperlink"/>
          <w:color w:val="000000" w:themeColor="text1"/>
          <w:u w:val="none"/>
        </w:rPr>
        <w:t xml:space="preserve">orld Population </w:t>
      </w:r>
      <w:proofErr w:type="gramStart"/>
      <w:r w:rsidRPr="007C370F">
        <w:rPr>
          <w:rStyle w:val="Hyperlink"/>
          <w:color w:val="000000" w:themeColor="text1"/>
          <w:u w:val="none"/>
        </w:rPr>
        <w:t>Review.[</w:t>
      </w:r>
      <w:proofErr w:type="gramEnd"/>
      <w:r w:rsidRPr="007C370F">
        <w:rPr>
          <w:rStyle w:val="Hyperlink"/>
          <w:color w:val="000000" w:themeColor="text1"/>
          <w:u w:val="none"/>
        </w:rPr>
        <w:t>undated].</w:t>
      </w:r>
      <w:r w:rsidR="007C370F" w:rsidRPr="007C370F">
        <w:rPr>
          <w:rStyle w:val="Hyperlink"/>
          <w:color w:val="000000" w:themeColor="text1"/>
          <w:u w:val="none"/>
        </w:rPr>
        <w:t xml:space="preserve"> Suicide rates by state [website]. Available online</w:t>
      </w:r>
      <w:r w:rsidRPr="007C370F">
        <w:rPr>
          <w:rStyle w:val="Hyperlink"/>
          <w:color w:val="000000" w:themeColor="text1"/>
          <w:u w:val="none"/>
        </w:rPr>
        <w:t xml:space="preserve"> </w:t>
      </w:r>
      <w:hyperlink r:id="rId81" w:history="1">
        <w:r w:rsidRPr="007C370F">
          <w:rPr>
            <w:rStyle w:val="Hyperlink"/>
            <w:color w:val="000000" w:themeColor="text1"/>
            <w:u w:val="none"/>
          </w:rPr>
          <w:t>http://worldpopulationreview.com/states/suicide-rates-by-state/</w:t>
        </w:r>
      </w:hyperlink>
      <w:r w:rsidR="007C370F" w:rsidRPr="007C370F">
        <w:rPr>
          <w:rStyle w:val="Hyperlink"/>
          <w:color w:val="000000" w:themeColor="text1"/>
          <w:u w:val="none"/>
        </w:rPr>
        <w:t>. Accessed 1 Mar 2020.</w:t>
      </w:r>
    </w:p>
    <w:p w14:paraId="00EB53CB" w14:textId="0BE93576" w:rsidR="006E7C70" w:rsidRPr="0042562F" w:rsidRDefault="006E7C70" w:rsidP="0042562F">
      <w:pPr>
        <w:pStyle w:val="nrpsLiteraturecited"/>
      </w:pPr>
    </w:p>
    <w:p w14:paraId="64FA323C" w14:textId="77777777" w:rsidR="006E7C70" w:rsidRDefault="006E7C70" w:rsidP="00864E5D">
      <w:pPr>
        <w:pStyle w:val="nrpsLiteraturecited"/>
      </w:pPr>
    </w:p>
    <w:p w14:paraId="4A4BA6A7" w14:textId="75F84929" w:rsidR="00CA23E2" w:rsidRDefault="00897DE8" w:rsidP="00CA23E2">
      <w:pPr>
        <w:pStyle w:val="nrpsNormal"/>
        <w:ind w:left="-1440" w:right="-1440"/>
        <w:rPr>
          <w:color w:val="auto"/>
        </w:rPr>
      </w:pPr>
      <w:r>
        <w:br w:type="page"/>
      </w:r>
      <w:r>
        <w:lastRenderedPageBreak/>
        <w:br/>
      </w:r>
      <w:r>
        <w:rPr>
          <w:noProof/>
        </w:rPr>
        <w:drawing>
          <wp:inline distT="0" distB="0" distL="0" distR="0" wp14:anchorId="1C45EC17" wp14:editId="1B22444E">
            <wp:extent cx="7772400" cy="2308225"/>
            <wp:effectExtent l="0" t="0" r="0" b="0"/>
            <wp:docPr id="1269509920" name="Picture 12695099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772400" cy="2308225"/>
                    </a:xfrm>
                    <a:prstGeom prst="rect">
                      <a:avLst/>
                    </a:prstGeom>
                  </pic:spPr>
                </pic:pic>
              </a:graphicData>
            </a:graphic>
          </wp:inline>
        </w:drawing>
      </w:r>
    </w:p>
    <w:p w14:paraId="05C63469" w14:textId="77777777" w:rsidR="00CA23E2" w:rsidRDefault="00CA23E2" w:rsidP="00CA23E2">
      <w:pPr>
        <w:pStyle w:val="nrpsNormal"/>
      </w:pPr>
    </w:p>
    <w:p w14:paraId="2D53F040" w14:textId="19CB4158" w:rsidR="00897DE8" w:rsidRDefault="00912D8D" w:rsidP="00897DE8">
      <w:pPr>
        <w:pStyle w:val="nrpsHeading1"/>
        <w:rPr>
          <w:rStyle w:val="nrpsnormalauthorsSBChar"/>
          <w:b/>
        </w:rPr>
      </w:pPr>
      <w:bookmarkStart w:id="461" w:name="_Toc34208648"/>
      <w:r>
        <w:rPr>
          <w:rFonts w:cstheme="minorHAnsi"/>
        </w:rPr>
        <w:t xml:space="preserve">Section </w:t>
      </w:r>
      <w:r w:rsidR="00CA23E2">
        <w:rPr>
          <w:rFonts w:cstheme="minorHAnsi"/>
        </w:rPr>
        <w:t>3</w:t>
      </w:r>
      <w:r w:rsidR="00CA23E2" w:rsidRPr="00CA23E2">
        <w:rPr>
          <w:color w:val="auto"/>
        </w:rPr>
        <w:t>.</w:t>
      </w:r>
      <w:r w:rsidR="00897DE8" w:rsidRPr="00C3279A">
        <w:rPr>
          <w:color w:val="auto"/>
        </w:rPr>
        <w:t xml:space="preserve"> </w:t>
      </w:r>
      <w:r w:rsidR="00274961">
        <w:rPr>
          <w:color w:val="auto"/>
        </w:rPr>
        <w:t>Climate-Change Related Health I</w:t>
      </w:r>
      <w:r w:rsidR="00094A26">
        <w:rPr>
          <w:color w:val="auto"/>
        </w:rPr>
        <w:t>mpacts</w:t>
      </w:r>
      <w:r w:rsidR="00897DE8" w:rsidRPr="00C3279A">
        <w:rPr>
          <w:color w:val="auto"/>
        </w:rPr>
        <w:br/>
      </w:r>
      <w:commentRangeStart w:id="462"/>
      <w:r w:rsidR="00897DE8" w:rsidRPr="00897DE8">
        <w:rPr>
          <w:rStyle w:val="nrpsnormalauthorsSBChar"/>
          <w:b/>
        </w:rPr>
        <w:t xml:space="preserve">— </w:t>
      </w:r>
      <w:r w:rsidR="00766CE7" w:rsidRPr="00274961">
        <w:rPr>
          <w:rStyle w:val="nrpsnormalauthorsSBChar"/>
        </w:rPr>
        <w:t xml:space="preserve">Rob Byron, </w:t>
      </w:r>
      <w:r w:rsidR="004717E7" w:rsidRPr="00274961">
        <w:rPr>
          <w:rStyle w:val="nrpsnormalauthorsSBChar"/>
        </w:rPr>
        <w:t>Bruce Maxwell</w:t>
      </w:r>
      <w:r w:rsidR="00274961" w:rsidRPr="00274961">
        <w:rPr>
          <w:rStyle w:val="nrpsnormalauthorsSBChar"/>
        </w:rPr>
        <w:t xml:space="preserve">, Nicholas Silverman, Phil Higuera, </w:t>
      </w:r>
      <w:r w:rsidR="00766CE7">
        <w:rPr>
          <w:rStyle w:val="nrpsnormalauthorsSBChar"/>
        </w:rPr>
        <w:t xml:space="preserve">and </w:t>
      </w:r>
      <w:r w:rsidR="00274961" w:rsidRPr="00274961">
        <w:rPr>
          <w:rStyle w:val="nrpsnormalauthorsSBChar"/>
        </w:rPr>
        <w:t>Madison Boone</w:t>
      </w:r>
      <w:commentRangeEnd w:id="462"/>
      <w:r w:rsidR="00685A6D">
        <w:rPr>
          <w:rStyle w:val="CommentReference"/>
          <w:rFonts w:asciiTheme="minorHAnsi" w:hAnsiTheme="minorHAnsi"/>
          <w:b w:val="0"/>
        </w:rPr>
        <w:commentReference w:id="462"/>
      </w:r>
      <w:bookmarkEnd w:id="461"/>
    </w:p>
    <w:p w14:paraId="6FEAD5F9" w14:textId="77777777" w:rsidR="0030650E" w:rsidRPr="0030650E" w:rsidRDefault="0030650E" w:rsidP="0030650E">
      <w:pPr>
        <w:pStyle w:val="nrpsNormal"/>
      </w:pPr>
    </w:p>
    <w:p w14:paraId="66318E92" w14:textId="127F953F" w:rsidR="00177BB7" w:rsidRDefault="11C6D738" w:rsidP="00177BB7">
      <w:pPr>
        <w:pStyle w:val="nrpsNormal"/>
      </w:pPr>
      <w:r>
        <w:t>As described in the previous section, rising global temperatures are driving complex changes in atmospheric and ocean circulation. The results of those changes—e.g., increases in spring flooding, late-summer drought, extreme weather events, and forest fires</w:t>
      </w:r>
      <w:ins w:id="463" w:author="Robert Byron" w:date="2020-03-10T18:03:00Z">
        <w:r>
          <w:t>,</w:t>
        </w:r>
      </w:ins>
      <w:del w:id="464" w:author="Robert Byron" w:date="2020-03-10T18:03:00Z">
        <w:r w:rsidR="00177BB7" w:rsidDel="11C6D738">
          <w:delText>;</w:delText>
        </w:r>
      </w:del>
      <w:r>
        <w:t xml:space="preserve"> more frequent and intense heat waves</w:t>
      </w:r>
      <w:ins w:id="465" w:author="Robert Byron" w:date="2020-03-10T18:04:00Z">
        <w:r>
          <w:t>,</w:t>
        </w:r>
      </w:ins>
      <w:del w:id="466" w:author="Robert Byron" w:date="2020-03-10T18:04:00Z">
        <w:r w:rsidR="00177BB7" w:rsidDel="11C6D738">
          <w:delText>;</w:delText>
        </w:r>
      </w:del>
      <w:r>
        <w:t xml:space="preserve"> and spread of infectious diseases—are recognized for their potential to impact human health. Indeed, climate change is </w:t>
      </w:r>
      <w:r w:rsidRPr="11C6D738">
        <w:rPr>
          <w:i/>
          <w:iCs/>
        </w:rPr>
        <w:t>already</w:t>
      </w:r>
      <w:r>
        <w:t xml:space="preserve"> adversely impacting the health of Americans and those negative impacts are expected to increase over coming decades </w:t>
      </w:r>
      <w:r w:rsidRPr="11C6D738">
        <w:rPr>
          <w:highlight w:val="green"/>
        </w:rPr>
        <w:t>(</w:t>
      </w:r>
      <w:r>
        <w:t xml:space="preserve">Ebi et al. 2018a). Montanans are included among those being </w:t>
      </w:r>
      <w:r w:rsidRPr="11C6D738">
        <w:rPr>
          <w:rFonts w:cstheme="minorBidi"/>
        </w:rPr>
        <w:t xml:space="preserve">affected, with climate change impacts expected to increase into the future based on temperature projections for Montana </w:t>
      </w:r>
      <w:r w:rsidRPr="11C6D738">
        <w:rPr>
          <w:rFonts w:cstheme="minorBidi"/>
          <w:highlight w:val="green"/>
        </w:rPr>
        <w:t>(</w:t>
      </w:r>
      <w:r w:rsidRPr="11C6D738">
        <w:rPr>
          <w:rFonts w:cstheme="minorBidi"/>
        </w:rPr>
        <w:t>Whitlock et al. 2017).</w:t>
      </w:r>
    </w:p>
    <w:p w14:paraId="48AE2CCF" w14:textId="5CF9D5CB" w:rsidR="00685A6D" w:rsidRDefault="00685A6D" w:rsidP="00685A6D">
      <w:pPr>
        <w:pStyle w:val="nrpsHeading2"/>
      </w:pPr>
      <w:bookmarkStart w:id="467" w:name="_Toc34208649"/>
      <w:r>
        <w:t>Exposure Pathways and Health Outcomes</w:t>
      </w:r>
      <w:bookmarkEnd w:id="467"/>
    </w:p>
    <w:p w14:paraId="0B03EDA3" w14:textId="56F7AD72" w:rsidR="001A5E85" w:rsidRDefault="11C6D738" w:rsidP="001A5E85">
      <w:pPr>
        <w:pStyle w:val="nrpsNormal"/>
      </w:pPr>
      <w:r>
        <w:t>Figure 3-1 depicts how climate pressures, following multiple exposure pathways, lead to specific health outcomes for people. Those outcomes, discussed throughout this section, include heat-related illness</w:t>
      </w:r>
      <w:ins w:id="468" w:author="Robert Byron" w:date="2020-03-10T18:04:00Z">
        <w:r>
          <w:t>,</w:t>
        </w:r>
      </w:ins>
      <w:del w:id="469" w:author="Robert Byron" w:date="2020-03-10T18:04:00Z">
        <w:r w:rsidR="001A5E85" w:rsidDel="11C6D738">
          <w:delText>;</w:delText>
        </w:r>
      </w:del>
      <w:r>
        <w:t xml:space="preserve"> vector-borne diseases</w:t>
      </w:r>
      <w:ins w:id="470" w:author="Robert Byron" w:date="2020-03-10T18:04:00Z">
        <w:r>
          <w:t>,</w:t>
        </w:r>
      </w:ins>
      <w:del w:id="471" w:author="Robert Byron" w:date="2020-03-10T18:04:00Z">
        <w:r w:rsidR="001A5E85" w:rsidDel="11C6D738">
          <w:delText>;</w:delText>
        </w:r>
      </w:del>
      <w:r>
        <w:t xml:space="preserve"> mental health impacts</w:t>
      </w:r>
      <w:ins w:id="472" w:author="Robert Byron" w:date="2020-03-10T18:04:00Z">
        <w:r>
          <w:t>,</w:t>
        </w:r>
      </w:ins>
      <w:del w:id="473" w:author="Robert Byron" w:date="2020-03-10T18:04:00Z">
        <w:r w:rsidR="001A5E85" w:rsidDel="11C6D738">
          <w:delText>;</w:delText>
        </w:r>
      </w:del>
      <w:r>
        <w:t xml:space="preserve"> physical trauma, injuries, and death</w:t>
      </w:r>
      <w:ins w:id="474" w:author="Robert Byron" w:date="2020-03-10T18:05:00Z">
        <w:r>
          <w:t>,</w:t>
        </w:r>
      </w:ins>
      <w:del w:id="475" w:author="Robert Byron" w:date="2020-03-10T18:05:00Z">
        <w:r w:rsidR="001A5E85" w:rsidDel="11C6D738">
          <w:delText>;</w:delText>
        </w:r>
      </w:del>
      <w:r>
        <w:t xml:space="preserve"> respiratory, cardiovascular, and gastrointestinal conditions</w:t>
      </w:r>
      <w:ins w:id="476" w:author="Robert Byron" w:date="2020-03-10T18:05:00Z">
        <w:r>
          <w:t>,</w:t>
        </w:r>
      </w:ins>
      <w:del w:id="477" w:author="Robert Byron" w:date="2020-03-10T18:05:00Z">
        <w:r w:rsidR="001A5E85" w:rsidDel="11C6D738">
          <w:delText>;</w:delText>
        </w:r>
      </w:del>
      <w:r>
        <w:t xml:space="preserve"> and adverse effects on pregnancies and birth outcomes.</w:t>
      </w:r>
    </w:p>
    <w:p w14:paraId="16A822F9" w14:textId="77777777" w:rsidR="001A5E85" w:rsidRDefault="001A5E85">
      <w:pPr>
        <w:spacing w:after="0" w:line="240" w:lineRule="auto"/>
      </w:pPr>
    </w:p>
    <w:p w14:paraId="4FEB6A0F" w14:textId="77777777" w:rsidR="001A5E85" w:rsidRPr="00094A26" w:rsidRDefault="001A5E85" w:rsidP="009778CD">
      <w:pPr>
        <w:pStyle w:val="nrpsNormal"/>
        <w:widowControl w:val="0"/>
        <w:jc w:val="center"/>
      </w:pPr>
      <w:r>
        <w:rPr>
          <w:noProof/>
        </w:rPr>
        <w:lastRenderedPageBreak/>
        <w:drawing>
          <wp:inline distT="0" distB="0" distL="0" distR="0" wp14:anchorId="54280C1A" wp14:editId="0F357710">
            <wp:extent cx="5029200" cy="4714166"/>
            <wp:effectExtent l="0" t="0" r="0" b="0"/>
            <wp:docPr id="11390368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83">
                      <a:extLst>
                        <a:ext uri="{28A0092B-C50C-407E-A947-70E740481C1C}">
                          <a14:useLocalDpi xmlns:a14="http://schemas.microsoft.com/office/drawing/2010/main" val="0"/>
                        </a:ext>
                      </a:extLst>
                    </a:blip>
                    <a:stretch>
                      <a:fillRect/>
                    </a:stretch>
                  </pic:blipFill>
                  <pic:spPr>
                    <a:xfrm>
                      <a:off x="0" y="0"/>
                      <a:ext cx="5029200" cy="4714166"/>
                    </a:xfrm>
                    <a:prstGeom prst="rect">
                      <a:avLst/>
                    </a:prstGeom>
                  </pic:spPr>
                </pic:pic>
              </a:graphicData>
            </a:graphic>
          </wp:inline>
        </w:drawing>
      </w:r>
    </w:p>
    <w:p w14:paraId="3BC787EE" w14:textId="51107B0D" w:rsidR="00FF4315" w:rsidRDefault="11C6D738" w:rsidP="001A5E85">
      <w:pPr>
        <w:pStyle w:val="nrpsFigurecaption"/>
        <w:rPr>
          <w:del w:id="478" w:author="Robert Byron" w:date="2020-03-10T18:05:00Z"/>
        </w:rPr>
      </w:pPr>
      <w:bookmarkStart w:id="479" w:name="_Toc34208713"/>
      <w:commentRangeStart w:id="480"/>
      <w:r>
        <w:t xml:space="preserve">Figure 3-1. </w:t>
      </w:r>
      <w:commentRangeEnd w:id="480"/>
      <w:r w:rsidR="001A5E85">
        <w:rPr>
          <w:rStyle w:val="CommentReference"/>
        </w:rPr>
        <w:commentReference w:id="480"/>
      </w:r>
      <w:del w:id="481" w:author="Robert Byron" w:date="2020-03-10T18:05:00Z">
        <w:r w:rsidR="001A5E85" w:rsidDel="11C6D738">
          <w:delText xml:space="preserve">This conceptual diagram illustrates the exposure pathways by which climate change could affect human health. Exposure pathways exist within the context of other factors that positively or negatively influence health outcomes (gray side boxes). Key factors that influence vulnerability for individuals are shown in the right box and include social determinants of health and behavioral choices. Key factors that influence vulnerability at larger scales, such as natural and built environments, governance and management, and institutions, are shown in the left box. The extent to which climate change could alter the burden of disease in any location at any point in time will depend not just on the magnitude of local climate change but also on individual and population vulnerability, exposure to changing weather patterns, and capacity to manage risks. Source: </w:delText>
        </w:r>
        <w:commentRangeStart w:id="482"/>
        <w:commentRangeStart w:id="483"/>
        <w:r w:rsidR="001A5E85" w:rsidDel="11C6D738">
          <w:delText>Balbus et al. 2016</w:delText>
        </w:r>
      </w:del>
      <w:commentRangeEnd w:id="482"/>
      <w:r w:rsidR="001A5E85">
        <w:rPr>
          <w:rStyle w:val="CommentReference"/>
        </w:rPr>
        <w:commentReference w:id="482"/>
      </w:r>
      <w:commentRangeEnd w:id="483"/>
      <w:r w:rsidR="001A5E85">
        <w:rPr>
          <w:rStyle w:val="CommentReference"/>
        </w:rPr>
        <w:commentReference w:id="483"/>
      </w:r>
      <w:del w:id="484" w:author="Robert Byron" w:date="2020-03-10T18:05:00Z">
        <w:r w:rsidR="001A5E85" w:rsidDel="11C6D738">
          <w:delText>.</w:delText>
        </w:r>
      </w:del>
      <w:ins w:id="485" w:author="Robert Byron" w:date="2020-03-10T18:10:00Z">
        <w:r>
          <w:t xml:space="preserve"> Ways climate change is harming </w:t>
        </w:r>
      </w:ins>
      <w:ins w:id="486" w:author="Robert Byron" w:date="2020-03-10T18:11:00Z">
        <w:r>
          <w:t>human health.</w:t>
        </w:r>
      </w:ins>
      <w:ins w:id="487" w:author="Robert Byron" w:date="2020-03-10T18:18:00Z">
        <w:r>
          <w:t xml:space="preserve"> (</w:t>
        </w:r>
      </w:ins>
      <w:ins w:id="488" w:author="Robert Byron" w:date="2020-03-10T18:19:00Z">
        <w:r>
          <w:t>Lancet Countdown 2018, Salas, et al)</w:t>
        </w:r>
      </w:ins>
      <w:bookmarkEnd w:id="479"/>
    </w:p>
    <w:p w14:paraId="4119F036" w14:textId="777050B2" w:rsidR="00FF4315" w:rsidRDefault="00FF4315" w:rsidP="00FF4315">
      <w:pPr>
        <w:pStyle w:val="nrpsNormal"/>
      </w:pPr>
      <w:r>
        <w:rPr>
          <w:rFonts w:cstheme="minorHAnsi"/>
          <w:bCs/>
        </w:rPr>
        <w:t xml:space="preserve">Specific human response data connecting heat and smoke to human health is limited for Montana. </w:t>
      </w:r>
      <w:r w:rsidRPr="00CB239A">
        <w:t xml:space="preserve">A comprehensive assessment of the impacts of climate change on human health </w:t>
      </w:r>
      <w:r w:rsidR="005C7E5A" w:rsidRPr="005C7E5A">
        <w:rPr>
          <w:i/>
        </w:rPr>
        <w:t>for the US</w:t>
      </w:r>
      <w:r w:rsidR="005C7E5A">
        <w:t xml:space="preserve"> </w:t>
      </w:r>
      <w:r w:rsidRPr="00CB239A">
        <w:t>concluded that climate change exacerbates existing climate-sensitive health threats and creates new challenges, exposing more people in more places to hazardous weather and climate conditions</w:t>
      </w:r>
      <w:r>
        <w:t xml:space="preserve"> </w:t>
      </w:r>
      <w:r w:rsidRPr="007B3598">
        <w:rPr>
          <w:highlight w:val="green"/>
        </w:rPr>
        <w:t>(</w:t>
      </w:r>
      <w:r w:rsidR="00685A6D" w:rsidRPr="003A16F4">
        <w:t>Ebi et al. 2018</w:t>
      </w:r>
      <w:r w:rsidR="00712488">
        <w:t>a</w:t>
      </w:r>
      <w:r>
        <w:t xml:space="preserve">). </w:t>
      </w:r>
      <w:commentRangeStart w:id="489"/>
      <w:commentRangeStart w:id="490"/>
      <w:r w:rsidR="00604665">
        <w:t>Most people in Montan</w:t>
      </w:r>
      <w:r w:rsidR="005C7E5A">
        <w:t>a identify the increase in smok</w:t>
      </w:r>
      <w:r w:rsidR="00604665">
        <w:t xml:space="preserve">y days in summer as evidence of changing climate conditions </w:t>
      </w:r>
      <w:commentRangeEnd w:id="489"/>
      <w:r w:rsidR="00604665">
        <w:rPr>
          <w:rStyle w:val="CommentReference"/>
        </w:rPr>
        <w:commentReference w:id="489"/>
      </w:r>
      <w:commentRangeEnd w:id="490"/>
      <w:r w:rsidR="005C7E5A">
        <w:rPr>
          <w:rStyle w:val="CommentReference"/>
          <w:rFonts w:asciiTheme="minorHAnsi" w:hAnsiTheme="minorHAnsi"/>
        </w:rPr>
        <w:commentReference w:id="490"/>
      </w:r>
      <w:r>
        <w:t>causing more wildfire</w:t>
      </w:r>
      <w:r w:rsidR="00604665">
        <w:t xml:space="preserve"> activity and associated </w:t>
      </w:r>
      <w:r>
        <w:t>health impacts. Less obvious</w:t>
      </w:r>
      <w:r w:rsidR="001934B4">
        <w:t>,</w:t>
      </w:r>
      <w:r>
        <w:t xml:space="preserve"> but potentially just as dangerous</w:t>
      </w:r>
      <w:r w:rsidR="001934B4">
        <w:t>,</w:t>
      </w:r>
      <w:r>
        <w:t xml:space="preserve"> is the increase in hot summer days and nights leading to a range of health issues.</w:t>
      </w:r>
    </w:p>
    <w:p w14:paraId="7963DB2B" w14:textId="7DD3B2A3" w:rsidR="00B12F56" w:rsidRDefault="00B12F56" w:rsidP="00FF4315">
      <w:pPr>
        <w:pStyle w:val="nrpsNormal"/>
      </w:pPr>
      <w:r>
        <w:t>Outside of Montana, human response data is more readily available, for example:</w:t>
      </w:r>
    </w:p>
    <w:p w14:paraId="5959E51A" w14:textId="7BCBE735" w:rsidR="00B12F56" w:rsidRDefault="00FF4315" w:rsidP="00B12F56">
      <w:pPr>
        <w:pStyle w:val="nrpsBulletlist"/>
      </w:pPr>
      <w:r>
        <w:lastRenderedPageBreak/>
        <w:t>A</w:t>
      </w:r>
      <w:r w:rsidRPr="00BF7B47">
        <w:t>n increase in climate-related extreme events has led to an increase in the number of emergency room visits and hospital admissions</w:t>
      </w:r>
      <w:r>
        <w:t xml:space="preserve"> in the US </w:t>
      </w:r>
      <w:r w:rsidRPr="007B3598">
        <w:rPr>
          <w:highlight w:val="green"/>
        </w:rPr>
        <w:t>(</w:t>
      </w:r>
      <w:r w:rsidR="00685A6D" w:rsidRPr="003A16F4">
        <w:t>Ebi et al. 2018</w:t>
      </w:r>
      <w:r w:rsidR="00712488">
        <w:t>a</w:t>
      </w:r>
      <w:r>
        <w:t>)</w:t>
      </w:r>
      <w:r w:rsidRPr="00BF7B47">
        <w:t xml:space="preserve">. </w:t>
      </w:r>
    </w:p>
    <w:p w14:paraId="00315F1D" w14:textId="2AD4B167" w:rsidR="00B12F56" w:rsidRDefault="00FF4315" w:rsidP="00B12F56">
      <w:pPr>
        <w:pStyle w:val="nrpsBulletlist"/>
      </w:pPr>
      <w:r w:rsidRPr="00BF7B47">
        <w:t>Warmer and drier conditions during summer have contributed to longer fire seasons</w:t>
      </w:r>
      <w:r>
        <w:t xml:space="preserve"> in the western US </w:t>
      </w:r>
      <w:r w:rsidRPr="007B3598">
        <w:rPr>
          <w:highlight w:val="green"/>
        </w:rPr>
        <w:t>(</w:t>
      </w:r>
      <w:r w:rsidR="005C7E5A">
        <w:t xml:space="preserve">Westerling 2016; </w:t>
      </w:r>
      <w:r w:rsidR="00237525">
        <w:t>Dalton et al. 2017</w:t>
      </w:r>
      <w:r>
        <w:t>)</w:t>
      </w:r>
      <w:r w:rsidRPr="00BF7B47">
        <w:t>. Smoke events during 2004–2009 were associated with a 7.2% increase in respiratory hospital admissions among adults over 65 in the western United States</w:t>
      </w:r>
      <w:r>
        <w:t xml:space="preserve"> </w:t>
      </w:r>
      <w:r w:rsidRPr="007B3598">
        <w:rPr>
          <w:highlight w:val="green"/>
        </w:rPr>
        <w:t>(</w:t>
      </w:r>
      <w:r>
        <w:t>Liu et al. 2017)</w:t>
      </w:r>
      <w:r w:rsidRPr="00BF7B47">
        <w:t xml:space="preserve">. </w:t>
      </w:r>
    </w:p>
    <w:p w14:paraId="01A365DB" w14:textId="77777777" w:rsidR="00B12F56" w:rsidRDefault="00FF4315" w:rsidP="004E0062">
      <w:pPr>
        <w:pStyle w:val="nrpsBulletlist"/>
      </w:pPr>
      <w:r w:rsidRPr="00BF7B47">
        <w:t xml:space="preserve">In Boise, Idaho, </w:t>
      </w:r>
      <w:r>
        <w:t>seven</w:t>
      </w:r>
      <w:r w:rsidRPr="00BF7B47">
        <w:t xml:space="preserve"> of the last 10 years have included smoke levels considered “unhealthy for sensitive groups” (including children) for at least a week dur</w:t>
      </w:r>
      <w:r w:rsidRPr="00563588">
        <w:t xml:space="preserve">ing the fire season </w:t>
      </w:r>
      <w:r w:rsidRPr="00B12F56">
        <w:rPr>
          <w:highlight w:val="green"/>
        </w:rPr>
        <w:t>(</w:t>
      </w:r>
      <w:r w:rsidRPr="00563588">
        <w:t>I</w:t>
      </w:r>
      <w:r w:rsidR="008D18F7" w:rsidRPr="00563588">
        <w:t>D</w:t>
      </w:r>
      <w:r w:rsidRPr="00563588">
        <w:t>DEQ 2013), causing some cancellation of school-related sports activities </w:t>
      </w:r>
      <w:r w:rsidRPr="00B12F56">
        <w:rPr>
          <w:iCs/>
          <w:highlight w:val="green"/>
        </w:rPr>
        <w:t>(</w:t>
      </w:r>
      <w:r w:rsidR="00563588" w:rsidRPr="00563588">
        <w:t>USGCRP 2018</w:t>
      </w:r>
      <w:r w:rsidRPr="00B12F56">
        <w:rPr>
          <w:iCs/>
        </w:rPr>
        <w:t>)</w:t>
      </w:r>
      <w:r w:rsidRPr="00563588">
        <w:t>.</w:t>
      </w:r>
    </w:p>
    <w:p w14:paraId="0C5C68BE" w14:textId="77777777" w:rsidR="00B12F56" w:rsidRDefault="0081594D" w:rsidP="00B12F56">
      <w:pPr>
        <w:pStyle w:val="nrpsBulletlist"/>
      </w:pPr>
      <w:r w:rsidRPr="00B12F56">
        <w:t xml:space="preserve">From 1990-2010, heat-related hospital admissions were 2% higher and deaths 10% higher than the average for extreme heat events in King County, Washington </w:t>
      </w:r>
      <w:r w:rsidRPr="00B12F56">
        <w:rPr>
          <w:highlight w:val="green"/>
        </w:rPr>
        <w:t>(</w:t>
      </w:r>
      <w:r w:rsidRPr="00B12F56">
        <w:t xml:space="preserve">Isaksen et al. 2015; Isaksen et al. 2016). As a result, demand for emergency medical services for children, the elderly, and outdoor laborers increased </w:t>
      </w:r>
      <w:r w:rsidRPr="00D97BF0">
        <w:rPr>
          <w:highlight w:val="green"/>
        </w:rPr>
        <w:t>(</w:t>
      </w:r>
      <w:r w:rsidRPr="00B12F56">
        <w:t>Calkins et al. 2016).</w:t>
      </w:r>
    </w:p>
    <w:p w14:paraId="60835D62" w14:textId="500B6C52" w:rsidR="00FF4315" w:rsidRPr="00B12F56" w:rsidRDefault="00FF4315" w:rsidP="00B12F56">
      <w:pPr>
        <w:pStyle w:val="nrpsBulletlist"/>
      </w:pPr>
      <w:r w:rsidRPr="00B12F56">
        <w:t xml:space="preserve">The state of Oregon has also recorded spikes in heat-related emergency room visits </w:t>
      </w:r>
      <w:r w:rsidRPr="00B12F56">
        <w:rPr>
          <w:highlight w:val="green"/>
        </w:rPr>
        <w:t>(</w:t>
      </w:r>
      <w:r w:rsidRPr="00B12F56">
        <w:t>Oregon Health Authority 201</w:t>
      </w:r>
      <w:r w:rsidR="00B8584B">
        <w:t>9</w:t>
      </w:r>
      <w:r w:rsidRPr="00B12F56">
        <w:t xml:space="preserve">). </w:t>
      </w:r>
    </w:p>
    <w:p w14:paraId="640A3CD1" w14:textId="0A3DFFB1" w:rsidR="009778CD" w:rsidRDefault="00FF4315" w:rsidP="00FF4315">
      <w:pPr>
        <w:pStyle w:val="nrpsNormal"/>
      </w:pPr>
      <w:r w:rsidRPr="00C6597D">
        <w:t>Climate-driven hardships can also affect mental health, resulting in outcomes ranging from stress to suicide</w:t>
      </w:r>
      <w:r>
        <w:t xml:space="preserve"> </w:t>
      </w:r>
      <w:r w:rsidRPr="007B3598">
        <w:rPr>
          <w:highlight w:val="green"/>
        </w:rPr>
        <w:t>(</w:t>
      </w:r>
      <w:r>
        <w:t>Clayton et al. 2017)</w:t>
      </w:r>
      <w:r w:rsidRPr="00C6597D">
        <w:t xml:space="preserve">. </w:t>
      </w:r>
      <w:r>
        <w:t xml:space="preserve">Although not specifically linked to climate change, </w:t>
      </w:r>
      <w:r w:rsidRPr="00C6597D">
        <w:t>Montana</w:t>
      </w:r>
      <w:r w:rsidR="00C53279">
        <w:t xml:space="preserve">, </w:t>
      </w:r>
      <w:r w:rsidRPr="00C6597D">
        <w:t xml:space="preserve">Oregon, Washington, and Idaho all rank among the top </w:t>
      </w:r>
      <w:r w:rsidR="00C53279">
        <w:t>ten s</w:t>
      </w:r>
      <w:r w:rsidRPr="00C6597D">
        <w:t>tates in terms of prevalence of mental illness and lowest access to mental health care</w:t>
      </w:r>
      <w:r>
        <w:t xml:space="preserve"> </w:t>
      </w:r>
      <w:r w:rsidRPr="007B3598">
        <w:rPr>
          <w:highlight w:val="green"/>
        </w:rPr>
        <w:t>(</w:t>
      </w:r>
      <w:r>
        <w:t>Hellebuyck et al. 2018)</w:t>
      </w:r>
      <w:r w:rsidRPr="00C6597D">
        <w:t>. Income loss associated with climate impacts will likely increase the risk of people experiencing food insecurit</w:t>
      </w:r>
      <w:r w:rsidR="00D93329">
        <w:t xml:space="preserve">y </w:t>
      </w:r>
      <w:r w:rsidRPr="007B3598">
        <w:rPr>
          <w:highlight w:val="green"/>
        </w:rPr>
        <w:t>(</w:t>
      </w:r>
      <w:r w:rsidR="00B8584B" w:rsidRPr="00B12F56">
        <w:t>Oregon Health Authority 201</w:t>
      </w:r>
      <w:r>
        <w:t>4)</w:t>
      </w:r>
      <w:r w:rsidRPr="00C6597D">
        <w:t xml:space="preserve">. </w:t>
      </w:r>
      <w:r w:rsidR="00237525">
        <w:t>American Indian t</w:t>
      </w:r>
      <w:r w:rsidRPr="00C6597D">
        <w:t xml:space="preserve">ribes and Indigenous peoples face multiple physical and mental health challenges related to climate change, with impacts to subsistence and cultural resources </w:t>
      </w:r>
      <w:r w:rsidRPr="007B3598">
        <w:rPr>
          <w:highlight w:val="green"/>
        </w:rPr>
        <w:t>(</w:t>
      </w:r>
      <w:r w:rsidR="00685A6D" w:rsidRPr="003A16F4">
        <w:t>Ebi et al. 2018</w:t>
      </w:r>
      <w:r w:rsidR="00712488">
        <w:t>b</w:t>
      </w:r>
      <w:r>
        <w:t xml:space="preserve">). </w:t>
      </w:r>
      <w:r w:rsidRPr="00C6597D">
        <w:t xml:space="preserve">Tracking climate stressors and training related to climate anxiety and post-disaster trauma is </w:t>
      </w:r>
      <w:r w:rsidRPr="00907828">
        <w:rPr>
          <w:i/>
        </w:rPr>
        <w:t>not</w:t>
      </w:r>
      <w:r w:rsidRPr="00C6597D">
        <w:t xml:space="preserve"> widespread among the </w:t>
      </w:r>
      <w:r>
        <w:t>Montana</w:t>
      </w:r>
      <w:r w:rsidRPr="00C6597D">
        <w:t xml:space="preserve"> health workforce</w:t>
      </w:r>
      <w:r>
        <w:t xml:space="preserve"> </w:t>
      </w:r>
      <w:r w:rsidRPr="007B3598">
        <w:rPr>
          <w:highlight w:val="green"/>
        </w:rPr>
        <w:t>(</w:t>
      </w:r>
      <w:r>
        <w:t>Doppelt 2016)</w:t>
      </w:r>
      <w:r w:rsidRPr="00C6597D">
        <w:t>.</w:t>
      </w:r>
    </w:p>
    <w:p w14:paraId="69D56A61" w14:textId="77777777" w:rsidR="009778CD" w:rsidRDefault="009778CD" w:rsidP="00FF4315">
      <w:pPr>
        <w:pStyle w:val="nrpsNormal"/>
      </w:pPr>
    </w:p>
    <w:tbl>
      <w:tblPr>
        <w:tblStyle w:val="TableGrid"/>
        <w:tblW w:w="92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E5F1" w:themeFill="accent1" w:themeFillTint="33"/>
        <w:tblCellMar>
          <w:left w:w="144" w:type="dxa"/>
          <w:right w:w="115" w:type="dxa"/>
        </w:tblCellMar>
        <w:tblLook w:val="04A0" w:firstRow="1" w:lastRow="0" w:firstColumn="1" w:lastColumn="0" w:noHBand="0" w:noVBand="1"/>
      </w:tblPr>
      <w:tblGrid>
        <w:gridCol w:w="382"/>
        <w:gridCol w:w="8834"/>
      </w:tblGrid>
      <w:tr w:rsidR="009778CD" w14:paraId="7D1E466D" w14:textId="77777777" w:rsidTr="11C6D738">
        <w:trPr>
          <w:cantSplit/>
          <w:trHeight w:val="720"/>
          <w:jc w:val="center"/>
        </w:trPr>
        <w:tc>
          <w:tcPr>
            <w:tcW w:w="364" w:type="dxa"/>
            <w:vMerge w:val="restart"/>
            <w:shd w:val="clear" w:color="auto" w:fill="B8CCE4" w:themeFill="accent1" w:themeFillTint="66"/>
            <w:vAlign w:val="center"/>
          </w:tcPr>
          <w:p w14:paraId="437E36D1" w14:textId="77777777" w:rsidR="009778CD" w:rsidRDefault="009778CD" w:rsidP="000A2C9E">
            <w:pPr>
              <w:keepNext/>
              <w:keepLines/>
              <w:spacing w:after="0" w:line="240" w:lineRule="auto"/>
              <w:jc w:val="center"/>
              <w:rPr>
                <w:rFonts w:cstheme="minorHAnsi"/>
              </w:rPr>
            </w:pPr>
          </w:p>
        </w:tc>
        <w:tc>
          <w:tcPr>
            <w:tcW w:w="8420" w:type="dxa"/>
            <w:shd w:val="clear" w:color="auto" w:fill="DBE5F1" w:themeFill="accent1" w:themeFillTint="33"/>
            <w:vAlign w:val="center"/>
          </w:tcPr>
          <w:p w14:paraId="5C09C02C" w14:textId="00F5E277" w:rsidR="009778CD" w:rsidRPr="00084FEE" w:rsidRDefault="009778CD" w:rsidP="003F76CB">
            <w:pPr>
              <w:pStyle w:val="nrpsnormalsidebarSB"/>
              <w:keepNext/>
              <w:keepLines/>
              <w:spacing w:after="0" w:line="240" w:lineRule="auto"/>
              <w:jc w:val="center"/>
              <w:rPr>
                <w:sz w:val="22"/>
                <w:szCs w:val="22"/>
              </w:rPr>
            </w:pPr>
            <w:bookmarkStart w:id="491" w:name="_Toc34208714"/>
            <w:r>
              <w:rPr>
                <w:rStyle w:val="nrpsFigurecaptionChar"/>
                <w:rFonts w:ascii="Times New Roman" w:hAnsi="Times New Roman"/>
                <w:sz w:val="22"/>
                <w:szCs w:val="22"/>
              </w:rPr>
              <w:t xml:space="preserve">Sidebar: </w:t>
            </w:r>
            <w:r>
              <w:rPr>
                <w:rStyle w:val="nrpsFigurecaptionChar"/>
                <w:rFonts w:ascii="Times New Roman" w:hAnsi="Times New Roman"/>
                <w:i w:val="0"/>
                <w:sz w:val="22"/>
                <w:szCs w:val="22"/>
              </w:rPr>
              <w:t>Climat</w:t>
            </w:r>
            <w:r w:rsidR="003F76CB">
              <w:rPr>
                <w:rStyle w:val="nrpsFigurecaptionChar"/>
                <w:rFonts w:ascii="Times New Roman" w:hAnsi="Times New Roman"/>
                <w:i w:val="0"/>
                <w:sz w:val="22"/>
                <w:szCs w:val="22"/>
              </w:rPr>
              <w:t>e Change and Mental Well-being—</w:t>
            </w:r>
            <w:r w:rsidR="003F76CB">
              <w:rPr>
                <w:rStyle w:val="nrpsFigurecaptionChar"/>
                <w:rFonts w:ascii="Times New Roman" w:hAnsi="Times New Roman"/>
                <w:i w:val="0"/>
                <w:sz w:val="22"/>
                <w:szCs w:val="22"/>
              </w:rPr>
              <w:br/>
            </w:r>
            <w:r>
              <w:rPr>
                <w:rStyle w:val="nrpsFigurecaptionChar"/>
                <w:rFonts w:ascii="Times New Roman" w:hAnsi="Times New Roman"/>
                <w:i w:val="0"/>
                <w:sz w:val="22"/>
                <w:szCs w:val="22"/>
              </w:rPr>
              <w:t>Perspectives from Montana Farmers and Ranchers</w:t>
            </w:r>
            <w:bookmarkEnd w:id="491"/>
            <w:r>
              <w:rPr>
                <w:rStyle w:val="nrpsFigurecaptionChar"/>
                <w:rFonts w:ascii="Times New Roman" w:hAnsi="Times New Roman"/>
                <w:i w:val="0"/>
                <w:sz w:val="22"/>
                <w:szCs w:val="22"/>
              </w:rPr>
              <w:t xml:space="preserve"> </w:t>
            </w:r>
          </w:p>
        </w:tc>
      </w:tr>
      <w:tr w:rsidR="009778CD" w:rsidRPr="00EC6925" w14:paraId="5E97145A" w14:textId="77777777" w:rsidTr="11C6D738">
        <w:trPr>
          <w:cantSplit/>
          <w:trHeight w:val="432"/>
          <w:jc w:val="center"/>
        </w:trPr>
        <w:tc>
          <w:tcPr>
            <w:tcW w:w="364" w:type="dxa"/>
            <w:vMerge/>
          </w:tcPr>
          <w:p w14:paraId="0D80B9C3" w14:textId="77777777" w:rsidR="009778CD" w:rsidRDefault="009778CD" w:rsidP="000A2C9E">
            <w:pPr>
              <w:keepNext/>
              <w:keepLines/>
              <w:spacing w:after="0" w:line="240" w:lineRule="auto"/>
              <w:rPr>
                <w:rFonts w:cstheme="minorHAnsi"/>
              </w:rPr>
            </w:pPr>
          </w:p>
        </w:tc>
        <w:tc>
          <w:tcPr>
            <w:tcW w:w="8420" w:type="dxa"/>
            <w:shd w:val="clear" w:color="auto" w:fill="DBE5F1" w:themeFill="accent1" w:themeFillTint="33"/>
          </w:tcPr>
          <w:p w14:paraId="1E63328D" w14:textId="77777777" w:rsidR="009778CD" w:rsidRPr="00132785" w:rsidRDefault="009778CD" w:rsidP="000A2C9E">
            <w:pPr>
              <w:pStyle w:val="nrpsnormalsidebarSB"/>
              <w:jc w:val="center"/>
              <w:rPr>
                <w:i w:val="0"/>
              </w:rPr>
            </w:pPr>
            <w:r w:rsidRPr="00132785">
              <w:rPr>
                <w:i w:val="0"/>
                <w:szCs w:val="23"/>
              </w:rPr>
              <w:t>Meredith Howard, Selena Ahmed, Paul Lachapelle, and Mark B. Schure</w:t>
            </w:r>
          </w:p>
        </w:tc>
      </w:tr>
      <w:tr w:rsidR="009778CD" w14:paraId="073C7C14" w14:textId="77777777" w:rsidTr="11C6D738">
        <w:trPr>
          <w:cantSplit/>
          <w:jc w:val="center"/>
        </w:trPr>
        <w:tc>
          <w:tcPr>
            <w:tcW w:w="364" w:type="dxa"/>
            <w:vMerge/>
          </w:tcPr>
          <w:p w14:paraId="64F4A552" w14:textId="77777777" w:rsidR="009778CD" w:rsidRDefault="009778CD" w:rsidP="000A2C9E">
            <w:pPr>
              <w:keepNext/>
              <w:keepLines/>
              <w:spacing w:after="0" w:line="240" w:lineRule="auto"/>
              <w:rPr>
                <w:rFonts w:cstheme="minorHAnsi"/>
              </w:rPr>
            </w:pPr>
          </w:p>
        </w:tc>
        <w:tc>
          <w:tcPr>
            <w:tcW w:w="8420" w:type="dxa"/>
            <w:shd w:val="clear" w:color="auto" w:fill="DBE5F1" w:themeFill="accent1" w:themeFillTint="33"/>
            <w:vAlign w:val="center"/>
          </w:tcPr>
          <w:p w14:paraId="187738D2" w14:textId="5A8C6042" w:rsidR="009778CD" w:rsidRPr="00B06B81" w:rsidRDefault="009778CD" w:rsidP="000A2C9E">
            <w:pPr>
              <w:pStyle w:val="nrpsnormalsidebarSB"/>
            </w:pPr>
            <w:r w:rsidRPr="00B06B81">
              <w:t>While the physical and economic implications of climate change are studied widely, including effects on agricultural systems, the consequent mental health implications have largely been overlooked. As farmers and ranchers support local, national, and global food security, they represent an especially vulnerable and critical population to support. Montana State University researchers</w:t>
            </w:r>
            <w:r w:rsidR="000E3C82">
              <w:t>*</w:t>
            </w:r>
            <w:r w:rsidRPr="00B06B81">
              <w:t xml:space="preserve"> surveyed farmers and ranchers (n=125) in Montana using a mixed-method approach to investigate the relationship between climate change perceptions and mental well-being. Survey results revealed the following:</w:t>
            </w:r>
          </w:p>
          <w:p w14:paraId="30CB97B2" w14:textId="77777777" w:rsidR="009778CD" w:rsidRPr="00B06B81" w:rsidRDefault="009778CD" w:rsidP="00DF5035">
            <w:pPr>
              <w:pStyle w:val="nrpsnormalsidebarSB"/>
              <w:numPr>
                <w:ilvl w:val="0"/>
                <w:numId w:val="26"/>
              </w:numPr>
              <w:spacing w:after="0"/>
            </w:pPr>
            <w:proofErr w:type="gramStart"/>
            <w:r w:rsidRPr="00B06B81">
              <w:t>The majority of</w:t>
            </w:r>
            <w:proofErr w:type="gramEnd"/>
            <w:r w:rsidRPr="00B06B81">
              <w:t xml:space="preserve"> respondents (72%) agreed that climate change is having an adverse effect on their farm/ ranch.</w:t>
            </w:r>
          </w:p>
          <w:p w14:paraId="353EA4B4" w14:textId="77777777" w:rsidR="000E3C82" w:rsidRDefault="009778CD" w:rsidP="00DF5035">
            <w:pPr>
              <w:pStyle w:val="nrpsnormalsidebarSB"/>
              <w:numPr>
                <w:ilvl w:val="0"/>
                <w:numId w:val="26"/>
              </w:numPr>
              <w:spacing w:after="0"/>
            </w:pPr>
            <w:r w:rsidRPr="00B06B81">
              <w:t>Nearly three quarters of respondents reported feeling moderate to high levels of anxiety when thinking about climate effects on their agricultural business.</w:t>
            </w:r>
          </w:p>
          <w:p w14:paraId="798E5F0E" w14:textId="77777777" w:rsidR="000E3C82" w:rsidRDefault="009778CD" w:rsidP="00DF5035">
            <w:pPr>
              <w:pStyle w:val="nrpsnormalsidebarSB"/>
              <w:numPr>
                <w:ilvl w:val="0"/>
                <w:numId w:val="26"/>
              </w:numPr>
              <w:spacing w:after="0"/>
            </w:pPr>
            <w:r w:rsidRPr="00B06B81">
              <w:t>The greater the reported perceived risk regarding climate change, the greater the level of reported anxiety.</w:t>
            </w:r>
          </w:p>
          <w:p w14:paraId="00EF445E" w14:textId="768FC7A0" w:rsidR="009778CD" w:rsidRPr="00B06B81" w:rsidRDefault="009778CD" w:rsidP="00DF5035">
            <w:pPr>
              <w:pStyle w:val="nrpsnormalsidebarSB"/>
              <w:numPr>
                <w:ilvl w:val="0"/>
                <w:numId w:val="26"/>
              </w:numPr>
              <w:spacing w:after="0"/>
            </w:pPr>
            <w:r w:rsidRPr="00B06B81">
              <w:t xml:space="preserve">The impact of climate change on farm/ranch profitability was perceived as a main cause of distress. </w:t>
            </w:r>
          </w:p>
          <w:p w14:paraId="39F2C541" w14:textId="77777777" w:rsidR="002165B1" w:rsidRPr="002165B1" w:rsidRDefault="002165B1" w:rsidP="00FC39F3">
            <w:pPr>
              <w:pStyle w:val="nrpsnormalsidebarSB"/>
              <w:rPr>
                <w:sz w:val="6"/>
              </w:rPr>
            </w:pPr>
          </w:p>
          <w:p w14:paraId="48BABB7B" w14:textId="04EA4D46" w:rsidR="00FC39F3" w:rsidRDefault="00FC39F3" w:rsidP="00FC39F3">
            <w:pPr>
              <w:pStyle w:val="nrpsnormalsidebarSB"/>
            </w:pPr>
            <w:r>
              <w:rPr>
                <w:noProof/>
              </w:rPr>
              <w:drawing>
                <wp:anchor distT="0" distB="91440" distL="114300" distR="114300" simplePos="0" relativeHeight="251672064" behindDoc="0" locked="0" layoutInCell="1" allowOverlap="1" wp14:anchorId="24637A13" wp14:editId="4D2470AB">
                  <wp:simplePos x="0" y="0"/>
                  <wp:positionH relativeFrom="column">
                    <wp:posOffset>2944495</wp:posOffset>
                  </wp:positionH>
                  <wp:positionV relativeFrom="paragraph">
                    <wp:posOffset>455295</wp:posOffset>
                  </wp:positionV>
                  <wp:extent cx="2430145" cy="1764030"/>
                  <wp:effectExtent l="0" t="0" r="8255"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430145" cy="1764030"/>
                          </a:xfrm>
                          <a:prstGeom prst="rect">
                            <a:avLst/>
                          </a:prstGeom>
                        </pic:spPr>
                      </pic:pic>
                    </a:graphicData>
                  </a:graphic>
                  <wp14:sizeRelH relativeFrom="margin">
                    <wp14:pctWidth>0</wp14:pctWidth>
                  </wp14:sizeRelH>
                  <wp14:sizeRelV relativeFrom="margin">
                    <wp14:pctHeight>0</wp14:pctHeight>
                  </wp14:sizeRelV>
                </wp:anchor>
              </w:drawing>
            </w:r>
            <w:r w:rsidR="009778CD" w:rsidRPr="00B06B81">
              <w:t>Qualitative results provided in-depth perspectives regarding climate change and mental well</w:t>
            </w:r>
            <w:r w:rsidR="009B0927">
              <w:t>-</w:t>
            </w:r>
            <w:r w:rsidR="009778CD" w:rsidRPr="00B06B81">
              <w:t xml:space="preserve">being of Montana producers. One respondent commented, “(I am) worried about crop losses of current and future years, and about where funds will come for dealing with climate change on the farm. As with most, my worries generally stem from financial stress.” </w:t>
            </w:r>
          </w:p>
          <w:p w14:paraId="761E85DD" w14:textId="726AD766" w:rsidR="009778CD" w:rsidRPr="00B06B81" w:rsidRDefault="009778CD" w:rsidP="000A2C9E">
            <w:pPr>
              <w:pStyle w:val="nrpsnormalsidebarSB"/>
            </w:pPr>
            <w:r w:rsidRPr="00B06B81">
              <w:t>Another respondent shared, “Climate change contributes to my distress because it makes planning for long</w:t>
            </w:r>
            <w:r w:rsidR="009B0927">
              <w:t>-</w:t>
            </w:r>
            <w:r w:rsidRPr="00B06B81">
              <w:t xml:space="preserve">term crops more difficult and predicting weather patterns less predictable.” </w:t>
            </w:r>
          </w:p>
          <w:p w14:paraId="0C026693" w14:textId="77777777" w:rsidR="009778CD" w:rsidRDefault="009778CD" w:rsidP="000A2C9E">
            <w:pPr>
              <w:pStyle w:val="nrpsnormalsidebarSB"/>
              <w:rPr>
                <w:rFonts w:eastAsia="Calibri"/>
              </w:rPr>
            </w:pPr>
            <w:r w:rsidRPr="00B06B81">
              <w:rPr>
                <w:rFonts w:eastAsia="Calibri"/>
              </w:rPr>
              <w:t>Public health preparedness efforts are warranted to provide mental health support for the agricultural sector. Research and outreach efforts are further called for to promote the adoption of practices that mitigate climate risk and enhance personal and food system resilience. Linkages of climate-induced anxiety to demographic challenges of an increasingly aging and female farm and ranch population should also be studied. Policy discussions at various scales should be considered to address financial risk to agricultural enterprises in the face of increased climate variability.</w:t>
            </w:r>
          </w:p>
          <w:p w14:paraId="5325DB03" w14:textId="65FB788B" w:rsidR="009778CD" w:rsidRPr="00B06B81" w:rsidRDefault="009778CD" w:rsidP="000A2C9E">
            <w:pPr>
              <w:pStyle w:val="nrpsnormalsidebarSB"/>
              <w:rPr>
                <w:rFonts w:eastAsia="Calibri"/>
              </w:rPr>
            </w:pPr>
            <w:r>
              <w:rPr>
                <w:rFonts w:eastAsia="Calibri"/>
              </w:rPr>
              <w:t>-------</w:t>
            </w:r>
          </w:p>
          <w:p w14:paraId="6E4FD21C" w14:textId="5655A53C" w:rsidR="009778CD" w:rsidRPr="000E3C82" w:rsidRDefault="000E3C82" w:rsidP="000E3C82">
            <w:pPr>
              <w:pStyle w:val="nrpsnormalsidebarSB"/>
              <w:rPr>
                <w:i w:val="0"/>
              </w:rPr>
            </w:pPr>
            <w:r>
              <w:rPr>
                <w:i w:val="0"/>
                <w:sz w:val="18"/>
              </w:rPr>
              <w:t xml:space="preserve">* </w:t>
            </w:r>
            <w:r w:rsidR="00C53279" w:rsidRPr="002165B1">
              <w:t xml:space="preserve">From </w:t>
            </w:r>
            <w:r w:rsidR="009778CD" w:rsidRPr="002165B1">
              <w:t>Howard</w:t>
            </w:r>
            <w:r w:rsidR="00C53279" w:rsidRPr="002165B1">
              <w:t xml:space="preserve"> </w:t>
            </w:r>
            <w:r w:rsidR="009778CD" w:rsidRPr="002165B1">
              <w:t>M, Ahmed</w:t>
            </w:r>
            <w:r w:rsidR="00C53279" w:rsidRPr="002165B1">
              <w:t xml:space="preserve"> </w:t>
            </w:r>
            <w:r w:rsidR="009778CD" w:rsidRPr="002165B1">
              <w:t>S, Lachapelle P, Schure MB. Farmer and rancher perceptions of climate change and their relationships with mental health. Journal of Rural Mental Health</w:t>
            </w:r>
            <w:r w:rsidR="00C53279" w:rsidRPr="002165B1">
              <w:t xml:space="preserve">. </w:t>
            </w:r>
            <w:r w:rsidRPr="002165B1">
              <w:t>Forthcoming.</w:t>
            </w:r>
          </w:p>
        </w:tc>
      </w:tr>
    </w:tbl>
    <w:p w14:paraId="3B5EEB86" w14:textId="77777777" w:rsidR="009778CD" w:rsidRDefault="009778CD" w:rsidP="00FF4315">
      <w:pPr>
        <w:pStyle w:val="nrpsNormal"/>
      </w:pPr>
    </w:p>
    <w:p w14:paraId="463A5C3B" w14:textId="77777777" w:rsidR="00AB3FFB" w:rsidRDefault="00AB3FFB">
      <w:pPr>
        <w:spacing w:after="0" w:line="240" w:lineRule="auto"/>
        <w:rPr>
          <w:rFonts w:eastAsia="Times New Roman" w:cs="Times New Roman"/>
          <w:szCs w:val="20"/>
        </w:rPr>
      </w:pPr>
      <w:r>
        <w:br w:type="page"/>
      </w:r>
    </w:p>
    <w:p w14:paraId="2656B223" w14:textId="04353CDB" w:rsidR="00FF4315" w:rsidRDefault="11C6D738" w:rsidP="00D64C1B">
      <w:pPr>
        <w:pStyle w:val="nrpsNormal"/>
      </w:pPr>
      <w:r>
        <w:lastRenderedPageBreak/>
        <w:t xml:space="preserve">Climate change is expected to increase atmospheric particulate matter mainly due to more frequent and longer droughts that lengthen the wildfire season </w:t>
      </w:r>
      <w:r w:rsidRPr="11C6D738">
        <w:rPr>
          <w:highlight w:val="green"/>
        </w:rPr>
        <w:t>(</w:t>
      </w:r>
      <w:r>
        <w:t xml:space="preserve">Jenkins et al. 2014), increase ignitable fuels and result in larger wildfires </w:t>
      </w:r>
      <w:r w:rsidRPr="11C6D738">
        <w:rPr>
          <w:highlight w:val="green"/>
        </w:rPr>
        <w:t>(</w:t>
      </w:r>
      <w:r>
        <w:t>Norby et al. 2010; Jolly et al. 2015; Abatzoglou and Williams 2016) and thus</w:t>
      </w:r>
      <w:ins w:id="492" w:author="Robert Byron" w:date="2020-03-10T19:35:00Z">
        <w:r>
          <w:t>,</w:t>
        </w:r>
      </w:ins>
      <w:r>
        <w:t xml:space="preserve"> more smoke. </w:t>
      </w:r>
      <w:ins w:id="493" w:author="Robert Byron" w:date="2020-03-10T19:36:00Z">
        <w:r>
          <w:t xml:space="preserve">Projections of precipitation changes in Montana, although with moderate uncertainty, </w:t>
        </w:r>
        <w:commentRangeStart w:id="494"/>
        <w:commentRangeStart w:id="495"/>
        <w:r>
          <w:t>indicate that wetter and earlier springs can increase wildfire fuel and if followed by mid-summer drought can increase fire frequency.</w:t>
        </w:r>
      </w:ins>
      <w:commentRangeEnd w:id="494"/>
      <w:r w:rsidR="00FF4315">
        <w:rPr>
          <w:rStyle w:val="CommentReference"/>
        </w:rPr>
        <w:commentReference w:id="494"/>
      </w:r>
      <w:commentRangeEnd w:id="495"/>
      <w:r w:rsidR="00FF4315">
        <w:rPr>
          <w:rStyle w:val="CommentReference"/>
        </w:rPr>
        <w:commentReference w:id="495"/>
      </w:r>
      <w:ins w:id="496" w:author="Robert Byron" w:date="2020-03-10T19:36:00Z">
        <w:r>
          <w:t xml:space="preserve"> </w:t>
        </w:r>
      </w:ins>
      <w:r>
        <w:t xml:space="preserve">Particulate matter is also expected to increase in eastern Montana as dust emissions in agricultural areas where more land gets tilled for crops </w:t>
      </w:r>
      <w:r w:rsidRPr="11C6D738">
        <w:rPr>
          <w:highlight w:val="green"/>
        </w:rPr>
        <w:t>(</w:t>
      </w:r>
      <w:r>
        <w:t xml:space="preserve">Gage et al. 2016) and tillage is a common summer fallow practice </w:t>
      </w:r>
      <w:r w:rsidRPr="11C6D738">
        <w:rPr>
          <w:highlight w:val="green"/>
        </w:rPr>
        <w:t>(</w:t>
      </w:r>
      <w:r>
        <w:t xml:space="preserve">Cook et al. 2014; Dawson et al. 2014). </w:t>
      </w:r>
      <w:del w:id="497" w:author="Robert Byron" w:date="2020-03-10T19:36:00Z">
        <w:r w:rsidR="00FF4315" w:rsidDel="11C6D738">
          <w:delText xml:space="preserve">Projections of precipitation changes in Montana, although with moderate uncertainty, </w:delText>
        </w:r>
        <w:commentRangeStart w:id="498"/>
        <w:commentRangeStart w:id="499"/>
        <w:r w:rsidR="00FF4315" w:rsidDel="11C6D738">
          <w:delText>indicate that wetter and earlier springs can increase wildfire fuel and if followed by mid-summer drought can increase fire frequency.</w:delText>
        </w:r>
      </w:del>
      <w:commentRangeEnd w:id="498"/>
      <w:r w:rsidR="00FF4315">
        <w:rPr>
          <w:rStyle w:val="CommentReference"/>
        </w:rPr>
        <w:commentReference w:id="498"/>
      </w:r>
      <w:commentRangeEnd w:id="499"/>
      <w:r w:rsidR="00FF4315">
        <w:rPr>
          <w:rStyle w:val="CommentReference"/>
        </w:rPr>
        <w:commentReference w:id="499"/>
      </w:r>
    </w:p>
    <w:p w14:paraId="79BDC53F" w14:textId="59140F18" w:rsidR="00EC14B3" w:rsidRPr="00E67ABC" w:rsidRDefault="00556D7D" w:rsidP="00372DBC">
      <w:pPr>
        <w:pStyle w:val="nrpsHeading2"/>
      </w:pPr>
      <w:bookmarkStart w:id="500" w:name="_Toc34208650"/>
      <w:r>
        <w:t xml:space="preserve">Extreme </w:t>
      </w:r>
      <w:r w:rsidR="00EC14B3" w:rsidRPr="00E67ABC">
        <w:t>Heat</w:t>
      </w:r>
      <w:r>
        <w:t xml:space="preserve"> in Montana</w:t>
      </w:r>
      <w:bookmarkEnd w:id="500"/>
    </w:p>
    <w:p w14:paraId="2B29FB6F" w14:textId="72680343" w:rsidR="00CF153A" w:rsidRPr="003A16F4" w:rsidRDefault="00CF153A" w:rsidP="00CF153A">
      <w:pPr>
        <w:pStyle w:val="nrpsNormal"/>
        <w:rPr>
          <w:color w:val="000000"/>
          <w:sz w:val="24"/>
          <w:szCs w:val="24"/>
        </w:rPr>
      </w:pPr>
      <w:r w:rsidRPr="00B23446">
        <w:rPr>
          <w:rFonts w:cstheme="minorHAnsi"/>
          <w:color w:val="222222"/>
        </w:rPr>
        <w:t xml:space="preserve">Climate change is increasing the </w:t>
      </w:r>
      <w:r w:rsidR="00237525">
        <w:rPr>
          <w:rFonts w:cstheme="minorHAnsi"/>
          <w:color w:val="222222"/>
        </w:rPr>
        <w:t>intensity</w:t>
      </w:r>
      <w:r w:rsidRPr="00B23446">
        <w:rPr>
          <w:rFonts w:cstheme="minorHAnsi"/>
          <w:color w:val="222222"/>
        </w:rPr>
        <w:t xml:space="preserve"> and frequency of heat waves </w:t>
      </w:r>
      <w:r w:rsidRPr="00CF153A">
        <w:rPr>
          <w:rFonts w:cstheme="minorHAnsi"/>
          <w:color w:val="222222"/>
          <w:highlight w:val="green"/>
        </w:rPr>
        <w:t>(</w:t>
      </w:r>
      <w:r w:rsidRPr="00B23446">
        <w:rPr>
          <w:rFonts w:cstheme="minorHAnsi"/>
          <w:color w:val="222222"/>
        </w:rPr>
        <w:t>Meehi and Tebaldi 2004</w:t>
      </w:r>
      <w:r>
        <w:rPr>
          <w:rFonts w:cstheme="minorHAnsi"/>
          <w:color w:val="222222"/>
        </w:rPr>
        <w:t>;</w:t>
      </w:r>
      <w:r w:rsidRPr="00B23446">
        <w:rPr>
          <w:rFonts w:cstheme="minorHAnsi"/>
          <w:color w:val="222222"/>
        </w:rPr>
        <w:t xml:space="preserve"> Reid et al. 2009)</w:t>
      </w:r>
      <w:r>
        <w:rPr>
          <w:rFonts w:cstheme="minorHAnsi"/>
          <w:color w:val="222222"/>
        </w:rPr>
        <w:t>.</w:t>
      </w:r>
      <w:r w:rsidRPr="00B23446">
        <w:rPr>
          <w:rFonts w:cstheme="minorHAnsi"/>
          <w:color w:val="222222"/>
        </w:rPr>
        <w:t xml:space="preserve"> </w:t>
      </w:r>
      <w:r>
        <w:t xml:space="preserve">Globally, 157 million </w:t>
      </w:r>
      <w:r w:rsidRPr="003B201B">
        <w:t>more</w:t>
      </w:r>
      <w:r>
        <w:t xml:space="preserve"> people were exposed to extreme heat in 2017 than in </w:t>
      </w:r>
      <w:r w:rsidRPr="003A16F4">
        <w:t xml:space="preserve">2000 </w:t>
      </w:r>
      <w:r w:rsidRPr="003A16F4">
        <w:rPr>
          <w:highlight w:val="green"/>
        </w:rPr>
        <w:t>(</w:t>
      </w:r>
      <w:r w:rsidRPr="003A16F4">
        <w:t xml:space="preserve">Watts et al. 2018). </w:t>
      </w:r>
      <w:r>
        <w:t xml:space="preserve">Assuming no changes in current emissions, </w:t>
      </w:r>
      <w:r w:rsidRPr="003A16F4">
        <w:t>the Union of Concerned Scientists project</w:t>
      </w:r>
      <w:r>
        <w:t>s</w:t>
      </w:r>
      <w:r w:rsidRPr="003A16F4">
        <w:t xml:space="preserve"> </w:t>
      </w:r>
      <w:r w:rsidRPr="003A16F4">
        <w:rPr>
          <w:color w:val="000000"/>
        </w:rPr>
        <w:t>that by mid</w:t>
      </w:r>
      <w:r>
        <w:rPr>
          <w:color w:val="000000"/>
        </w:rPr>
        <w:t xml:space="preserve"> </w:t>
      </w:r>
      <w:r w:rsidRPr="003A16F4">
        <w:rPr>
          <w:color w:val="000000"/>
        </w:rPr>
        <w:t xml:space="preserve">century “the number of people [in the United States] experiencing 30 or more days with a heat index above 105°F in an average year will increase from just under 900,000 to more than 90 million—nearly one-third of the US population” </w:t>
      </w:r>
      <w:r w:rsidRPr="00186E96">
        <w:rPr>
          <w:color w:val="000000"/>
          <w:highlight w:val="green"/>
        </w:rPr>
        <w:t>(</w:t>
      </w:r>
      <w:r w:rsidR="00D93329">
        <w:rPr>
          <w:color w:val="000000"/>
        </w:rPr>
        <w:t>UCS</w:t>
      </w:r>
      <w:r w:rsidRPr="003A16F4">
        <w:rPr>
          <w:color w:val="000000"/>
        </w:rPr>
        <w:t xml:space="preserve"> 2019).</w:t>
      </w:r>
    </w:p>
    <w:p w14:paraId="049F887A" w14:textId="506B5A21" w:rsidR="00CF153A" w:rsidRPr="00186E96" w:rsidRDefault="00CF153A" w:rsidP="00CF153A">
      <w:pPr>
        <w:pStyle w:val="nrpsNormal"/>
      </w:pPr>
      <w:r w:rsidRPr="00186E96">
        <w:t xml:space="preserve">Multiple studies </w:t>
      </w:r>
      <w:r>
        <w:t xml:space="preserve">have </w:t>
      </w:r>
      <w:r w:rsidRPr="00186E96">
        <w:t xml:space="preserve">demonstrated increased mortality associated with heat waves </w:t>
      </w:r>
      <w:r w:rsidRPr="00186E96">
        <w:rPr>
          <w:highlight w:val="green"/>
        </w:rPr>
        <w:t>(</w:t>
      </w:r>
      <w:r w:rsidRPr="00186E96">
        <w:t xml:space="preserve">Knowlton et al. 2009; Ostro et al. 2009; Isaksen et al. 2016), which is the major cause of weather-related deaths in the United States </w:t>
      </w:r>
      <w:r w:rsidRPr="00186E96">
        <w:rPr>
          <w:highlight w:val="green"/>
        </w:rPr>
        <w:t>(</w:t>
      </w:r>
      <w:r w:rsidR="003B201B">
        <w:t>NWS undated</w:t>
      </w:r>
      <w:r w:rsidRPr="00186E96">
        <w:t xml:space="preserve">). Gubernot et al. </w:t>
      </w:r>
      <w:r w:rsidRPr="00186E96">
        <w:rPr>
          <w:highlight w:val="green"/>
        </w:rPr>
        <w:t>(</w:t>
      </w:r>
      <w:r w:rsidRPr="00186E96">
        <w:t>2015)</w:t>
      </w:r>
      <w:r>
        <w:t xml:space="preserve"> found that people</w:t>
      </w:r>
      <w:r w:rsidRPr="00186E96">
        <w:t xml:space="preserve"> who work in </w:t>
      </w:r>
      <w:r w:rsidR="00FD3C0B">
        <w:t xml:space="preserve">agriculture or </w:t>
      </w:r>
      <w:r w:rsidRPr="00186E96">
        <w:t xml:space="preserve">construction jobs </w:t>
      </w:r>
      <w:r>
        <w:t>have th</w:t>
      </w:r>
      <w:r w:rsidRPr="00186E96">
        <w:t>e highest risk for he</w:t>
      </w:r>
      <w:r>
        <w:t>at-related death</w:t>
      </w:r>
      <w:r w:rsidR="00556D7D">
        <w:t xml:space="preserve">; that risk may </w:t>
      </w:r>
      <w:r w:rsidR="00045BD1">
        <w:t>be even higher f</w:t>
      </w:r>
      <w:r w:rsidR="00556D7D">
        <w:t>or small businesses that have no backup personnel.</w:t>
      </w:r>
      <w:r>
        <w:t xml:space="preserve"> This finding should cause Montanans concern given that </w:t>
      </w:r>
      <w:r w:rsidR="00FD3C0B">
        <w:t xml:space="preserve">agriculture and </w:t>
      </w:r>
      <w:r>
        <w:t xml:space="preserve">construction make up </w:t>
      </w:r>
      <w:r w:rsidR="00FD3C0B">
        <w:t xml:space="preserve">important </w:t>
      </w:r>
      <w:r>
        <w:t>part</w:t>
      </w:r>
      <w:r w:rsidR="001A21E7">
        <w:t>s</w:t>
      </w:r>
      <w:r>
        <w:t xml:space="preserve"> of our state’s economy.</w:t>
      </w:r>
    </w:p>
    <w:p w14:paraId="57197FDF" w14:textId="44F8E8F1" w:rsidR="00F14AD0" w:rsidRDefault="00F14AD0" w:rsidP="001D79FE">
      <w:pPr>
        <w:pStyle w:val="nrpsHeading3"/>
      </w:pPr>
      <w:bookmarkStart w:id="501" w:name="_Toc34208651"/>
      <w:r>
        <w:t xml:space="preserve">Human </w:t>
      </w:r>
      <w:r w:rsidR="001D79FE">
        <w:t>impacts from excessive heat</w:t>
      </w:r>
      <w:bookmarkEnd w:id="501"/>
    </w:p>
    <w:p w14:paraId="3D46F5B1" w14:textId="416D7356" w:rsidR="003B201B" w:rsidRDefault="11C6D738" w:rsidP="00554A30">
      <w:pPr>
        <w:pStyle w:val="nrpsNormal"/>
      </w:pPr>
      <w:r>
        <w:t xml:space="preserve">Heat affects humans in a variety of ways, impinging on multiple body systems. As depicted in Figure 3-2, elevated temperatures can directly cause heat-related conditions ranging from muscle cramps to heat exhaustion to heat stroke, the latter of which is deadly if not treated promptly </w:t>
      </w:r>
      <w:r w:rsidRPr="11C6D738">
        <w:rPr>
          <w:highlight w:val="green"/>
        </w:rPr>
        <w:t>(</w:t>
      </w:r>
      <w:r w:rsidRPr="11C6D738">
        <w:t>Becker and Stewart 2011; Epstein and Yanovich 2019)</w:t>
      </w:r>
      <w:r>
        <w:t xml:space="preserve">. In addition, elevated temperatures have been associated with increases in respiratory disease </w:t>
      </w:r>
      <w:r w:rsidRPr="11C6D738">
        <w:rPr>
          <w:highlight w:val="green"/>
        </w:rPr>
        <w:t>(</w:t>
      </w:r>
      <w:r>
        <w:t xml:space="preserve">Anderson et al. 2013; </w:t>
      </w:r>
      <w:commentRangeStart w:id="502"/>
      <w:commentRangeStart w:id="503"/>
      <w:r>
        <w:t>Ho et al. 2015</w:t>
      </w:r>
      <w:commentRangeEnd w:id="502"/>
      <w:r w:rsidR="00554A30">
        <w:rPr>
          <w:rStyle w:val="CommentReference"/>
        </w:rPr>
        <w:commentReference w:id="502"/>
      </w:r>
      <w:commentRangeEnd w:id="503"/>
      <w:r w:rsidR="00554A30">
        <w:rPr>
          <w:rStyle w:val="CommentReference"/>
        </w:rPr>
        <w:commentReference w:id="503"/>
      </w:r>
      <w:r>
        <w:t xml:space="preserve">); heart disease and strokes </w:t>
      </w:r>
      <w:r w:rsidRPr="11C6D738">
        <w:rPr>
          <w:highlight w:val="green"/>
        </w:rPr>
        <w:t>(</w:t>
      </w:r>
      <w:r w:rsidRPr="11C6D738">
        <w:t>Knowlton et al. 2009; Wang et al. 2016; Achebak et al. 2018);</w:t>
      </w:r>
      <w:r>
        <w:t xml:space="preserve"> and fluid and electrolyte disorders, kidney disease, and kidney failure </w:t>
      </w:r>
      <w:r w:rsidRPr="11C6D738">
        <w:rPr>
          <w:highlight w:val="green"/>
        </w:rPr>
        <w:t>(</w:t>
      </w:r>
      <w:r>
        <w:t xml:space="preserve">Bobb et al. 2014; Ross et al. 2018; Sorensen and Garcia-Trabanino 2019). Elevated temperatures are also associated with increased risk of preterm labor (Auger et al. 2014; </w:t>
      </w:r>
      <w:r w:rsidRPr="11C6D738">
        <w:t>Ha et al. 2016; Avalos et al. 2017)</w:t>
      </w:r>
      <w:r>
        <w:t xml:space="preserve">, as well as sudden infant death/sudden unexpected infant death syndromes (SIDS/SUID) </w:t>
      </w:r>
      <w:r w:rsidRPr="11C6D738">
        <w:rPr>
          <w:highlight w:val="green"/>
        </w:rPr>
        <w:t>(</w:t>
      </w:r>
      <w:r>
        <w:t xml:space="preserve">Jhun et al. 2017). Elevated temperatures can also cause worsening mental status, as described in a subsequent subsection. </w:t>
      </w:r>
    </w:p>
    <w:p w14:paraId="4CA3E73F" w14:textId="5348179E" w:rsidR="00554A30" w:rsidRDefault="00554A30" w:rsidP="00554A30">
      <w:pPr>
        <w:pStyle w:val="nrpsNormal"/>
      </w:pPr>
      <w:r w:rsidRPr="00910079">
        <w:rPr>
          <w:rFonts w:cstheme="minorHAnsi"/>
          <w:color w:val="222222"/>
        </w:rPr>
        <w:t xml:space="preserve">The health effects of extreme heat are influenced by the </w:t>
      </w:r>
      <w:r w:rsidR="00237525" w:rsidRPr="00910079">
        <w:rPr>
          <w:rFonts w:cstheme="minorHAnsi"/>
          <w:color w:val="222222"/>
        </w:rPr>
        <w:t>severity</w:t>
      </w:r>
      <w:r w:rsidRPr="00910079">
        <w:rPr>
          <w:rFonts w:cstheme="minorHAnsi"/>
          <w:color w:val="222222"/>
        </w:rPr>
        <w:t xml:space="preserve"> and duration of high temperatures</w:t>
      </w:r>
      <w:r w:rsidR="00014AEA">
        <w:rPr>
          <w:rFonts w:cstheme="minorHAnsi"/>
          <w:color w:val="222222"/>
        </w:rPr>
        <w:t xml:space="preserve">. Simultaneous effects of air pollution and population vulnerability </w:t>
      </w:r>
      <w:r w:rsidR="00014AEA" w:rsidRPr="00014AEA">
        <w:rPr>
          <w:rFonts w:cstheme="minorHAnsi"/>
          <w:color w:val="222222"/>
          <w:highlight w:val="green"/>
        </w:rPr>
        <w:t>(</w:t>
      </w:r>
      <w:r w:rsidR="00014AEA">
        <w:rPr>
          <w:rFonts w:cstheme="minorHAnsi"/>
          <w:color w:val="222222"/>
        </w:rPr>
        <w:t xml:space="preserve">Basu 2009) can compound the effects. Typical temperatures to which the population is exposed, plus the extent that they are adapted </w:t>
      </w:r>
      <w:r w:rsidR="00014AEA">
        <w:rPr>
          <w:rFonts w:cstheme="minorHAnsi"/>
          <w:color w:val="222222"/>
        </w:rPr>
        <w:lastRenderedPageBreak/>
        <w:t>to the conditions</w:t>
      </w:r>
      <w:r w:rsidR="00237525">
        <w:rPr>
          <w:rFonts w:cstheme="minorHAnsi"/>
          <w:color w:val="222222"/>
        </w:rPr>
        <w:t>,</w:t>
      </w:r>
      <w:r w:rsidR="00014AEA">
        <w:rPr>
          <w:rFonts w:cstheme="minorHAnsi"/>
          <w:color w:val="222222"/>
        </w:rPr>
        <w:t xml:space="preserve"> may modify that vulnerability </w:t>
      </w:r>
      <w:r w:rsidR="00014AEA" w:rsidRPr="00014AEA">
        <w:rPr>
          <w:rFonts w:cstheme="minorHAnsi"/>
          <w:color w:val="222222"/>
          <w:highlight w:val="green"/>
        </w:rPr>
        <w:t>(</w:t>
      </w:r>
      <w:r w:rsidR="00014AEA">
        <w:rPr>
          <w:rFonts w:cstheme="minorHAnsi"/>
          <w:color w:val="222222"/>
        </w:rPr>
        <w:t>Curriero et al. 2002; Baccini et al. 2008; Ho et</w:t>
      </w:r>
      <w:r w:rsidR="00757A3A">
        <w:rPr>
          <w:rFonts w:cstheme="minorHAnsi"/>
          <w:color w:val="222222"/>
        </w:rPr>
        <w:t xml:space="preserve"> </w:t>
      </w:r>
      <w:r w:rsidR="00014AEA">
        <w:rPr>
          <w:rFonts w:cstheme="minorHAnsi"/>
          <w:color w:val="222222"/>
        </w:rPr>
        <w:t>al. 2015).</w:t>
      </w:r>
    </w:p>
    <w:p w14:paraId="0ECFDF73" w14:textId="77777777" w:rsidR="00E8044A" w:rsidRDefault="00E8044A" w:rsidP="00F23D17">
      <w:pPr>
        <w:pStyle w:val="nrpsNormal"/>
      </w:pPr>
    </w:p>
    <w:p w14:paraId="3651B8C1" w14:textId="750B5A64" w:rsidR="00802A43" w:rsidRDefault="00556D7D" w:rsidP="00EC6925">
      <w:pPr>
        <w:keepNext/>
        <w:keepLines/>
        <w:autoSpaceDE w:val="0"/>
        <w:autoSpaceDN w:val="0"/>
        <w:adjustRightInd w:val="0"/>
        <w:spacing w:after="0" w:line="240" w:lineRule="auto"/>
        <w:jc w:val="center"/>
        <w:rPr>
          <w:rFonts w:eastAsia="Times New Roman" w:cs="Times New Roman"/>
          <w:color w:val="auto"/>
          <w:sz w:val="24"/>
          <w:szCs w:val="24"/>
        </w:rPr>
      </w:pPr>
      <w:r>
        <w:rPr>
          <w:noProof/>
        </w:rPr>
        <w:drawing>
          <wp:inline distT="0" distB="0" distL="0" distR="0" wp14:anchorId="0F139429" wp14:editId="0FAE3CD6">
            <wp:extent cx="5029200" cy="4353953"/>
            <wp:effectExtent l="0" t="0" r="0" b="8890"/>
            <wp:docPr id="2071154743"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2"/>
                    <pic:cNvPicPr/>
                  </pic:nvPicPr>
                  <pic:blipFill>
                    <a:blip r:embed="rId85">
                      <a:extLst>
                        <a:ext uri="{28A0092B-C50C-407E-A947-70E740481C1C}">
                          <a14:useLocalDpi xmlns:a14="http://schemas.microsoft.com/office/drawing/2010/main" val="0"/>
                        </a:ext>
                      </a:extLst>
                    </a:blip>
                    <a:stretch>
                      <a:fillRect/>
                    </a:stretch>
                  </pic:blipFill>
                  <pic:spPr>
                    <a:xfrm>
                      <a:off x="0" y="0"/>
                      <a:ext cx="5029200" cy="4353953"/>
                    </a:xfrm>
                    <a:prstGeom prst="rect">
                      <a:avLst/>
                    </a:prstGeom>
                  </pic:spPr>
                </pic:pic>
              </a:graphicData>
            </a:graphic>
          </wp:inline>
        </w:drawing>
      </w:r>
    </w:p>
    <w:p w14:paraId="6D439627" w14:textId="15AEB522" w:rsidR="00802A43" w:rsidRDefault="11C6D738" w:rsidP="00802A43">
      <w:pPr>
        <w:pStyle w:val="nrpsFigurecaption"/>
      </w:pPr>
      <w:bookmarkStart w:id="504" w:name="_Toc34208715"/>
      <w:commentRangeStart w:id="505"/>
      <w:commentRangeStart w:id="506"/>
      <w:commentRangeStart w:id="507"/>
      <w:r>
        <w:t xml:space="preserve">Figure 3-2. </w:t>
      </w:r>
      <w:commentRangeEnd w:id="505"/>
      <w:r w:rsidR="00802A43">
        <w:rPr>
          <w:rStyle w:val="CommentReference"/>
        </w:rPr>
        <w:commentReference w:id="505"/>
      </w:r>
      <w:commentRangeEnd w:id="506"/>
      <w:r w:rsidR="00802A43">
        <w:rPr>
          <w:rStyle w:val="CommentReference"/>
        </w:rPr>
        <w:commentReference w:id="506"/>
      </w:r>
      <w:commentRangeEnd w:id="507"/>
      <w:r w:rsidR="00802A43">
        <w:rPr>
          <w:rStyle w:val="CommentReference"/>
        </w:rPr>
        <w:commentReference w:id="507"/>
      </w:r>
      <w:r>
        <w:t xml:space="preserve">Killer heat in the United States: climate choices and the future of dangerously hot days. Figure used with permission from The Union of Concerned Scientists </w:t>
      </w:r>
      <w:r w:rsidRPr="11C6D738">
        <w:rPr>
          <w:highlight w:val="green"/>
        </w:rPr>
        <w:t>(</w:t>
      </w:r>
      <w:r>
        <w:t>UCS 2019).</w:t>
      </w:r>
      <w:bookmarkEnd w:id="504"/>
    </w:p>
    <w:p w14:paraId="3C742D2A" w14:textId="2FAE5FDC" w:rsidR="0086779E" w:rsidRDefault="00045BD1" w:rsidP="00FA72C0">
      <w:pPr>
        <w:pStyle w:val="nrpsNormal"/>
      </w:pPr>
      <w:r w:rsidRPr="00045BD1">
        <w:t xml:space="preserve">Workers, especially those who work outdoors or in hot indoor environments, are at increased risk of heat stress and other heat-related disorders, occupational injuries, and reduced productivity at work </w:t>
      </w:r>
      <w:r w:rsidRPr="00093077">
        <w:rPr>
          <w:highlight w:val="green"/>
        </w:rPr>
        <w:t>(</w:t>
      </w:r>
      <w:r w:rsidRPr="00045BD1">
        <w:t xml:space="preserve">Levy and Roelofs 2019). Agricultural </w:t>
      </w:r>
      <w:r w:rsidR="00FA72C0" w:rsidRPr="00045BD1">
        <w:t>labor</w:t>
      </w:r>
      <w:r w:rsidRPr="00045BD1">
        <w:t xml:space="preserve">, </w:t>
      </w:r>
      <w:r w:rsidR="00FA72C0">
        <w:t xml:space="preserve">more prevalent </w:t>
      </w:r>
      <w:r w:rsidRPr="00045BD1">
        <w:t>in heat vulnerability assessment</w:t>
      </w:r>
      <w:r w:rsidR="00FA72C0">
        <w:t>s</w:t>
      </w:r>
      <w:r w:rsidRPr="00045BD1">
        <w:t xml:space="preserve"> in rural areas, can expose workers to increased risk of heat strain and dehydration</w:t>
      </w:r>
      <w:r>
        <w:rPr>
          <w:rStyle w:val="FootnoteReference"/>
          <w:rFonts w:cstheme="minorHAnsi"/>
        </w:rPr>
        <w:footnoteReference w:id="7"/>
      </w:r>
      <w:r w:rsidRPr="00045BD1">
        <w:t xml:space="preserve"> due to repeated exposures to high ambient temperatures, arduous physical exertion</w:t>
      </w:r>
      <w:r w:rsidR="00093077">
        <w:t>,</w:t>
      </w:r>
      <w:r w:rsidRPr="00045BD1">
        <w:t xml:space="preserve"> and limited fluid intake. These risk factors may result in acute kidney injury </w:t>
      </w:r>
      <w:r w:rsidRPr="00093077">
        <w:rPr>
          <w:highlight w:val="green"/>
        </w:rPr>
        <w:t>(</w:t>
      </w:r>
      <w:r w:rsidRPr="00045BD1">
        <w:t>Moyce et al. 2017)</w:t>
      </w:r>
      <w:r w:rsidR="00093077">
        <w:t>,</w:t>
      </w:r>
      <w:r w:rsidRPr="00045BD1">
        <w:t xml:space="preserve"> as well as increased risk for heat-related traumatic injuries </w:t>
      </w:r>
      <w:r w:rsidRPr="00093077">
        <w:rPr>
          <w:highlight w:val="green"/>
        </w:rPr>
        <w:t>(</w:t>
      </w:r>
      <w:r w:rsidRPr="00045BD1">
        <w:t>Spector et al. 2016).</w:t>
      </w:r>
      <w:r w:rsidR="0086779E">
        <w:t xml:space="preserve"> Combining </w:t>
      </w:r>
      <w:r w:rsidR="0086779E" w:rsidRPr="00045BD1">
        <w:t xml:space="preserve">heat-related illness and injury prevention efforts </w:t>
      </w:r>
      <w:r w:rsidR="0086779E" w:rsidRPr="00045BD1">
        <w:lastRenderedPageBreak/>
        <w:t xml:space="preserve">should be considered </w:t>
      </w:r>
      <w:r w:rsidR="00FA72C0">
        <w:t>for</w:t>
      </w:r>
      <w:r w:rsidR="0086779E" w:rsidRPr="00045BD1">
        <w:t xml:space="preserve"> high-risk populations exposed to warm ambient conditions </w:t>
      </w:r>
      <w:r w:rsidR="00FA72C0">
        <w:t xml:space="preserve">and high </w:t>
      </w:r>
      <w:r w:rsidR="0086779E">
        <w:t xml:space="preserve">physical exertion </w:t>
      </w:r>
      <w:r w:rsidR="0086779E" w:rsidRPr="00880530">
        <w:rPr>
          <w:highlight w:val="green"/>
        </w:rPr>
        <w:t>(</w:t>
      </w:r>
      <w:r w:rsidR="0086779E" w:rsidRPr="00045BD1">
        <w:t>Spector et al. 2016).</w:t>
      </w:r>
    </w:p>
    <w:p w14:paraId="1CFF4BC3" w14:textId="1B0571E5" w:rsidR="00045BD1" w:rsidRDefault="00045BD1" w:rsidP="00FA72C0">
      <w:pPr>
        <w:pStyle w:val="nrpsNormal"/>
      </w:pPr>
      <w:r w:rsidRPr="00045BD1">
        <w:t xml:space="preserve">Spector et al. </w:t>
      </w:r>
      <w:r w:rsidRPr="00093077">
        <w:rPr>
          <w:highlight w:val="green"/>
        </w:rPr>
        <w:t>(</w:t>
      </w:r>
      <w:r w:rsidRPr="00045BD1">
        <w:t xml:space="preserve">2016) suggest that increased ambient temperature may increase workers’ exposure to hazardous chemicals and the adverse effects of </w:t>
      </w:r>
      <w:r w:rsidR="00FA72C0">
        <w:t xml:space="preserve">those </w:t>
      </w:r>
      <w:r w:rsidRPr="00045BD1">
        <w:t xml:space="preserve">chemicals on their health. Global warming will influence the distribution of weeds, </w:t>
      </w:r>
      <w:r w:rsidR="00FA72C0" w:rsidRPr="00045BD1">
        <w:t xml:space="preserve">pathogens, </w:t>
      </w:r>
      <w:r w:rsidR="00FA72C0">
        <w:t xml:space="preserve">and </w:t>
      </w:r>
      <w:r w:rsidRPr="00045BD1">
        <w:t xml:space="preserve">insect pests and will introduce </w:t>
      </w:r>
      <w:r w:rsidRPr="00FA72C0">
        <w:rPr>
          <w:i/>
        </w:rPr>
        <w:t>new</w:t>
      </w:r>
      <w:r w:rsidRPr="00045BD1">
        <w:t xml:space="preserve"> pests </w:t>
      </w:r>
      <w:r w:rsidRPr="0086779E">
        <w:rPr>
          <w:highlight w:val="green"/>
        </w:rPr>
        <w:t>(</w:t>
      </w:r>
      <w:r w:rsidR="005348FD">
        <w:rPr>
          <w:bCs/>
        </w:rPr>
        <w:t>Whitlock et al. 2017</w:t>
      </w:r>
      <w:r w:rsidRPr="00045BD1">
        <w:t xml:space="preserve">), all of which could change the types and amounts of pesticides used, thereby affecting the health of agricultural workers and others. In addition, global warming is increasing </w:t>
      </w:r>
      <w:r w:rsidR="004A4268">
        <w:t xml:space="preserve">a) </w:t>
      </w:r>
      <w:r w:rsidRPr="00045BD1">
        <w:t>ground-level ozone concentrations with adverse effects on outdoor workers</w:t>
      </w:r>
      <w:r w:rsidR="004A4268">
        <w:t xml:space="preserve">, </w:t>
      </w:r>
      <w:r w:rsidRPr="00045BD1">
        <w:t xml:space="preserve">and </w:t>
      </w:r>
      <w:r w:rsidR="004A4268">
        <w:t xml:space="preserve">b) </w:t>
      </w:r>
      <w:r w:rsidRPr="00045BD1">
        <w:t xml:space="preserve">extreme weather events </w:t>
      </w:r>
      <w:r w:rsidR="004A4268">
        <w:t>that po</w:t>
      </w:r>
      <w:r w:rsidRPr="00045BD1">
        <w:t xml:space="preserve">se injury risks to rescue and recovery workers </w:t>
      </w:r>
      <w:r w:rsidRPr="0086779E">
        <w:rPr>
          <w:highlight w:val="green"/>
        </w:rPr>
        <w:t>(</w:t>
      </w:r>
      <w:r w:rsidRPr="00045BD1">
        <w:t>Levy and Roelofs 2019).</w:t>
      </w:r>
    </w:p>
    <w:p w14:paraId="5A453447" w14:textId="38D6F81B" w:rsidR="00880530" w:rsidRDefault="001D79FE" w:rsidP="00880530">
      <w:pPr>
        <w:pStyle w:val="nrpsHeading3"/>
      </w:pPr>
      <w:bookmarkStart w:id="508" w:name="_Toc34208652"/>
      <w:r>
        <w:t>Assessing heat impacts in Montana</w:t>
      </w:r>
      <w:bookmarkEnd w:id="508"/>
    </w:p>
    <w:p w14:paraId="084EFFE2" w14:textId="2718BFBF" w:rsidR="00D93B76" w:rsidRDefault="11C6D738" w:rsidP="0081594D">
      <w:pPr>
        <w:pStyle w:val="nrpsNormal"/>
      </w:pPr>
      <w:r>
        <w:t>Multiple studies—covering wide ranges of temperature, time, and geographic area—have sought to assess the health impacts of extreme heat (e.g., Morabito et al. 2014; Zhang et al. 2014).</w:t>
      </w:r>
      <w:ins w:id="509" w:author="Robert Byron" w:date="2020-03-10T21:09:00Z">
        <w:r>
          <w:t xml:space="preserve">  </w:t>
        </w:r>
      </w:ins>
      <w:r>
        <w:t xml:space="preserve">Some studies estimate how heat-related mortality differs between rural and urban landscapes (reviewed by Ho et al. 2015). Other studies develop indices to locate heat vulnerable populations (Vescovi etal. 2005; Reid et al. 2009; Reid et al. 2012; Chuang and Gober 2015). </w:t>
      </w:r>
    </w:p>
    <w:p w14:paraId="490DB04B" w14:textId="59CC2620" w:rsidR="00E97827" w:rsidRDefault="00880530" w:rsidP="00330101">
      <w:pPr>
        <w:pStyle w:val="nrpsNormal"/>
      </w:pPr>
      <w:r>
        <w:t xml:space="preserve">In addition, </w:t>
      </w:r>
      <w:r w:rsidRPr="00070567">
        <w:t xml:space="preserve">several computer models and </w:t>
      </w:r>
      <w:r w:rsidRPr="00D93B76">
        <w:t>thermal comfort indices</w:t>
      </w:r>
      <w:r w:rsidR="00D93B76">
        <w:t>, described below,</w:t>
      </w:r>
      <w:r w:rsidRPr="00070567">
        <w:t xml:space="preserve"> have been developed </w:t>
      </w:r>
      <w:r w:rsidRPr="00880530">
        <w:rPr>
          <w:highlight w:val="green"/>
        </w:rPr>
        <w:t>(</w:t>
      </w:r>
      <w:r>
        <w:t xml:space="preserve">cited and reviewed by </w:t>
      </w:r>
      <w:commentRangeStart w:id="510"/>
      <w:commentRangeStart w:id="511"/>
      <w:r>
        <w:t>Mills et al. 2016</w:t>
      </w:r>
      <w:commentRangeEnd w:id="510"/>
      <w:r w:rsidR="00033BAF">
        <w:rPr>
          <w:rStyle w:val="CommentReference"/>
          <w:rFonts w:asciiTheme="minorHAnsi" w:hAnsiTheme="minorHAnsi"/>
        </w:rPr>
        <w:commentReference w:id="510"/>
      </w:r>
      <w:commentRangeEnd w:id="511"/>
      <w:r w:rsidR="00846AFB">
        <w:rPr>
          <w:rStyle w:val="CommentReference"/>
          <w:rFonts w:asciiTheme="minorHAnsi" w:hAnsiTheme="minorHAnsi"/>
        </w:rPr>
        <w:commentReference w:id="511"/>
      </w:r>
      <w:r>
        <w:t>)</w:t>
      </w:r>
      <w:r w:rsidRPr="00070567">
        <w:t xml:space="preserve">. </w:t>
      </w:r>
      <w:r w:rsidR="00D93B76">
        <w:t>Such</w:t>
      </w:r>
      <w:r w:rsidRPr="00070567">
        <w:t xml:space="preserve"> models have become increasingly sophisticated</w:t>
      </w:r>
      <w:r w:rsidR="00D93B76">
        <w:t xml:space="preserve">, including </w:t>
      </w:r>
      <w:r w:rsidRPr="00070567">
        <w:t>incorporat</w:t>
      </w:r>
      <w:r w:rsidR="00D93B76">
        <w:t>ing</w:t>
      </w:r>
      <w:r w:rsidRPr="00070567">
        <w:t xml:space="preserve"> the ability </w:t>
      </w:r>
      <w:r>
        <w:t xml:space="preserve">of populations to </w:t>
      </w:r>
      <w:r w:rsidRPr="00070567">
        <w:t>acclimat</w:t>
      </w:r>
      <w:r>
        <w:t>e to extreme heat</w:t>
      </w:r>
      <w:r w:rsidRPr="00070567">
        <w:t xml:space="preserve"> </w:t>
      </w:r>
      <w:r w:rsidRPr="00330101">
        <w:rPr>
          <w:highlight w:val="green"/>
        </w:rPr>
        <w:t>(</w:t>
      </w:r>
      <w:r w:rsidR="00330101">
        <w:t xml:space="preserve">Fiala et al. 2001; </w:t>
      </w:r>
      <w:r>
        <w:t>WMO 2004)</w:t>
      </w:r>
      <w:r w:rsidRPr="00070567">
        <w:t>. However, applying this approach requires information that is not routinely available (</w:t>
      </w:r>
      <w:r w:rsidR="00330101">
        <w:t xml:space="preserve">e.g., </w:t>
      </w:r>
      <w:r w:rsidRPr="00070567">
        <w:t>long-wave radiation)</w:t>
      </w:r>
      <w:r>
        <w:t xml:space="preserve"> and </w:t>
      </w:r>
      <w:r w:rsidR="00753CE7">
        <w:t xml:space="preserve">has </w:t>
      </w:r>
      <w:r>
        <w:t>focused on</w:t>
      </w:r>
      <w:r w:rsidRPr="00070567">
        <w:t xml:space="preserve"> urban</w:t>
      </w:r>
      <w:r>
        <w:t xml:space="preserve"> conditions that are not widely relevant to Montana. </w:t>
      </w:r>
    </w:p>
    <w:p w14:paraId="7F744705" w14:textId="7A963AE1" w:rsidR="00590574" w:rsidRPr="00590574" w:rsidRDefault="00753CE7" w:rsidP="00590574">
      <w:pPr>
        <w:pStyle w:val="nrpsNormal"/>
      </w:pPr>
      <w:r>
        <w:t>Although</w:t>
      </w:r>
      <w:r w:rsidR="00590574" w:rsidRPr="00590574">
        <w:t xml:space="preserve"> thermal comfort indices may be based on complex models</w:t>
      </w:r>
      <w:r>
        <w:t xml:space="preserve">—especially when modeling </w:t>
      </w:r>
      <w:r w:rsidRPr="00590574">
        <w:t>environmental stress during extreme conditions</w:t>
      </w:r>
      <w:r>
        <w:t>—s</w:t>
      </w:r>
      <w:r w:rsidR="00590574" w:rsidRPr="00590574">
        <w:t xml:space="preserve">ome rely on simple measures </w:t>
      </w:r>
      <w:r w:rsidR="00590574" w:rsidRPr="00590574">
        <w:rPr>
          <w:highlight w:val="green"/>
        </w:rPr>
        <w:t>(</w:t>
      </w:r>
      <w:r w:rsidR="0065417B">
        <w:t>Mills et al. 2016). The U</w:t>
      </w:r>
      <w:r w:rsidR="00590574" w:rsidRPr="00590574">
        <w:t xml:space="preserve">niversal Thermal Comfort Index, for example, is based physiological heat balance models with simple-to-obtain dry temperatures as model input </w:t>
      </w:r>
      <w:r w:rsidR="00590574" w:rsidRPr="008255DF">
        <w:rPr>
          <w:highlight w:val="green"/>
        </w:rPr>
        <w:t>(</w:t>
      </w:r>
      <w:r w:rsidR="00590574" w:rsidRPr="00590574">
        <w:t xml:space="preserve">Zare et al. 2018).  The Universal Thermal Comfort Index is designed to be applicable in all seasons and climates, and for all spatial and temporal scales </w:t>
      </w:r>
      <w:r w:rsidR="00590574" w:rsidRPr="00590574">
        <w:rPr>
          <w:highlight w:val="green"/>
        </w:rPr>
        <w:t>(</w:t>
      </w:r>
      <w:r w:rsidR="00590574" w:rsidRPr="00590574">
        <w:t>Bröde et al. 2012). The top five Universal Thermal Comfort Index categories</w:t>
      </w:r>
      <w:r w:rsidR="008255DF">
        <w:rPr>
          <w:rStyle w:val="FootnoteReference"/>
        </w:rPr>
        <w:footnoteReference w:id="8"/>
      </w:r>
      <w:r w:rsidR="008255DF">
        <w:t xml:space="preserve"> </w:t>
      </w:r>
      <w:r w:rsidR="00590574" w:rsidRPr="00590574">
        <w:t>are often used with downscaling of regional climate data</w:t>
      </w:r>
      <w:r w:rsidR="008255DF">
        <w:t>,</w:t>
      </w:r>
      <w:r w:rsidR="00590574" w:rsidRPr="00590574">
        <w:t xml:space="preserve"> mostly in urban settings.</w:t>
      </w:r>
    </w:p>
    <w:p w14:paraId="6A5C9B8D" w14:textId="4E88ED3F" w:rsidR="00330101" w:rsidRDefault="00880530" w:rsidP="00330101">
      <w:pPr>
        <w:pStyle w:val="nrpsNormal"/>
      </w:pPr>
      <w:r>
        <w:t xml:space="preserve">We first mapped heat across Montana based on the historic </w:t>
      </w:r>
      <w:r w:rsidRPr="007609D7">
        <w:t>highest average daily</w:t>
      </w:r>
      <w:r>
        <w:t xml:space="preserve"> land surface temperatures recorded for each county </w:t>
      </w:r>
      <w:r w:rsidRPr="007609D7">
        <w:t>over the recording period (~100 years)</w:t>
      </w:r>
      <w:r w:rsidR="00237525">
        <w:t>, represented by the 95</w:t>
      </w:r>
      <w:r w:rsidR="00237525" w:rsidRPr="00237525">
        <w:rPr>
          <w:vertAlign w:val="superscript"/>
        </w:rPr>
        <w:t>th</w:t>
      </w:r>
      <w:r w:rsidR="00237525">
        <w:t xml:space="preserve"> percentile value</w:t>
      </w:r>
      <w:r w:rsidR="00330101">
        <w:t xml:space="preserve"> (Figure </w:t>
      </w:r>
      <w:r w:rsidR="009F569C">
        <w:t>3-3</w:t>
      </w:r>
      <w:r w:rsidR="00330101">
        <w:t>).</w:t>
      </w:r>
    </w:p>
    <w:p w14:paraId="78E14AD0" w14:textId="77777777" w:rsidR="00330101" w:rsidRDefault="00330101" w:rsidP="00880530">
      <w:pPr>
        <w:ind w:firstLine="480"/>
        <w:rPr>
          <w:rFonts w:eastAsia="Times New Roman" w:cstheme="minorHAnsi"/>
          <w:color w:val="222222"/>
        </w:rPr>
      </w:pPr>
    </w:p>
    <w:p w14:paraId="7B6B9E18" w14:textId="3B991D4F" w:rsidR="00880530" w:rsidRPr="00B23446" w:rsidRDefault="00880530" w:rsidP="00667EF6">
      <w:pPr>
        <w:ind w:firstLine="480"/>
        <w:jc w:val="center"/>
        <w:rPr>
          <w:rFonts w:eastAsia="Times New Roman" w:cstheme="minorHAnsi"/>
          <w:color w:val="222222"/>
        </w:rPr>
      </w:pPr>
      <w:r>
        <w:rPr>
          <w:noProof/>
        </w:rPr>
        <w:lastRenderedPageBreak/>
        <w:drawing>
          <wp:inline distT="0" distB="0" distL="0" distR="0" wp14:anchorId="53043BDE" wp14:editId="134D1415">
            <wp:extent cx="5486400" cy="2950089"/>
            <wp:effectExtent l="0" t="0" r="0" b="3175"/>
            <wp:docPr id="2092357304"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
                    <pic:cNvPicPr/>
                  </pic:nvPicPr>
                  <pic:blipFill>
                    <a:blip r:embed="rId86">
                      <a:extLst>
                        <a:ext uri="{28A0092B-C50C-407E-A947-70E740481C1C}">
                          <a14:useLocalDpi xmlns:a14="http://schemas.microsoft.com/office/drawing/2010/main" val="0"/>
                        </a:ext>
                      </a:extLst>
                    </a:blip>
                    <a:stretch>
                      <a:fillRect/>
                    </a:stretch>
                  </pic:blipFill>
                  <pic:spPr>
                    <a:xfrm>
                      <a:off x="0" y="0"/>
                      <a:ext cx="5486400" cy="2950089"/>
                    </a:xfrm>
                    <a:prstGeom prst="rect">
                      <a:avLst/>
                    </a:prstGeom>
                  </pic:spPr>
                </pic:pic>
              </a:graphicData>
            </a:graphic>
          </wp:inline>
        </w:drawing>
      </w:r>
    </w:p>
    <w:p w14:paraId="249BCD85" w14:textId="3B74FBD2" w:rsidR="00880530" w:rsidRDefault="00880530" w:rsidP="00330101">
      <w:pPr>
        <w:pStyle w:val="nrpsFigurecaption"/>
      </w:pPr>
      <w:bookmarkStart w:id="512" w:name="_Toc34208716"/>
      <w:r w:rsidRPr="00505A03">
        <w:t xml:space="preserve">Figure </w:t>
      </w:r>
      <w:r w:rsidR="003C6650">
        <w:t>3-3</w:t>
      </w:r>
      <w:r w:rsidRPr="00505A03">
        <w:t xml:space="preserve">. </w:t>
      </w:r>
      <w:r>
        <w:t>T</w:t>
      </w:r>
      <w:r w:rsidRPr="00505A03">
        <w:t>he 95</w:t>
      </w:r>
      <w:r w:rsidRPr="00D30DAD">
        <w:rPr>
          <w:vertAlign w:val="superscript"/>
        </w:rPr>
        <w:t>th</w:t>
      </w:r>
      <w:r w:rsidR="00D30DAD">
        <w:t xml:space="preserve"> </w:t>
      </w:r>
      <w:r w:rsidRPr="00505A03">
        <w:t>percentile historical land surface temperatures for each county</w:t>
      </w:r>
      <w:r w:rsidR="00330101">
        <w:t xml:space="preserve"> in Montana</w:t>
      </w:r>
      <w:r w:rsidR="00237525">
        <w:t xml:space="preserve">, </w:t>
      </w:r>
      <w:commentRangeStart w:id="513"/>
      <w:r w:rsidR="00237525">
        <w:t xml:space="preserve">for the period of </w:t>
      </w:r>
      <w:r w:rsidR="00237525" w:rsidRPr="00EA1AE3">
        <w:rPr>
          <w:highlight w:val="yellow"/>
        </w:rPr>
        <w:t>xxxx-yyyy</w:t>
      </w:r>
      <w:commentRangeEnd w:id="513"/>
      <w:r w:rsidR="00237525" w:rsidRPr="00EA1AE3">
        <w:rPr>
          <w:rStyle w:val="CommentReference"/>
          <w:rFonts w:asciiTheme="minorHAnsi" w:hAnsiTheme="minorHAnsi"/>
          <w:bCs w:val="0"/>
          <w:highlight w:val="yellow"/>
        </w:rPr>
        <w:commentReference w:id="513"/>
      </w:r>
      <w:r w:rsidR="00330101">
        <w:t xml:space="preserve">. The scale to the right </w:t>
      </w:r>
      <w:proofErr w:type="gramStart"/>
      <w:r w:rsidR="00330101">
        <w:t>shows</w:t>
      </w:r>
      <w:proofErr w:type="gramEnd"/>
      <w:r w:rsidR="00330101">
        <w:t xml:space="preserve"> temperature in </w:t>
      </w:r>
      <w:r w:rsidR="00330101" w:rsidRPr="00330101">
        <w:rPr>
          <w:rFonts w:cstheme="minorHAnsi"/>
          <w:color w:val="222222"/>
          <w:vertAlign w:val="superscript"/>
        </w:rPr>
        <w:t>o</w:t>
      </w:r>
      <w:r w:rsidR="00330101">
        <w:t>F.</w:t>
      </w:r>
      <w:bookmarkEnd w:id="512"/>
    </w:p>
    <w:p w14:paraId="0819B295" w14:textId="6F1DAAE7" w:rsidR="00880530" w:rsidRDefault="00330101" w:rsidP="00330101">
      <w:pPr>
        <w:pStyle w:val="nrpsNormal"/>
      </w:pPr>
      <w:commentRangeStart w:id="514"/>
      <w:r>
        <w:t>T</w:t>
      </w:r>
      <w:r w:rsidR="00880530">
        <w:t>o localize assessment of extreme temperatures we examined daily temperature data from 38 NOAA weather stations across Montana</w:t>
      </w:r>
      <w:r>
        <w:rPr>
          <w:rStyle w:val="FootnoteReference"/>
        </w:rPr>
        <w:footnoteReference w:id="9"/>
      </w:r>
      <w:r w:rsidR="00880530">
        <w:t xml:space="preserve">. </w:t>
      </w:r>
      <w:commentRangeEnd w:id="514"/>
      <w:r w:rsidR="0053110B">
        <w:rPr>
          <w:rStyle w:val="CommentReference"/>
          <w:rFonts w:asciiTheme="minorHAnsi" w:hAnsiTheme="minorHAnsi"/>
        </w:rPr>
        <w:commentReference w:id="514"/>
      </w:r>
      <w:r w:rsidR="00880530">
        <w:t>We determined the maximum and minimum temperature trends in summer months (June, July and August) at each station. The trend in summer minimums relate to night temperatures</w:t>
      </w:r>
      <w:r w:rsidR="00976A21">
        <w:t>,</w:t>
      </w:r>
      <w:r w:rsidR="00880530">
        <w:t xml:space="preserve"> </w:t>
      </w:r>
      <w:commentRangeStart w:id="515"/>
      <w:commentRangeStart w:id="516"/>
      <w:r w:rsidR="00976A21">
        <w:rPr>
          <w:rFonts w:cstheme="minorHAnsi"/>
          <w:color w:val="222222"/>
        </w:rPr>
        <w:t xml:space="preserve">which </w:t>
      </w:r>
      <w:r w:rsidR="00976A21" w:rsidRPr="003E6A6D">
        <w:rPr>
          <w:rFonts w:cstheme="minorHAnsi"/>
          <w:color w:val="222222"/>
        </w:rPr>
        <w:t xml:space="preserve">place a </w:t>
      </w:r>
      <w:proofErr w:type="gramStart"/>
      <w:r w:rsidR="00976A21" w:rsidRPr="003E6A6D">
        <w:rPr>
          <w:rFonts w:cstheme="minorHAnsi"/>
          <w:color w:val="222222"/>
        </w:rPr>
        <w:t>particular burden</w:t>
      </w:r>
      <w:proofErr w:type="gramEnd"/>
      <w:r w:rsidR="00976A21" w:rsidRPr="003E6A6D">
        <w:rPr>
          <w:rFonts w:cstheme="minorHAnsi"/>
          <w:color w:val="222222"/>
        </w:rPr>
        <w:t xml:space="preserve"> on the </w:t>
      </w:r>
      <w:r w:rsidR="00976A21">
        <w:rPr>
          <w:rFonts w:cstheme="minorHAnsi"/>
          <w:color w:val="222222"/>
        </w:rPr>
        <w:t xml:space="preserve">human </w:t>
      </w:r>
      <w:r w:rsidR="00976A21" w:rsidRPr="003E6A6D">
        <w:rPr>
          <w:rFonts w:cstheme="minorHAnsi"/>
          <w:color w:val="222222"/>
        </w:rPr>
        <w:t>thermoregulatory system, particularly for those who are elderly and those who rely on natural ventilation to reduce body temperature (Mills et al. 2016).</w:t>
      </w:r>
      <w:r w:rsidR="00976A21">
        <w:rPr>
          <w:rFonts w:cstheme="minorHAnsi"/>
          <w:color w:val="222222"/>
        </w:rPr>
        <w:t xml:space="preserve"> </w:t>
      </w:r>
      <w:commentRangeEnd w:id="515"/>
      <w:r w:rsidR="00976A21">
        <w:rPr>
          <w:rStyle w:val="CommentReference"/>
        </w:rPr>
        <w:commentReference w:id="515"/>
      </w:r>
      <w:commentRangeEnd w:id="516"/>
      <w:r w:rsidR="008255DF">
        <w:rPr>
          <w:rStyle w:val="CommentReference"/>
          <w:rFonts w:asciiTheme="minorHAnsi" w:hAnsiTheme="minorHAnsi"/>
        </w:rPr>
        <w:commentReference w:id="516"/>
      </w:r>
      <w:r w:rsidR="00880530">
        <w:t xml:space="preserve">The number of continuous days and nights at high temperatures accumulates potential negative impact on people. Fifteen out of the 38 stations across Montana indicated an increasing trend in summer (June, July, August) maximum temperatures over the last 30 years (Figure </w:t>
      </w:r>
      <w:r w:rsidR="009F569C">
        <w:t>3-4</w:t>
      </w:r>
      <w:r w:rsidR="00880530">
        <w:t>). The eastern most stations showed no trend in maximum temperatures. No stations had a negative trend in maximum summer temperatures over the last 30 years (1990-2019). Summer nighttime minimum temperatures showed an increasing trend at 15 of the 38 stat</w:t>
      </w:r>
      <w:r w:rsidR="00CA41C8">
        <w:t>ions and a decreasing trend at four</w:t>
      </w:r>
      <w:r w:rsidR="00880530">
        <w:t xml:space="preserve"> stations from 1990 to 2019 (Figure </w:t>
      </w:r>
      <w:r w:rsidR="009F569C">
        <w:t>3-5</w:t>
      </w:r>
      <w:r w:rsidR="00880530">
        <w:t xml:space="preserve">). </w:t>
      </w:r>
      <w:proofErr w:type="gramStart"/>
      <w:r w:rsidR="00880530">
        <w:t>All of</w:t>
      </w:r>
      <w:proofErr w:type="gramEnd"/>
      <w:r w:rsidR="00880530">
        <w:t xml:space="preserve"> the decreasing trends in summer nighttime temperatures were in western Montana. Five of the 15 increasing summer maximum temperatures were also stations indicating increasing trends in summer nighttime temperatures and three of those five were in urban centers that are more likely to hold heat at night following hot </w:t>
      </w:r>
      <w:proofErr w:type="gramStart"/>
      <w:r w:rsidR="00880530">
        <w:t>days.</w:t>
      </w:r>
      <w:commentRangeStart w:id="517"/>
      <w:commentRangeStart w:id="518"/>
      <w:ins w:id="519" w:author="Philip Higuera" w:date="2020-01-22T10:43:00Z">
        <w:r w:rsidR="00976A21">
          <w:rPr>
            <w:rFonts w:cstheme="minorHAnsi"/>
            <w:color w:val="222222"/>
          </w:rPr>
          <w:t>*</w:t>
        </w:r>
        <w:commentRangeEnd w:id="517"/>
        <w:proofErr w:type="gramEnd"/>
        <w:r w:rsidR="00976A21">
          <w:rPr>
            <w:rStyle w:val="CommentReference"/>
          </w:rPr>
          <w:commentReference w:id="517"/>
        </w:r>
      </w:ins>
      <w:commentRangeEnd w:id="518"/>
      <w:r w:rsidR="008255DF">
        <w:rPr>
          <w:rStyle w:val="CommentReference"/>
          <w:rFonts w:asciiTheme="minorHAnsi" w:hAnsiTheme="minorHAnsi"/>
        </w:rPr>
        <w:commentReference w:id="518"/>
      </w:r>
    </w:p>
    <w:tbl>
      <w:tblPr>
        <w:tblStyle w:val="TableGrid"/>
        <w:tblW w:w="8640" w:type="dxa"/>
        <w:jc w:val="center"/>
        <w:tblCellMar>
          <w:top w:w="216" w:type="dxa"/>
          <w:left w:w="115" w:type="dxa"/>
          <w:bottom w:w="144" w:type="dxa"/>
          <w:right w:w="115" w:type="dxa"/>
        </w:tblCellMar>
        <w:tblLook w:val="04A0" w:firstRow="1" w:lastRow="0" w:firstColumn="1" w:lastColumn="0" w:noHBand="0" w:noVBand="1"/>
      </w:tblPr>
      <w:tblGrid>
        <w:gridCol w:w="900"/>
        <w:gridCol w:w="7740"/>
      </w:tblGrid>
      <w:tr w:rsidR="00781DD1" w14:paraId="7059D1B6" w14:textId="77777777" w:rsidTr="11C6D738">
        <w:trPr>
          <w:trHeight w:val="999"/>
          <w:jc w:val="center"/>
        </w:trPr>
        <w:tc>
          <w:tcPr>
            <w:tcW w:w="900" w:type="dxa"/>
            <w:tcBorders>
              <w:top w:val="nil"/>
              <w:left w:val="nil"/>
              <w:bottom w:val="nil"/>
              <w:right w:val="nil"/>
            </w:tcBorders>
          </w:tcPr>
          <w:p w14:paraId="2D2D965C" w14:textId="77777777" w:rsidR="00781DD1" w:rsidRDefault="00781DD1" w:rsidP="00A27F2B">
            <w:pPr>
              <w:pStyle w:val="nrpsNormal"/>
            </w:pPr>
            <w:r>
              <w:rPr>
                <w:noProof/>
              </w:rPr>
              <w:lastRenderedPageBreak/>
              <w:drawing>
                <wp:inline distT="0" distB="0" distL="0" distR="0" wp14:anchorId="40CF205D" wp14:editId="6D89736E">
                  <wp:extent cx="365760" cy="284475"/>
                  <wp:effectExtent l="0" t="0" r="0" b="1905"/>
                  <wp:docPr id="320620686" name="Picture 112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0"/>
                          <pic:cNvPicPr/>
                        </pic:nvPicPr>
                        <pic:blipFill>
                          <a:blip r:embed="rId87">
                            <a:extLst>
                              <a:ext uri="{28A0092B-C50C-407E-A947-70E740481C1C}">
                                <a14:useLocalDpi xmlns:a14="http://schemas.microsoft.com/office/drawing/2010/main" val="0"/>
                              </a:ext>
                            </a:extLst>
                          </a:blip>
                          <a:stretch>
                            <a:fillRect/>
                          </a:stretch>
                        </pic:blipFill>
                        <pic:spPr>
                          <a:xfrm>
                            <a:off x="0" y="0"/>
                            <a:ext cx="365760" cy="284475"/>
                          </a:xfrm>
                          <a:prstGeom prst="rect">
                            <a:avLst/>
                          </a:prstGeom>
                        </pic:spPr>
                      </pic:pic>
                    </a:graphicData>
                  </a:graphic>
                </wp:inline>
              </w:drawing>
            </w:r>
          </w:p>
        </w:tc>
        <w:tc>
          <w:tcPr>
            <w:tcW w:w="7740" w:type="dxa"/>
            <w:tcBorders>
              <w:top w:val="nil"/>
              <w:left w:val="nil"/>
              <w:bottom w:val="nil"/>
              <w:right w:val="nil"/>
            </w:tcBorders>
          </w:tcPr>
          <w:p w14:paraId="48EE12F3" w14:textId="7C178F8A" w:rsidR="00781DD1" w:rsidRPr="00781DD1" w:rsidRDefault="00781DD1" w:rsidP="00781DD1">
            <w:pPr>
              <w:pStyle w:val="nrpsNormal"/>
              <w:keepNext/>
              <w:keepLines/>
              <w:rPr>
                <w:i/>
              </w:rPr>
            </w:pPr>
            <w:r w:rsidRPr="00781DD1">
              <w:rPr>
                <w:i/>
              </w:rPr>
              <w:t>The number of continuous days and nights at high temperatures accumulates potential negative impact on people. Fifteen out of the 38 stations across Montana indicated an increasing trend in summer (June, July, August) maximum temperatures over the last 30 years (Figure 3-4). The eastern most stations showed no trend in maximum temperatures. No stations had a negative trend in maximum summer temperatures over the last 30 years (1990-2019).</w:t>
            </w:r>
          </w:p>
        </w:tc>
      </w:tr>
    </w:tbl>
    <w:p w14:paraId="306EDC7C" w14:textId="77777777" w:rsidR="00CA41C8" w:rsidRDefault="00CA41C8" w:rsidP="00330101">
      <w:pPr>
        <w:pStyle w:val="nrpsNormal"/>
      </w:pPr>
    </w:p>
    <w:p w14:paraId="5CE4B2E1" w14:textId="77777777" w:rsidR="00880530" w:rsidRDefault="00880530" w:rsidP="00667EF6">
      <w:pPr>
        <w:spacing w:after="0" w:line="240" w:lineRule="auto"/>
        <w:jc w:val="center"/>
        <w:rPr>
          <w:rFonts w:eastAsia="Times New Roman" w:cstheme="minorHAnsi"/>
          <w:color w:val="222222"/>
        </w:rPr>
      </w:pPr>
      <w:r>
        <w:rPr>
          <w:rFonts w:eastAsia="Times New Roman" w:cstheme="minorHAnsi"/>
          <w:noProof/>
          <w:color w:val="222222"/>
        </w:rPr>
        <w:drawing>
          <wp:inline distT="0" distB="0" distL="0" distR="0" wp14:anchorId="280D3F04" wp14:editId="0613B752">
            <wp:extent cx="5029200" cy="2905459"/>
            <wp:effectExtent l="0" t="0" r="0" b="9525"/>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130" t="-205" r="8222" b="26367"/>
                    <a:stretch/>
                  </pic:blipFill>
                  <pic:spPr bwMode="auto">
                    <a:xfrm>
                      <a:off x="0" y="0"/>
                      <a:ext cx="5029200" cy="2905459"/>
                    </a:xfrm>
                    <a:prstGeom prst="rect">
                      <a:avLst/>
                    </a:prstGeom>
                    <a:noFill/>
                    <a:ln>
                      <a:noFill/>
                    </a:ln>
                    <a:extLst>
                      <a:ext uri="{53640926-AAD7-44D8-BBD7-CCE9431645EC}">
                        <a14:shadowObscured xmlns:a14="http://schemas.microsoft.com/office/drawing/2010/main"/>
                      </a:ext>
                    </a:extLst>
                  </pic:spPr>
                </pic:pic>
              </a:graphicData>
            </a:graphic>
          </wp:inline>
        </w:drawing>
      </w:r>
    </w:p>
    <w:p w14:paraId="7BCD67B4" w14:textId="25AAF000" w:rsidR="00CA41C8" w:rsidRDefault="00CA41C8" w:rsidP="00CA41C8">
      <w:pPr>
        <w:pStyle w:val="nrpsFigurecaption"/>
      </w:pPr>
      <w:bookmarkStart w:id="520" w:name="_Toc34208717"/>
      <w:r w:rsidRPr="00505A03">
        <w:t xml:space="preserve">Figure </w:t>
      </w:r>
      <w:r w:rsidR="009F569C">
        <w:t>3-4</w:t>
      </w:r>
      <w:r w:rsidRPr="00505A03">
        <w:t xml:space="preserve">. </w:t>
      </w:r>
      <w:r>
        <w:t>Montana weather s</w:t>
      </w:r>
      <w:r w:rsidRPr="00505A03">
        <w:t>t</w:t>
      </w:r>
      <w:r>
        <w:t>a</w:t>
      </w:r>
      <w:r w:rsidRPr="00505A03">
        <w:t>tion</w:t>
      </w:r>
      <w:r>
        <w:t xml:space="preserve"> </w:t>
      </w:r>
      <w:r w:rsidRPr="00505A03">
        <w:t>ma</w:t>
      </w:r>
      <w:r>
        <w:t>ximum temperature trends in summer months (June, July, August) based on daily average temperatures from 1990-2019. Station locations are solid red dots. Stations showing increasing trends have black squares and those showing decreasing trends have blue circles. No square or circle indicates no trend at a station.</w:t>
      </w:r>
      <w:bookmarkEnd w:id="520"/>
    </w:p>
    <w:p w14:paraId="002A9503" w14:textId="79C70FDA" w:rsidR="00880530" w:rsidRDefault="00880530" w:rsidP="00FA0E28">
      <w:pPr>
        <w:spacing w:after="0" w:line="240" w:lineRule="auto"/>
        <w:rPr>
          <w:rFonts w:eastAsia="Times New Roman" w:cs="Times New Roman"/>
          <w:szCs w:val="20"/>
        </w:rPr>
      </w:pPr>
    </w:p>
    <w:p w14:paraId="5DDF23A7" w14:textId="77777777" w:rsidR="00FA0E28" w:rsidRDefault="00FA0E28" w:rsidP="00FA0E28">
      <w:pPr>
        <w:spacing w:after="0" w:line="240" w:lineRule="auto"/>
        <w:rPr>
          <w:rFonts w:eastAsia="Times New Roman" w:cstheme="minorHAnsi"/>
          <w:i/>
          <w:iCs/>
          <w:color w:val="222222"/>
          <w:highlight w:val="yellow"/>
        </w:rPr>
      </w:pPr>
    </w:p>
    <w:p w14:paraId="7CA33C06" w14:textId="64B806CB" w:rsidR="00880530" w:rsidRPr="00FA0E28" w:rsidRDefault="00FA0E28" w:rsidP="00667EF6">
      <w:pPr>
        <w:spacing w:after="0" w:line="240" w:lineRule="auto"/>
        <w:ind w:firstLine="480"/>
        <w:jc w:val="center"/>
        <w:rPr>
          <w:rFonts w:eastAsia="Times New Roman" w:cstheme="minorHAnsi"/>
          <w:i/>
          <w:iCs/>
          <w:color w:val="222222"/>
        </w:rPr>
      </w:pPr>
      <w:r w:rsidRPr="00FA0E28">
        <w:rPr>
          <w:rFonts w:eastAsia="Times New Roman" w:cstheme="minorHAnsi"/>
          <w:noProof/>
          <w:color w:val="222222"/>
        </w:rPr>
        <w:lastRenderedPageBreak/>
        <w:drawing>
          <wp:inline distT="0" distB="0" distL="0" distR="0" wp14:anchorId="56B73FBD" wp14:editId="6CAD6908">
            <wp:extent cx="5029200" cy="2860319"/>
            <wp:effectExtent l="0" t="0" r="0" b="0"/>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b="24700"/>
                    <a:stretch/>
                  </pic:blipFill>
                  <pic:spPr bwMode="auto">
                    <a:xfrm>
                      <a:off x="0" y="0"/>
                      <a:ext cx="5029200" cy="2860319"/>
                    </a:xfrm>
                    <a:prstGeom prst="rect">
                      <a:avLst/>
                    </a:prstGeom>
                    <a:noFill/>
                    <a:ln>
                      <a:noFill/>
                    </a:ln>
                    <a:extLst>
                      <a:ext uri="{53640926-AAD7-44D8-BBD7-CCE9431645EC}">
                        <a14:shadowObscured xmlns:a14="http://schemas.microsoft.com/office/drawing/2010/main"/>
                      </a:ext>
                    </a:extLst>
                  </pic:spPr>
                </pic:pic>
              </a:graphicData>
            </a:graphic>
          </wp:inline>
        </w:drawing>
      </w:r>
    </w:p>
    <w:p w14:paraId="43F130C3" w14:textId="7E9E0C72" w:rsidR="00CA41C8" w:rsidRDefault="00CA41C8" w:rsidP="00CA41C8">
      <w:pPr>
        <w:pStyle w:val="nrpsFigurecaption"/>
      </w:pPr>
      <w:bookmarkStart w:id="521" w:name="_Toc34208718"/>
      <w:r w:rsidRPr="00505A03">
        <w:t xml:space="preserve">Figure </w:t>
      </w:r>
      <w:r w:rsidR="009F569C">
        <w:t>3-5</w:t>
      </w:r>
      <w:r w:rsidRPr="00505A03">
        <w:t xml:space="preserve">. </w:t>
      </w:r>
      <w:r>
        <w:t>Montana weather s</w:t>
      </w:r>
      <w:r w:rsidRPr="00505A03">
        <w:t>t</w:t>
      </w:r>
      <w:r>
        <w:t>a</w:t>
      </w:r>
      <w:r w:rsidRPr="00505A03">
        <w:t>tion</w:t>
      </w:r>
      <w:r>
        <w:t xml:space="preserve"> </w:t>
      </w:r>
      <w:r w:rsidRPr="00505A03">
        <w:t>m</w:t>
      </w:r>
      <w:r w:rsidR="00FA0E28">
        <w:t>ini</w:t>
      </w:r>
      <w:r>
        <w:t xml:space="preserve">mum </w:t>
      </w:r>
      <w:r w:rsidR="00FA0E28">
        <w:t xml:space="preserve">nighttime </w:t>
      </w:r>
      <w:r>
        <w:t>temperature trends in summer months (June, July, August) based on daily average temperatures from 1990-2019. Station locations are solid red dots. Stations showing increasing trends have black squares and those showing decreasing trends have blue circles. No square or circle indicates no trend at a station.</w:t>
      </w:r>
      <w:bookmarkEnd w:id="521"/>
    </w:p>
    <w:p w14:paraId="0CF0FAEC" w14:textId="77777777" w:rsidR="00CA41C8" w:rsidRDefault="00CA41C8" w:rsidP="00880530">
      <w:pPr>
        <w:spacing w:after="0" w:line="240" w:lineRule="auto"/>
        <w:rPr>
          <w:rFonts w:eastAsia="Times New Roman" w:cstheme="minorHAnsi"/>
          <w:color w:val="222222"/>
        </w:rPr>
      </w:pPr>
    </w:p>
    <w:p w14:paraId="1D42AB45" w14:textId="6588E97E" w:rsidR="00880530" w:rsidRDefault="00880530" w:rsidP="00FA0E28">
      <w:pPr>
        <w:pStyle w:val="nrpsNormal"/>
      </w:pPr>
      <w:r w:rsidRPr="00C3547B">
        <w:t>Trend</w:t>
      </w:r>
      <w:r>
        <w:t>s</w:t>
      </w:r>
      <w:r w:rsidRPr="00C3547B">
        <w:t xml:space="preserve"> in winter </w:t>
      </w:r>
      <w:r>
        <w:t xml:space="preserve">(December, January, February) minimum </w:t>
      </w:r>
      <w:r w:rsidRPr="00C3547B">
        <w:t xml:space="preserve">temperatures at </w:t>
      </w:r>
      <w:r>
        <w:t xml:space="preserve">weather stations indicated an </w:t>
      </w:r>
      <w:commentRangeStart w:id="522"/>
      <w:r>
        <w:t xml:space="preserve">increasing trend </w:t>
      </w:r>
      <w:commentRangeEnd w:id="522"/>
      <w:r w:rsidR="001945F3">
        <w:rPr>
          <w:rStyle w:val="CommentReference"/>
          <w:rFonts w:asciiTheme="minorHAnsi" w:hAnsiTheme="minorHAnsi"/>
        </w:rPr>
        <w:commentReference w:id="522"/>
      </w:r>
      <w:r>
        <w:t xml:space="preserve">at only </w:t>
      </w:r>
      <w:r w:rsidR="00FA0E28">
        <w:t xml:space="preserve">two </w:t>
      </w:r>
      <w:r>
        <w:t>of 38 stations, both in southwestern Montana, and four stations showed decreasing trends in winter minimum temperatures from 1990</w:t>
      </w:r>
      <w:r w:rsidR="00FA0E28">
        <w:t>-</w:t>
      </w:r>
      <w:r>
        <w:t xml:space="preserve">2019 (Figure </w:t>
      </w:r>
      <w:r w:rsidR="009F569C">
        <w:t>3-6</w:t>
      </w:r>
      <w:r>
        <w:t>). When the number of years of data was increased to 50 (1970</w:t>
      </w:r>
      <w:r w:rsidR="00FA0E28">
        <w:t>-</w:t>
      </w:r>
      <w:r>
        <w:t xml:space="preserve">2019), 11 out of 35 stations showed an increasing trend in winter minimum temperatures spread across the state and there were no stations indicating a decreasing trend. Thus, the time span for analysis can influence the trend </w:t>
      </w:r>
      <w:r w:rsidR="00FA0E28">
        <w:t>analysis,</w:t>
      </w:r>
      <w:r>
        <w:t xml:space="preserve"> as can the months </w:t>
      </w:r>
      <w:proofErr w:type="gramStart"/>
      <w:r>
        <w:t>included</w:t>
      </w:r>
      <w:proofErr w:type="gramEnd"/>
      <w:r>
        <w:t xml:space="preserve"> in a season. For example, when winter was expanded to include December and </w:t>
      </w:r>
      <w:r w:rsidR="00FA0E28">
        <w:t>March</w:t>
      </w:r>
      <w:r>
        <w:t xml:space="preserve"> 13 out of 15 weather stations showed winter low temperatures with an increasing trend.</w:t>
      </w:r>
    </w:p>
    <w:p w14:paraId="09AA4BAB" w14:textId="77777777" w:rsidR="00FA0E28" w:rsidRPr="00C3547B" w:rsidRDefault="00FA0E28" w:rsidP="00880530">
      <w:pPr>
        <w:spacing w:after="0" w:line="240" w:lineRule="auto"/>
        <w:rPr>
          <w:rFonts w:eastAsia="Times New Roman" w:cstheme="minorHAnsi"/>
          <w:color w:val="222222"/>
        </w:rPr>
      </w:pPr>
    </w:p>
    <w:p w14:paraId="21B125F3" w14:textId="77777777" w:rsidR="00880530" w:rsidRPr="00C3547B" w:rsidRDefault="00880530" w:rsidP="00667EF6">
      <w:pPr>
        <w:spacing w:after="0" w:line="240" w:lineRule="auto"/>
        <w:jc w:val="center"/>
        <w:rPr>
          <w:rFonts w:eastAsia="Times New Roman" w:cstheme="minorHAnsi"/>
          <w:color w:val="222222"/>
          <w:highlight w:val="yellow"/>
        </w:rPr>
      </w:pPr>
      <w:r w:rsidRPr="00771DEB">
        <w:rPr>
          <w:rFonts w:eastAsia="Times New Roman" w:cstheme="minorHAnsi"/>
          <w:noProof/>
          <w:color w:val="222222"/>
        </w:rPr>
        <w:lastRenderedPageBreak/>
        <w:drawing>
          <wp:inline distT="0" distB="0" distL="0" distR="0" wp14:anchorId="486D3E74" wp14:editId="56DA0492">
            <wp:extent cx="5029200" cy="2803410"/>
            <wp:effectExtent l="0" t="0" r="0"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b="24846"/>
                    <a:stretch/>
                  </pic:blipFill>
                  <pic:spPr bwMode="auto">
                    <a:xfrm>
                      <a:off x="0" y="0"/>
                      <a:ext cx="5029200" cy="2803410"/>
                    </a:xfrm>
                    <a:prstGeom prst="rect">
                      <a:avLst/>
                    </a:prstGeom>
                    <a:noFill/>
                    <a:ln>
                      <a:noFill/>
                    </a:ln>
                    <a:extLst>
                      <a:ext uri="{53640926-AAD7-44D8-BBD7-CCE9431645EC}">
                        <a14:shadowObscured xmlns:a14="http://schemas.microsoft.com/office/drawing/2010/main"/>
                      </a:ext>
                    </a:extLst>
                  </pic:spPr>
                </pic:pic>
              </a:graphicData>
            </a:graphic>
          </wp:inline>
        </w:drawing>
      </w:r>
    </w:p>
    <w:p w14:paraId="66897C4B" w14:textId="6F591E48" w:rsidR="00FA0E28" w:rsidRDefault="00FA0E28" w:rsidP="00FA0E28">
      <w:pPr>
        <w:pStyle w:val="nrpsFigurecaption"/>
      </w:pPr>
      <w:bookmarkStart w:id="523" w:name="_Toc34208719"/>
      <w:r w:rsidRPr="00505A03">
        <w:t>Figure</w:t>
      </w:r>
      <w:r w:rsidR="009F569C">
        <w:t xml:space="preserve"> 3-6</w:t>
      </w:r>
      <w:r w:rsidRPr="00505A03">
        <w:t xml:space="preserve">. </w:t>
      </w:r>
      <w:r>
        <w:t>Montana weather s</w:t>
      </w:r>
      <w:r w:rsidRPr="00505A03">
        <w:t>t</w:t>
      </w:r>
      <w:r>
        <w:t>a</w:t>
      </w:r>
      <w:r w:rsidRPr="00505A03">
        <w:t>tion</w:t>
      </w:r>
      <w:r>
        <w:t xml:space="preserve"> </w:t>
      </w:r>
      <w:r w:rsidRPr="00505A03">
        <w:t>m</w:t>
      </w:r>
      <w:r>
        <w:t>inimum winter (December, January, February) temperature t</w:t>
      </w:r>
      <w:r w:rsidR="00667EF6">
        <w:t xml:space="preserve">rends </w:t>
      </w:r>
      <w:r>
        <w:t xml:space="preserve">based on daily average temperatures from 1990-2019.Station locations are solid red dots. Stations showing increasing trends </w:t>
      </w:r>
      <w:r w:rsidR="00667EF6">
        <w:t xml:space="preserve">1990-2019 </w:t>
      </w:r>
      <w:r>
        <w:t>have black squares and those showing decreasing trends have blue circles. No square or circle indicates no trend at a station.</w:t>
      </w:r>
      <w:bookmarkEnd w:id="523"/>
    </w:p>
    <w:p w14:paraId="1E1AEF43" w14:textId="5BF117A3" w:rsidR="00880530" w:rsidRDefault="00880530" w:rsidP="00667EF6">
      <w:pPr>
        <w:pStyle w:val="nrpsNormal"/>
      </w:pPr>
      <w:r w:rsidRPr="00BA427B">
        <w:t>Increasing temperature trends over the last 30 yr at individual weather stations were not limited to the larger cities in Montana where heat islands</w:t>
      </w:r>
      <w:r w:rsidR="0092341B">
        <w:rPr>
          <w:rStyle w:val="FootnoteReference"/>
        </w:rPr>
        <w:footnoteReference w:id="10"/>
      </w:r>
      <w:r w:rsidRPr="00BA427B">
        <w:t xml:space="preserve"> might be most common. Small rural town</w:t>
      </w:r>
      <w:r w:rsidR="00545A64">
        <w:t>s</w:t>
      </w:r>
      <w:r w:rsidRPr="00BA427B">
        <w:t xml:space="preserve"> are also vulnerable to increasing heat</w:t>
      </w:r>
      <w:r w:rsidR="00545A64">
        <w:t xml:space="preserve">, </w:t>
      </w:r>
      <w:r w:rsidRPr="00BA427B">
        <w:t xml:space="preserve">and </w:t>
      </w:r>
      <w:r w:rsidR="00545A64">
        <w:t xml:space="preserve">many include citizens highly </w:t>
      </w:r>
      <w:r w:rsidRPr="00BA427B">
        <w:t>vulnerable</w:t>
      </w:r>
      <w:r>
        <w:t xml:space="preserve"> to extreme conditions</w:t>
      </w:r>
      <w:r w:rsidRPr="00BA427B">
        <w:t>.</w:t>
      </w:r>
      <w:r>
        <w:t xml:space="preserve"> The number of summer days with maximum temperatures over 90</w:t>
      </w:r>
      <w:r w:rsidRPr="00BA427B">
        <w:rPr>
          <w:vertAlign w:val="superscript"/>
        </w:rPr>
        <w:t>o</w:t>
      </w:r>
      <w:r>
        <w:t>F is projected to increase by up to 35 days by mid-century</w:t>
      </w:r>
      <w:r w:rsidR="001A43BD">
        <w:t xml:space="preserve"> (Whitlock et al. 2017)</w:t>
      </w:r>
      <w:r>
        <w:t>.</w:t>
      </w:r>
    </w:p>
    <w:p w14:paraId="2A65C478" w14:textId="4231909B" w:rsidR="00880530" w:rsidRPr="00A11666" w:rsidRDefault="00880530" w:rsidP="00667EF6">
      <w:pPr>
        <w:pStyle w:val="nrpsNormal"/>
      </w:pPr>
      <w:r w:rsidRPr="00410B16">
        <w:t xml:space="preserve">Human population heat vulnerability has been quantified and mapped, but only a few studies have </w:t>
      </w:r>
      <w:r w:rsidRPr="00545A64">
        <w:rPr>
          <w:i/>
        </w:rPr>
        <w:t>combined</w:t>
      </w:r>
      <w:r w:rsidRPr="00410B16">
        <w:t xml:space="preserve"> heat vulnerability information with data on heat exposure to evaluate the health risks associated with extreme heat </w:t>
      </w:r>
      <w:r w:rsidRPr="0092341B">
        <w:rPr>
          <w:highlight w:val="green"/>
        </w:rPr>
        <w:t>(</w:t>
      </w:r>
      <w:r w:rsidR="0092341B" w:rsidRPr="00410B16">
        <w:t>Tomlinson et al. 2011</w:t>
      </w:r>
      <w:r w:rsidR="0092341B">
        <w:t>;</w:t>
      </w:r>
      <w:r w:rsidR="0092341B" w:rsidRPr="00410B16">
        <w:t xml:space="preserve"> </w:t>
      </w:r>
      <w:r w:rsidRPr="00410B16">
        <w:t>Buscail et al. 2012</w:t>
      </w:r>
      <w:r w:rsidR="0092341B">
        <w:t>;</w:t>
      </w:r>
      <w:r w:rsidRPr="00410B16">
        <w:t xml:space="preserve"> Ho et al. 2015</w:t>
      </w:r>
      <w:r w:rsidR="0092341B">
        <w:t>;</w:t>
      </w:r>
      <w:r w:rsidR="0092341B" w:rsidRPr="0092341B">
        <w:t xml:space="preserve"> </w:t>
      </w:r>
      <w:r w:rsidR="0092341B" w:rsidRPr="00410B16">
        <w:t>Morabito et al. 2015</w:t>
      </w:r>
      <w:r w:rsidRPr="00410B16">
        <w:t xml:space="preserve">). Identification of heat risk hot spots </w:t>
      </w:r>
      <w:r>
        <w:t xml:space="preserve">(heat islands) </w:t>
      </w:r>
      <w:r w:rsidRPr="00410B16">
        <w:t xml:space="preserve">can be used to guide heat mitigation interventions, such as establishment of green or reflective roofs, urban parks, </w:t>
      </w:r>
      <w:r w:rsidR="0092341B">
        <w:t>and w</w:t>
      </w:r>
      <w:r w:rsidRPr="00410B16">
        <w:t xml:space="preserve">ater features. Most heat health risk studies have aggregated data to match spatial units employed by the </w:t>
      </w:r>
      <w:r w:rsidR="00545A64">
        <w:t>US C</w:t>
      </w:r>
      <w:r w:rsidRPr="00410B16">
        <w:t>ensus</w:t>
      </w:r>
      <w:r w:rsidR="00EA100C">
        <w:t xml:space="preserve"> Bureau</w:t>
      </w:r>
      <w:r w:rsidR="00545A64">
        <w:t>,</w:t>
      </w:r>
      <w:r w:rsidRPr="00410B16">
        <w:t xml:space="preserve"> from which vulnerability information is typically derived </w:t>
      </w:r>
      <w:r w:rsidRPr="0092341B">
        <w:rPr>
          <w:highlight w:val="green"/>
        </w:rPr>
        <w:t>(</w:t>
      </w:r>
      <w:r w:rsidRPr="00410B16">
        <w:t>Ho et a</w:t>
      </w:r>
      <w:r w:rsidRPr="00A11666">
        <w:t xml:space="preserve">l.2015). </w:t>
      </w:r>
    </w:p>
    <w:p w14:paraId="2D33FF68" w14:textId="064588A6" w:rsidR="00880530" w:rsidRDefault="11C6D738" w:rsidP="00667EF6">
      <w:pPr>
        <w:pStyle w:val="nrpsNormal"/>
      </w:pPr>
      <w:r>
        <w:t xml:space="preserve">One of us (Silverman) used satellite imagery to map the dry land surface temperature, then overlaid a set of socioeconomic </w:t>
      </w:r>
      <w:commentRangeStart w:id="524"/>
      <w:r>
        <w:t>variables</w:t>
      </w:r>
      <w:commentRangeEnd w:id="524"/>
      <w:r w:rsidR="00667EF6">
        <w:rPr>
          <w:rStyle w:val="CommentReference"/>
        </w:rPr>
        <w:commentReference w:id="524"/>
      </w:r>
      <w:r>
        <w:t xml:space="preserve"> to better identify the counties most at risk to extreme temperatures. We </w:t>
      </w:r>
      <w:r>
        <w:lastRenderedPageBreak/>
        <w:t xml:space="preserve">used a modification of the high temperature vulnerability metrics described by Ho et al. </w:t>
      </w:r>
      <w:r w:rsidRPr="11C6D738">
        <w:rPr>
          <w:highlight w:val="green"/>
        </w:rPr>
        <w:t>(</w:t>
      </w:r>
      <w:r>
        <w:t xml:space="preserve">2015) based on data available and more appropriate for Montana. We used US </w:t>
      </w:r>
      <w:commentRangeStart w:id="525"/>
      <w:r>
        <w:t>Census Bureau surveys</w:t>
      </w:r>
      <w:commentRangeEnd w:id="525"/>
      <w:r w:rsidR="00667EF6">
        <w:rPr>
          <w:rStyle w:val="CommentReference"/>
        </w:rPr>
        <w:commentReference w:id="525"/>
      </w:r>
      <w:r>
        <w:t xml:space="preserve">, recorded age, income level, and type of housing that would help determine susceptibility to heat impacts (Figure 3-7). </w:t>
      </w:r>
    </w:p>
    <w:p w14:paraId="0FD146D3" w14:textId="77777777" w:rsidR="00667EF6" w:rsidRDefault="00667EF6" w:rsidP="00667EF6">
      <w:pPr>
        <w:spacing w:after="0" w:line="240" w:lineRule="auto"/>
        <w:rPr>
          <w:rFonts w:cstheme="minorHAnsi"/>
        </w:rPr>
      </w:pPr>
    </w:p>
    <w:p w14:paraId="3EDA0E80" w14:textId="77777777" w:rsidR="00880530" w:rsidRDefault="00880530" w:rsidP="00880530">
      <w:pPr>
        <w:rPr>
          <w:rFonts w:ascii="Arial" w:eastAsia="Times New Roman" w:hAnsi="Arial" w:cs="Arial"/>
          <w:color w:val="222222"/>
          <w:sz w:val="24"/>
          <w:szCs w:val="24"/>
        </w:rPr>
      </w:pPr>
      <w:r>
        <w:rPr>
          <w:noProof/>
        </w:rPr>
        <w:drawing>
          <wp:inline distT="0" distB="0" distL="0" distR="0" wp14:anchorId="045B32D7" wp14:editId="09B4D484">
            <wp:extent cx="5758178" cy="3143250"/>
            <wp:effectExtent l="0" t="0" r="0" b="0"/>
            <wp:docPr id="17904510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91">
                      <a:extLst>
                        <a:ext uri="{28A0092B-C50C-407E-A947-70E740481C1C}">
                          <a14:useLocalDpi xmlns:a14="http://schemas.microsoft.com/office/drawing/2010/main" val="0"/>
                        </a:ext>
                      </a:extLst>
                    </a:blip>
                    <a:stretch>
                      <a:fillRect/>
                    </a:stretch>
                  </pic:blipFill>
                  <pic:spPr>
                    <a:xfrm>
                      <a:off x="0" y="0"/>
                      <a:ext cx="5758178" cy="3143250"/>
                    </a:xfrm>
                    <a:prstGeom prst="rect">
                      <a:avLst/>
                    </a:prstGeom>
                  </pic:spPr>
                </pic:pic>
              </a:graphicData>
            </a:graphic>
          </wp:inline>
        </w:drawing>
      </w:r>
    </w:p>
    <w:p w14:paraId="5EA3A7C4" w14:textId="682F1839" w:rsidR="00B74675" w:rsidRDefault="00880530" w:rsidP="00F2114F">
      <w:pPr>
        <w:pStyle w:val="nrpsFigurecaption"/>
        <w:rPr>
          <w:rFonts w:cstheme="minorHAnsi"/>
        </w:rPr>
      </w:pPr>
      <w:bookmarkStart w:id="526" w:name="_Toc34208720"/>
      <w:commentRangeStart w:id="527"/>
      <w:r w:rsidRPr="00F2114F">
        <w:t xml:space="preserve">Figure </w:t>
      </w:r>
      <w:r w:rsidR="009F569C" w:rsidRPr="00F2114F">
        <w:t>3-7</w:t>
      </w:r>
      <w:r w:rsidRPr="00F2114F">
        <w:t>.</w:t>
      </w:r>
      <w:r w:rsidR="00F2114F" w:rsidRPr="00F2114F">
        <w:t xml:space="preserve"> </w:t>
      </w:r>
      <w:commentRangeEnd w:id="527"/>
      <w:r w:rsidR="00A51DFA">
        <w:rPr>
          <w:rStyle w:val="CommentReference"/>
          <w:rFonts w:asciiTheme="minorHAnsi" w:hAnsiTheme="minorHAnsi"/>
          <w:bCs w:val="0"/>
        </w:rPr>
        <w:commentReference w:id="527"/>
      </w:r>
      <w:r w:rsidR="00F2114F" w:rsidRPr="00F2114F">
        <w:t>Montana counties ranked by heat vulnerability index for humans (the higher the index value or darker the shading the more vulnerable). Vulnerability was based on a combination of the top 5</w:t>
      </w:r>
      <w:r w:rsidR="00F2114F">
        <w:t>%</w:t>
      </w:r>
      <w:r w:rsidR="00F2114F" w:rsidRPr="00F2114F">
        <w:t xml:space="preserve"> land surface temperatures in each county, the average income for people in the county, the percent of county population under a poverty line, the percent of poverty households with children, the percent of population employed in construction and production (implying predominantly outdoor workers with greatest exposure to heat), and percent of population unemployed, all from the 2016 US </w:t>
      </w:r>
      <w:r w:rsidR="00EA100C">
        <w:t>C</w:t>
      </w:r>
      <w:r w:rsidR="00F2114F" w:rsidRPr="00F2114F">
        <w:t>ensus (</w:t>
      </w:r>
      <w:commentRangeStart w:id="528"/>
      <w:r w:rsidR="00EA1AE3" w:rsidRPr="00EA1AE3">
        <w:rPr>
          <w:highlight w:val="yellow"/>
        </w:rPr>
        <w:t>ref?</w:t>
      </w:r>
      <w:commentRangeEnd w:id="528"/>
      <w:r w:rsidR="00F2114F" w:rsidRPr="00EA1AE3">
        <w:rPr>
          <w:rStyle w:val="CommentReference"/>
          <w:rFonts w:asciiTheme="minorHAnsi" w:hAnsiTheme="minorHAnsi"/>
          <w:bCs w:val="0"/>
          <w:highlight w:val="yellow"/>
        </w:rPr>
        <w:commentReference w:id="528"/>
      </w:r>
      <w:r w:rsidR="00F2114F" w:rsidRPr="00F2114F">
        <w:t>). The temperatures were weighted higher than the socioeconomic factors used to create the vulnerability index.</w:t>
      </w:r>
      <w:bookmarkEnd w:id="526"/>
      <w:r w:rsidR="00B74675">
        <w:rPr>
          <w:rFonts w:cstheme="minorHAnsi"/>
        </w:rPr>
        <w:br w:type="page"/>
      </w:r>
    </w:p>
    <w:tbl>
      <w:tblPr>
        <w:tblStyle w:val="TableGrid"/>
        <w:tblW w:w="92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4" w:type="dxa"/>
          <w:right w:w="115" w:type="dxa"/>
        </w:tblCellMar>
        <w:tblLook w:val="04A0" w:firstRow="1" w:lastRow="0" w:firstColumn="1" w:lastColumn="0" w:noHBand="0" w:noVBand="1"/>
      </w:tblPr>
      <w:tblGrid>
        <w:gridCol w:w="265"/>
        <w:gridCol w:w="8951"/>
      </w:tblGrid>
      <w:tr w:rsidR="00AA5534" w14:paraId="57FD905D" w14:textId="77777777" w:rsidTr="11C6D738">
        <w:trPr>
          <w:trHeight w:val="432"/>
          <w:jc w:val="center"/>
        </w:trPr>
        <w:tc>
          <w:tcPr>
            <w:tcW w:w="265" w:type="dxa"/>
            <w:vMerge w:val="restart"/>
            <w:shd w:val="clear" w:color="auto" w:fill="B8CCE4" w:themeFill="accent1" w:themeFillTint="66"/>
            <w:vAlign w:val="center"/>
          </w:tcPr>
          <w:p w14:paraId="51837EAE" w14:textId="77777777" w:rsidR="00AA5534" w:rsidRDefault="00AA5534" w:rsidP="00F00A94">
            <w:pPr>
              <w:keepNext/>
              <w:keepLines/>
              <w:spacing w:after="0" w:line="240" w:lineRule="auto"/>
              <w:jc w:val="center"/>
              <w:rPr>
                <w:rFonts w:cstheme="minorHAnsi"/>
              </w:rPr>
            </w:pPr>
          </w:p>
        </w:tc>
        <w:tc>
          <w:tcPr>
            <w:tcW w:w="9095" w:type="dxa"/>
            <w:shd w:val="clear" w:color="auto" w:fill="DBE5F1" w:themeFill="accent1" w:themeFillTint="33"/>
            <w:vAlign w:val="center"/>
          </w:tcPr>
          <w:p w14:paraId="1E0D1EDC" w14:textId="77777777" w:rsidR="00F00A94" w:rsidRPr="00C37F99" w:rsidRDefault="00F00A94" w:rsidP="00F00A94">
            <w:pPr>
              <w:pStyle w:val="nrpsnormalsidebarSB"/>
              <w:keepNext/>
              <w:keepLines/>
              <w:spacing w:after="0" w:line="240" w:lineRule="auto"/>
              <w:jc w:val="center"/>
            </w:pPr>
            <w: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6575"/>
              <w:gridCol w:w="991"/>
            </w:tblGrid>
            <w:tr w:rsidR="00F00A94" w14:paraId="692ADDDB" w14:textId="77777777" w:rsidTr="11C6D738">
              <w:tc>
                <w:tcPr>
                  <w:tcW w:w="1116" w:type="dxa"/>
                  <w:vAlign w:val="center"/>
                </w:tcPr>
                <w:p w14:paraId="7099166D" w14:textId="04213E06" w:rsidR="00F00A94" w:rsidRDefault="00F00A94" w:rsidP="00F00A94">
                  <w:pPr>
                    <w:pStyle w:val="nrpsnormalsidebarSB"/>
                    <w:keepNext/>
                    <w:keepLines/>
                    <w:spacing w:after="0" w:line="240" w:lineRule="auto"/>
                    <w:jc w:val="center"/>
                  </w:pPr>
                  <w:r>
                    <w:rPr>
                      <w:noProof/>
                    </w:rPr>
                    <w:drawing>
                      <wp:inline distT="0" distB="0" distL="0" distR="0" wp14:anchorId="0A55123F" wp14:editId="7AF4DB56">
                        <wp:extent cx="323250" cy="457200"/>
                        <wp:effectExtent l="0" t="0" r="635" b="0"/>
                        <wp:docPr id="673672072"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3250" cy="457200"/>
                                </a:xfrm>
                                <a:prstGeom prst="rect">
                                  <a:avLst/>
                                </a:prstGeom>
                              </pic:spPr>
                            </pic:pic>
                          </a:graphicData>
                        </a:graphic>
                      </wp:inline>
                    </w:drawing>
                  </w:r>
                </w:p>
              </w:tc>
              <w:tc>
                <w:tcPr>
                  <w:tcW w:w="6575" w:type="dxa"/>
                  <w:vAlign w:val="center"/>
                </w:tcPr>
                <w:p w14:paraId="1B1C259B" w14:textId="07F02D55" w:rsidR="00F00A94" w:rsidRDefault="00F00A94" w:rsidP="00F00A94">
                  <w:pPr>
                    <w:pStyle w:val="nrpsnormalsidebarSB"/>
                    <w:spacing w:after="0"/>
                    <w:jc w:val="center"/>
                  </w:pPr>
                  <w:bookmarkStart w:id="529" w:name="_Toc34208721"/>
                  <w:r w:rsidRPr="00C37F99">
                    <w:rPr>
                      <w:rStyle w:val="nrpsFigurecaptionChar"/>
                      <w:rFonts w:ascii="Times New Roman" w:hAnsi="Times New Roman"/>
                      <w:sz w:val="22"/>
                    </w:rPr>
                    <w:t xml:space="preserve">Sidebar: </w:t>
                  </w:r>
                  <w:r w:rsidRPr="00C37F99">
                    <w:rPr>
                      <w:rStyle w:val="nrpsFigurecaptionChar"/>
                      <w:rFonts w:ascii="Times New Roman" w:hAnsi="Times New Roman"/>
                      <w:i w:val="0"/>
                      <w:sz w:val="22"/>
                    </w:rPr>
                    <w:t>Which is More Deadly—Extreme Heat or Extreme Cold?</w:t>
                  </w:r>
                  <w:bookmarkEnd w:id="529"/>
                </w:p>
                <w:p w14:paraId="3BFE3F0C" w14:textId="77777777" w:rsidR="00F00A94" w:rsidRDefault="00F00A94" w:rsidP="00F00A94">
                  <w:pPr>
                    <w:pStyle w:val="nrpsnormalsidebarSB"/>
                    <w:keepNext/>
                    <w:keepLines/>
                    <w:spacing w:after="0" w:line="240" w:lineRule="auto"/>
                    <w:jc w:val="center"/>
                  </w:pPr>
                </w:p>
              </w:tc>
              <w:tc>
                <w:tcPr>
                  <w:tcW w:w="991" w:type="dxa"/>
                  <w:vAlign w:val="center"/>
                </w:tcPr>
                <w:p w14:paraId="23C5751F" w14:textId="6376B3E3" w:rsidR="00F00A94" w:rsidRDefault="00F00A94" w:rsidP="006525D0">
                  <w:pPr>
                    <w:pStyle w:val="nrpsnormalsidebarSB"/>
                    <w:keepNext/>
                    <w:keepLines/>
                    <w:spacing w:after="0" w:line="240" w:lineRule="auto"/>
                    <w:jc w:val="left"/>
                  </w:pPr>
                  <w:r>
                    <w:rPr>
                      <w:noProof/>
                    </w:rPr>
                    <w:drawing>
                      <wp:inline distT="0" distB="0" distL="0" distR="0" wp14:anchorId="5BDFEE12" wp14:editId="5EA683EC">
                        <wp:extent cx="411480" cy="411480"/>
                        <wp:effectExtent l="0" t="0" r="7620" b="7620"/>
                        <wp:docPr id="314275032" name="Picture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pic:cNvPicPr/>
                              </pic:nvPicPr>
                              <pic:blipFill>
                                <a:blip r:embed="rId93">
                                  <a:extLst>
                                    <a:ext uri="{28A0092B-C50C-407E-A947-70E740481C1C}">
                                      <a14:useLocalDpi xmlns:a14="http://schemas.microsoft.com/office/drawing/2010/main" val="0"/>
                                    </a:ext>
                                  </a:extLst>
                                </a:blip>
                                <a:stretch>
                                  <a:fillRect/>
                                </a:stretch>
                              </pic:blipFill>
                              <pic:spPr>
                                <a:xfrm>
                                  <a:off x="0" y="0"/>
                                  <a:ext cx="411480" cy="411480"/>
                                </a:xfrm>
                                <a:prstGeom prst="rect">
                                  <a:avLst/>
                                </a:prstGeom>
                              </pic:spPr>
                            </pic:pic>
                          </a:graphicData>
                        </a:graphic>
                      </wp:inline>
                    </w:drawing>
                  </w:r>
                </w:p>
              </w:tc>
            </w:tr>
          </w:tbl>
          <w:p w14:paraId="3C9FC2B6" w14:textId="5835ABD0" w:rsidR="00AA5534" w:rsidRPr="00C37F99" w:rsidRDefault="00AA5534" w:rsidP="00F00A94">
            <w:pPr>
              <w:pStyle w:val="nrpsnormalsidebarSB"/>
              <w:keepNext/>
              <w:keepLines/>
              <w:spacing w:after="0" w:line="240" w:lineRule="auto"/>
              <w:jc w:val="center"/>
            </w:pPr>
          </w:p>
        </w:tc>
      </w:tr>
      <w:tr w:rsidR="00AA5534" w14:paraId="692F8B6E" w14:textId="77777777" w:rsidTr="11C6D738">
        <w:trPr>
          <w:jc w:val="center"/>
        </w:trPr>
        <w:tc>
          <w:tcPr>
            <w:tcW w:w="265" w:type="dxa"/>
            <w:vMerge/>
          </w:tcPr>
          <w:p w14:paraId="35982E3B" w14:textId="77777777" w:rsidR="00AA5534" w:rsidRDefault="00AA5534" w:rsidP="00B74675">
            <w:pPr>
              <w:spacing w:after="0" w:line="240" w:lineRule="auto"/>
              <w:rPr>
                <w:rFonts w:cstheme="minorHAnsi"/>
              </w:rPr>
            </w:pPr>
          </w:p>
        </w:tc>
        <w:tc>
          <w:tcPr>
            <w:tcW w:w="9095" w:type="dxa"/>
            <w:shd w:val="clear" w:color="auto" w:fill="DBE5F1" w:themeFill="accent1" w:themeFillTint="33"/>
            <w:vAlign w:val="center"/>
          </w:tcPr>
          <w:p w14:paraId="015ED711" w14:textId="7ECEBAAE" w:rsidR="00B74675" w:rsidRDefault="00F00A94" w:rsidP="00B74675">
            <w:pPr>
              <w:pStyle w:val="nrpsnormalsidebarSB"/>
            </w:pPr>
            <w:r>
              <w:br/>
            </w:r>
            <w:r w:rsidR="00AA5534" w:rsidRPr="00EA5BCB">
              <w:t xml:space="preserve">This seemingly simple question </w:t>
            </w:r>
            <w:proofErr w:type="gramStart"/>
            <w:r w:rsidR="00AA5534" w:rsidRPr="00EA5BCB">
              <w:t>actually has</w:t>
            </w:r>
            <w:proofErr w:type="gramEnd"/>
            <w:r w:rsidR="00AA5534" w:rsidRPr="00EA5BCB">
              <w:t xml:space="preserve"> no clear answer. One might think that warmer conditions in Montana’s future would result in fewer </w:t>
            </w:r>
            <w:commentRangeStart w:id="530"/>
            <w:r w:rsidR="00AA5534" w:rsidRPr="00EA5BCB">
              <w:t>cold</w:t>
            </w:r>
            <w:r w:rsidR="00B74675">
              <w:t>-</w:t>
            </w:r>
            <w:commentRangeEnd w:id="530"/>
            <w:r w:rsidR="00A51DFA">
              <w:rPr>
                <w:rStyle w:val="CommentReference"/>
                <w:rFonts w:asciiTheme="minorHAnsi" w:hAnsiTheme="minorHAnsi"/>
                <w:i w:val="0"/>
              </w:rPr>
              <w:commentReference w:id="530"/>
            </w:r>
            <w:r w:rsidR="00AA5534" w:rsidRPr="00EA5BCB">
              <w:t>temperature-related deaths, but is that true?</w:t>
            </w:r>
          </w:p>
          <w:p w14:paraId="34A1C636" w14:textId="77777777" w:rsidR="00B74675" w:rsidRDefault="00AA5534" w:rsidP="00B74675">
            <w:pPr>
              <w:pStyle w:val="nrpsnormalsidebarSB"/>
            </w:pPr>
            <w:r w:rsidRPr="00EA5BCB">
              <w:t xml:space="preserve">Temperature extremes in both directions kill hundreds of people in the US each </w:t>
            </w:r>
            <w:proofErr w:type="gramStart"/>
            <w:r w:rsidRPr="00EA5BCB">
              <w:t>year</w:t>
            </w:r>
            <w:r w:rsidR="00B74675">
              <w:t>,</w:t>
            </w:r>
            <w:r w:rsidRPr="00EA5BCB">
              <w:t xml:space="preserve"> but</w:t>
            </w:r>
            <w:proofErr w:type="gramEnd"/>
            <w:r w:rsidRPr="00EA5BCB">
              <w:t xml:space="preserve"> determining the actual death toll is subject to large errors. Two US agencies, using different methods and datasets, came to opposite conclusi</w:t>
            </w:r>
            <w:r w:rsidR="00B74675">
              <w:t>ons about which is more deadly:</w:t>
            </w:r>
          </w:p>
          <w:p w14:paraId="7AEBDCEA" w14:textId="01DFCE18" w:rsidR="00B74675" w:rsidRDefault="00AA5534" w:rsidP="00DF5035">
            <w:pPr>
              <w:pStyle w:val="nrpsnormalsidebarSB"/>
              <w:numPr>
                <w:ilvl w:val="0"/>
                <w:numId w:val="27"/>
              </w:numPr>
              <w:spacing w:after="0"/>
            </w:pPr>
            <w:r w:rsidRPr="00EA5BCB">
              <w:t>NOAA’s monthly publication Storm Data</w:t>
            </w:r>
            <w:r w:rsidR="003A46B2">
              <w:t xml:space="preserve"> </w:t>
            </w:r>
            <w:r w:rsidR="00193ADC" w:rsidRPr="00EA5BCB">
              <w:rPr>
                <w:highlight w:val="green"/>
              </w:rPr>
              <w:t>(</w:t>
            </w:r>
            <w:r w:rsidR="00193ADC" w:rsidRPr="00EA5BCB">
              <w:t>NOAA</w:t>
            </w:r>
            <w:r w:rsidR="002615B3">
              <w:t>a</w:t>
            </w:r>
            <w:r w:rsidR="00193ADC" w:rsidRPr="00EA5BCB">
              <w:t xml:space="preserve">). </w:t>
            </w:r>
            <w:r w:rsidRPr="00EA5BCB">
              <w:t>regularly reports many more deaths per year as heat-related than as cold-</w:t>
            </w:r>
            <w:proofErr w:type="gramStart"/>
            <w:r w:rsidRPr="00EA5BCB">
              <w:t>related</w:t>
            </w:r>
            <w:r w:rsidR="00B74675">
              <w:t xml:space="preserve"> </w:t>
            </w:r>
            <w:r w:rsidR="00B74675" w:rsidRPr="00EA5BCB">
              <w:t xml:space="preserve"> </w:t>
            </w:r>
            <w:r w:rsidR="00B74675" w:rsidRPr="00EA5BCB">
              <w:rPr>
                <w:highlight w:val="green"/>
              </w:rPr>
              <w:t>(</w:t>
            </w:r>
            <w:proofErr w:type="gramEnd"/>
            <w:r w:rsidR="00B74675" w:rsidRPr="00EA5BCB">
              <w:t>NOAA</w:t>
            </w:r>
            <w:r w:rsidR="002615B3">
              <w:t>b</w:t>
            </w:r>
            <w:r w:rsidR="00B74675" w:rsidRPr="00EA5BCB">
              <w:t xml:space="preserve">) </w:t>
            </w:r>
            <w:r w:rsidRPr="00EA5BCB">
              <w:t xml:space="preserve">. For example, their annual summary for 2011 indicates 206 deaths from extreme heat versus 29 from extreme cold. </w:t>
            </w:r>
          </w:p>
          <w:p w14:paraId="35786FCE" w14:textId="070BDAC4" w:rsidR="00AA5534" w:rsidRPr="00EA5BCB" w:rsidRDefault="00AA5534" w:rsidP="00DF5035">
            <w:pPr>
              <w:pStyle w:val="nrpsnormalsidebarSB"/>
              <w:numPr>
                <w:ilvl w:val="0"/>
                <w:numId w:val="27"/>
              </w:numPr>
              <w:spacing w:after="0"/>
            </w:pPr>
            <w:r w:rsidRPr="00EA5BCB">
              <w:t xml:space="preserve">The Center for Disease Control’s National Center for Health Statistics analyzed death certificates in the US and came to the opposite conclusion—twice as many people die of “excessive cold” conditions than of “excessive heat” </w:t>
            </w:r>
            <w:r w:rsidRPr="00EA5BCB">
              <w:rPr>
                <w:highlight w:val="green"/>
              </w:rPr>
              <w:t>(</w:t>
            </w:r>
            <w:r w:rsidRPr="00EA5BCB">
              <w:t xml:space="preserve">Berko et al. 2014). About 1300 deaths per year from 2006-2010 were coded as resulting from extreme cold exposure, whereas 670 deaths per year were attributed to extreme heat.  </w:t>
            </w:r>
          </w:p>
          <w:p w14:paraId="75DBAFD8" w14:textId="77777777" w:rsidR="00F81F8C" w:rsidRPr="00F81F8C" w:rsidRDefault="00F81F8C" w:rsidP="00B74675">
            <w:pPr>
              <w:pStyle w:val="nrpsnormalsidebarSB"/>
              <w:rPr>
                <w:sz w:val="2"/>
              </w:rPr>
            </w:pPr>
          </w:p>
          <w:p w14:paraId="6865FA24" w14:textId="1C9EBEB4" w:rsidR="00AA5534" w:rsidRPr="00EA5BCB" w:rsidRDefault="003A46B2" w:rsidP="00B74675">
            <w:pPr>
              <w:pStyle w:val="nrpsnormalsidebarSB"/>
            </w:pPr>
            <w:r>
              <w:t xml:space="preserve">The </w:t>
            </w:r>
            <w:r w:rsidR="00AA5534" w:rsidRPr="00EA5BCB">
              <w:t>different findings</w:t>
            </w:r>
            <w:r>
              <w:t xml:space="preserve"> result, at least in part, on </w:t>
            </w:r>
            <w:r w:rsidR="00AA5534" w:rsidRPr="00EA5BCB">
              <w:t>whether the focus is on acute or short-term responses to extreme weather or</w:t>
            </w:r>
            <w:r>
              <w:t>, alternatively,</w:t>
            </w:r>
            <w:r w:rsidR="00AA5534" w:rsidRPr="00EA5BCB">
              <w:t xml:space="preserve"> seasonal differences in estimates of daily mortality. Abnormally cold conditions may have little effect on estimates of daily mortality; for example, deaths in winter increase as a result of non-weather-related diseases, like influenza. In addition, a recent study noted that a large majority of cold-related deaths occur under moderately cold conditions, so a reduction in extreme cold due</w:t>
            </w:r>
            <w:r w:rsidR="00B74675">
              <w:t xml:space="preserve"> </w:t>
            </w:r>
            <w:r w:rsidR="00AA5534" w:rsidRPr="00EA5BCB">
              <w:t xml:space="preserve">to global warming is not expected to cause a large reduction in cold-related deaths </w:t>
            </w:r>
            <w:r w:rsidR="00AA5534" w:rsidRPr="00EA5BCB">
              <w:rPr>
                <w:highlight w:val="green"/>
              </w:rPr>
              <w:t>(</w:t>
            </w:r>
            <w:r w:rsidR="00AA5534" w:rsidRPr="00EA5BCB">
              <w:t>Gasparrini et al. 2015).</w:t>
            </w:r>
            <w:r w:rsidR="00B74675">
              <w:t xml:space="preserve"> </w:t>
            </w:r>
            <w:r w:rsidR="00AA5534" w:rsidRPr="00EA5BCB">
              <w:t xml:space="preserve">It is also widely accepted that direct attribution </w:t>
            </w:r>
            <w:r>
              <w:t>(</w:t>
            </w:r>
            <w:r w:rsidR="00AA5534" w:rsidRPr="00EA5BCB">
              <w:t>in medical records</w:t>
            </w:r>
            <w:r>
              <w:t>)</w:t>
            </w:r>
            <w:r w:rsidR="00AA5534" w:rsidRPr="00EA5BCB">
              <w:t xml:space="preserve"> of cause of death underestimates the number of people who die from temperature extremes </w:t>
            </w:r>
            <w:r w:rsidR="00AA5534" w:rsidRPr="00EA5BCB">
              <w:rPr>
                <w:highlight w:val="green"/>
              </w:rPr>
              <w:t>(</w:t>
            </w:r>
            <w:commentRangeStart w:id="531"/>
            <w:r w:rsidR="00AA5534" w:rsidRPr="00EA5BCB">
              <w:t>USGCRP 2016</w:t>
            </w:r>
            <w:commentRangeEnd w:id="531"/>
            <w:r w:rsidR="00CB50E4">
              <w:rPr>
                <w:rStyle w:val="CommentReference"/>
                <w:rFonts w:asciiTheme="minorHAnsi" w:hAnsiTheme="minorHAnsi"/>
                <w:i w:val="0"/>
              </w:rPr>
              <w:commentReference w:id="531"/>
            </w:r>
            <w:r w:rsidR="00AA5534" w:rsidRPr="00EA5BCB">
              <w:t>)</w:t>
            </w:r>
            <w:r>
              <w:t xml:space="preserve">. For example, </w:t>
            </w:r>
            <w:r w:rsidR="00AA5534" w:rsidRPr="00EA5BCB">
              <w:t>a person who dies from a heart attack that resulted from heat or cold exposure is</w:t>
            </w:r>
            <w:r>
              <w:t xml:space="preserve"> </w:t>
            </w:r>
            <w:r w:rsidR="00AA5534" w:rsidRPr="00EA5BCB">
              <w:t>listed only as having died from a heart attack, even though</w:t>
            </w:r>
            <w:r>
              <w:t xml:space="preserve"> extreme temperature exposure may have hastened or triggered the heart attack</w:t>
            </w:r>
            <w:r w:rsidR="00AA5534" w:rsidRPr="00EA5BCB">
              <w:t>.</w:t>
            </w:r>
          </w:p>
          <w:p w14:paraId="2B3A1BC9" w14:textId="12438554" w:rsidR="00AA5534" w:rsidRPr="00EA5BCB" w:rsidRDefault="00AA5534" w:rsidP="00B74675">
            <w:pPr>
              <w:pStyle w:val="nrpsnormalsidebarSB"/>
            </w:pPr>
            <w:r w:rsidRPr="00EA5BCB">
              <w:t>Looking to the future, the Fourth National Climate Assessment found that under a</w:t>
            </w:r>
            <w:r w:rsidR="00B74675">
              <w:t>n</w:t>
            </w:r>
            <w:r w:rsidRPr="00EA5BCB">
              <w:t xml:space="preserve"> </w:t>
            </w:r>
            <w:r w:rsidR="00B74675">
              <w:t xml:space="preserve">upper-bound (RCP8.5) emissions scenario </w:t>
            </w:r>
            <w:r w:rsidRPr="00EA5BCB">
              <w:t xml:space="preserve">we should expect a large increase in US extreme temperature deaths. In 49 large US cities, representing one-third of the nation’s population, the report projected that changes in extreme hot and extreme cold temperatures would result in 9300 additional premature deaths per year by 2090, at a cost of $140 billion per year in 2015 dollars </w:t>
            </w:r>
            <w:r w:rsidRPr="00EA5BCB">
              <w:rPr>
                <w:highlight w:val="green"/>
              </w:rPr>
              <w:t>(</w:t>
            </w:r>
            <w:r w:rsidRPr="00EA5BCB">
              <w:t>Ebi et al. 2018</w:t>
            </w:r>
            <w:r w:rsidR="00712488">
              <w:t>a</w:t>
            </w:r>
            <w:r w:rsidRPr="00EA5BCB">
              <w:t>). Since the study only covered populations in large cities, Montana was not included.</w:t>
            </w:r>
            <w:r w:rsidR="00CB50E4">
              <w:t xml:space="preserve"> </w:t>
            </w:r>
            <w:r w:rsidRPr="00EA5BCB">
              <w:t>These mortality estimates may be reduced through adaptation efforts, like acclimatization programs (e.g., ensuring adequate heating and cooling systems, improved insulation).</w:t>
            </w:r>
            <w:r w:rsidR="00B74675">
              <w:t xml:space="preserve"> </w:t>
            </w:r>
            <w:r w:rsidRPr="00EA5BCB">
              <w:t xml:space="preserve">The report also considered the reduction in extreme cold deaths expected in a warmer climate; approximately 100 fewer cold deaths per year were expected in the US by 2050, with no further reduction in cold deaths between 2050 and 2090 </w:t>
            </w:r>
            <w:r w:rsidRPr="00EA5BCB">
              <w:rPr>
                <w:highlight w:val="green"/>
              </w:rPr>
              <w:t>(</w:t>
            </w:r>
            <w:r w:rsidRPr="00EA5BCB">
              <w:t>Ebi et al. 2018</w:t>
            </w:r>
            <w:r w:rsidR="00712488">
              <w:t>a</w:t>
            </w:r>
            <w:r w:rsidR="00D83208">
              <w:t>)</w:t>
            </w:r>
          </w:p>
          <w:p w14:paraId="2A325D3C" w14:textId="0D854297" w:rsidR="00AA5534" w:rsidRDefault="00AA5534" w:rsidP="00B74675">
            <w:pPr>
              <w:pStyle w:val="nrpsnormalsidebarSB"/>
            </w:pPr>
            <w:r w:rsidRPr="00EA5BCB">
              <w:t>The bottom line is that high and low temperature extremes affect vulnerable populations, such as the unwell, the poor, the young, and the elderly, among others. Understanding the extreme-temperature risk for the future requires additional in-depth study of the interaction between temperature-related deaths and socioeconomic factors. With additional information, can we avoid adverse policy outcomes and achieve effective adaptation strategies.</w:t>
            </w:r>
            <w:r w:rsidRPr="00672F45">
              <w:t xml:space="preserve"> </w:t>
            </w:r>
          </w:p>
        </w:tc>
      </w:tr>
    </w:tbl>
    <w:p w14:paraId="4767EFBB" w14:textId="3D3DD262" w:rsidR="00AA5534" w:rsidRDefault="00AA5534" w:rsidP="00045BD1">
      <w:pPr>
        <w:rPr>
          <w:rFonts w:cstheme="minorHAnsi"/>
        </w:rPr>
      </w:pPr>
    </w:p>
    <w:p w14:paraId="2128B095" w14:textId="67534C6C" w:rsidR="00045BD1" w:rsidRDefault="00D97EDA" w:rsidP="00D97EDA">
      <w:pPr>
        <w:pStyle w:val="Heading2"/>
      </w:pPr>
      <w:bookmarkStart w:id="532" w:name="_Toc34208653"/>
      <w:r w:rsidRPr="00393DCD">
        <w:t>Air Quality and Climate Change</w:t>
      </w:r>
      <w:bookmarkEnd w:id="532"/>
    </w:p>
    <w:p w14:paraId="5B13E83A" w14:textId="0AECE2E7" w:rsidR="00D97EDA" w:rsidRDefault="00D97EDA" w:rsidP="00D97EDA">
      <w:pPr>
        <w:pStyle w:val="nrpsNormal"/>
      </w:pPr>
      <w:r>
        <w:t>Human health concerns related to air quality are, in a large part, due to particulate matter and ground level ozone, a</w:t>
      </w:r>
      <w:r w:rsidR="00DA0EC3">
        <w:t>s</w:t>
      </w:r>
      <w:r>
        <w:t xml:space="preserve"> described below</w:t>
      </w:r>
      <w:r w:rsidR="00393DCD">
        <w:t>:</w:t>
      </w:r>
    </w:p>
    <w:p w14:paraId="25C0DAA1" w14:textId="56F9176A" w:rsidR="00D97EDA" w:rsidRPr="005A4C5F" w:rsidRDefault="11C6D738" w:rsidP="00D97EDA">
      <w:pPr>
        <w:pStyle w:val="nrpsBulletlist"/>
        <w:rPr>
          <w:color w:val="auto"/>
          <w:sz w:val="24"/>
          <w:szCs w:val="24"/>
        </w:rPr>
      </w:pPr>
      <w:r w:rsidRPr="11C6D738">
        <w:rPr>
          <w:i/>
          <w:iCs/>
        </w:rPr>
        <w:t>Particulate matter (PM)—</w:t>
      </w:r>
      <w:r>
        <w:t xml:space="preserve">especially PM2.5, or particulates under 2.5 </w:t>
      </w:r>
      <w:commentRangeStart w:id="533"/>
      <w:r>
        <w:t xml:space="preserve">micrometers </w:t>
      </w:r>
      <w:commentRangeEnd w:id="533"/>
      <w:r w:rsidR="00D97EDA">
        <w:rPr>
          <w:rStyle w:val="CommentReference"/>
        </w:rPr>
        <w:commentReference w:id="533"/>
      </w:r>
      <w:r>
        <w:t xml:space="preserve">in size—has been associated with multiple health effects, including cardiovascular, respiratory, and immunological, the latter manifesting as increased risk for pneumonia </w:t>
      </w:r>
      <w:r w:rsidRPr="11C6D738">
        <w:rPr>
          <w:highlight w:val="green"/>
        </w:rPr>
        <w:t>(</w:t>
      </w:r>
      <w:r>
        <w:t xml:space="preserve">Rappold et al. 2011; </w:t>
      </w:r>
      <w:commentRangeStart w:id="534"/>
      <w:r>
        <w:t>Reid et al. 2016</w:t>
      </w:r>
      <w:commentRangeEnd w:id="534"/>
      <w:r w:rsidR="00D97EDA">
        <w:rPr>
          <w:rStyle w:val="CommentReference"/>
        </w:rPr>
        <w:commentReference w:id="534"/>
      </w:r>
      <w:r>
        <w:t xml:space="preserve">; Tinling et al. 2016). Additionally, particulate matter has been found to cross the placenta in pregnant women </w:t>
      </w:r>
      <w:r w:rsidRPr="11C6D738">
        <w:rPr>
          <w:highlight w:val="green"/>
        </w:rPr>
        <w:t>(</w:t>
      </w:r>
      <w:r>
        <w:t xml:space="preserve">Bové et al. 2019), and </w:t>
      </w:r>
      <w:del w:id="535" w:author="Robert Byron" w:date="2020-03-10T21:24:00Z">
        <w:r w:rsidR="00D97EDA" w:rsidDel="11C6D738">
          <w:delText>be</w:delText>
        </w:r>
      </w:del>
      <w:ins w:id="536" w:author="Robert Byron" w:date="2020-03-10T21:24:00Z">
        <w:r>
          <w:t>has been</w:t>
        </w:r>
      </w:ins>
      <w:r>
        <w:t xml:space="preserve"> associated with preterm birth </w:t>
      </w:r>
      <w:r w:rsidRPr="11C6D738">
        <w:rPr>
          <w:highlight w:val="green"/>
        </w:rPr>
        <w:t>(</w:t>
      </w:r>
      <w:r>
        <w:t xml:space="preserve">DeFranco et al. 2016; Trasande et al. 2016) and low birth weight </w:t>
      </w:r>
      <w:r w:rsidRPr="11C6D738">
        <w:rPr>
          <w:highlight w:val="green"/>
        </w:rPr>
        <w:t>(</w:t>
      </w:r>
      <w:r w:rsidRPr="11C6D738">
        <w:t>Fleischer et al. 2014).</w:t>
      </w:r>
    </w:p>
    <w:p w14:paraId="729018FE" w14:textId="77777777" w:rsidR="00D97EDA" w:rsidRDefault="00D97EDA" w:rsidP="00D97EDA">
      <w:pPr>
        <w:pStyle w:val="nrpsBulletlist"/>
      </w:pPr>
      <w:r w:rsidRPr="00834D1D">
        <w:rPr>
          <w:i/>
        </w:rPr>
        <w:t>Ground level ozone</w:t>
      </w:r>
      <w:r w:rsidRPr="005A4C5F">
        <w:t xml:space="preserve">, formed primarily when sunlight acts on nitrous oxides and volatile organic compounds, has been associated with asthma exacerbations, increased hospitalizations, and premature mortality </w:t>
      </w:r>
      <w:r w:rsidRPr="003A16F4">
        <w:rPr>
          <w:highlight w:val="green"/>
        </w:rPr>
        <w:t>(</w:t>
      </w:r>
      <w:r w:rsidRPr="005A4C5F">
        <w:t>Bell et al. 2004; Zanobetti and Schwartz 2008; Di et al. 2017), as</w:t>
      </w:r>
      <w:r>
        <w:t xml:space="preserve"> well as </w:t>
      </w:r>
      <w:r w:rsidRPr="00D97EDA">
        <w:t>with preterm</w:t>
      </w:r>
      <w:r>
        <w:t xml:space="preserve"> birth </w:t>
      </w:r>
      <w:r w:rsidRPr="003A16F4">
        <w:rPr>
          <w:highlight w:val="green"/>
        </w:rPr>
        <w:t>(</w:t>
      </w:r>
      <w:r>
        <w:t>Olsson et al. 2013).</w:t>
      </w:r>
    </w:p>
    <w:p w14:paraId="1D1BC58E" w14:textId="744B3F1A" w:rsidR="00D97EDA" w:rsidRDefault="00D97EDA" w:rsidP="00D97EDA">
      <w:pPr>
        <w:pStyle w:val="nrpsNormal"/>
      </w:pPr>
      <w:r>
        <w:t>Both particulate matter and ground level ozone are expected to increase with climate change. In Montana, ozone levels are generally low, but</w:t>
      </w:r>
      <w:r w:rsidR="00070313">
        <w:t xml:space="preserve"> particulate matter</w:t>
      </w:r>
      <w:r>
        <w:t xml:space="preserve"> levels </w:t>
      </w:r>
      <w:r w:rsidR="00D26D08">
        <w:t xml:space="preserve">potentially </w:t>
      </w:r>
      <w:r>
        <w:t>elevated</w:t>
      </w:r>
      <w:r w:rsidR="00D26D08">
        <w:t xml:space="preserve">. Eight counties in Montana, for example, received grades of “F” for particulate matter in the American Lung Association report </w:t>
      </w:r>
      <w:r w:rsidR="00D26D08" w:rsidRPr="11C6D738">
        <w:rPr>
          <w:i/>
          <w:iCs/>
        </w:rPr>
        <w:t>State of the Air 2018</w:t>
      </w:r>
      <w:r w:rsidR="00D26D08">
        <w:t xml:space="preserve"> </w:t>
      </w:r>
      <w:r w:rsidR="00D26D08" w:rsidRPr="00DA0EC3">
        <w:rPr>
          <w:color w:val="auto"/>
          <w:highlight w:val="green"/>
        </w:rPr>
        <w:t>(</w:t>
      </w:r>
      <w:r w:rsidR="00D26D08">
        <w:t>American Lung Association 2018).</w:t>
      </w:r>
      <w:r w:rsidR="00D26D08">
        <w:rPr>
          <w:rStyle w:val="FootnoteReference"/>
        </w:rPr>
        <w:footnoteReference w:id="11"/>
      </w:r>
      <w:r w:rsidR="00D26D08">
        <w:t xml:space="preserve"> Wildfires can provide </w:t>
      </w:r>
      <w:r>
        <w:t xml:space="preserve">significant contributions </w:t>
      </w:r>
      <w:r w:rsidR="00D26D08">
        <w:t>to high levels of particulate matter. In addition, s</w:t>
      </w:r>
      <w:r w:rsidR="006F6E87">
        <w:t xml:space="preserve">ome local areas </w:t>
      </w:r>
      <w:r>
        <w:t xml:space="preserve">have </w:t>
      </w:r>
      <w:r w:rsidRPr="00150666">
        <w:t>elevated</w:t>
      </w:r>
      <w:r w:rsidR="00070313" w:rsidRPr="00070313">
        <w:t xml:space="preserve"> </w:t>
      </w:r>
      <w:r w:rsidR="00070313">
        <w:t>particulate matter</w:t>
      </w:r>
      <w:r w:rsidRPr="00150666">
        <w:t xml:space="preserve"> levels during winter months due to inversion layers </w:t>
      </w:r>
      <w:ins w:id="537" w:author="Robert Byron" w:date="2020-03-10T21:25:00Z">
        <w:r w:rsidRPr="00150666">
          <w:t>in combination with</w:t>
        </w:r>
      </w:ins>
      <w:r w:rsidRPr="00150666">
        <w:t>and high woodstove usage.</w:t>
      </w:r>
      <w:r w:rsidR="003532ED">
        <w:t xml:space="preserve"> </w:t>
      </w:r>
    </w:p>
    <w:p w14:paraId="01A7BFFA" w14:textId="4B2D8A84" w:rsidR="00D97EDA" w:rsidRDefault="0060511B" w:rsidP="0060511B">
      <w:pPr>
        <w:pStyle w:val="nrpsHeading2"/>
      </w:pPr>
      <w:bookmarkStart w:id="538" w:name="_Toc34208654"/>
      <w:r w:rsidRPr="0022473A">
        <w:t>Wildfires and Wildfire Smoke</w:t>
      </w:r>
      <w:bookmarkEnd w:id="538"/>
      <w:r w:rsidR="00033858">
        <w:t xml:space="preserve">   </w:t>
      </w:r>
    </w:p>
    <w:p w14:paraId="0880471F" w14:textId="69DB1B02" w:rsidR="0060511B" w:rsidRPr="00473516" w:rsidRDefault="00767418" w:rsidP="0060511B">
      <w:pPr>
        <w:pStyle w:val="nrpsNormal"/>
      </w:pPr>
      <w:r>
        <w:t>Between 1997-2006</w:t>
      </w:r>
      <w:r>
        <w:rPr>
          <w:color w:val="000000"/>
        </w:rPr>
        <w:t xml:space="preserve"> an annual global count of </w:t>
      </w:r>
      <w:r w:rsidR="0060511B" w:rsidRPr="005A4C5F">
        <w:t xml:space="preserve">339,000 deaths </w:t>
      </w:r>
      <w:r>
        <w:t xml:space="preserve">has been attributed to </w:t>
      </w:r>
      <w:r w:rsidR="0060511B" w:rsidRPr="005A4C5F">
        <w:t>wildfires</w:t>
      </w:r>
      <w:r>
        <w:t xml:space="preserve"> </w:t>
      </w:r>
      <w:r w:rsidRPr="003A16F4">
        <w:rPr>
          <w:highlight w:val="green"/>
        </w:rPr>
        <w:t>(</w:t>
      </w:r>
      <w:r w:rsidRPr="005A4C5F">
        <w:rPr>
          <w:color w:val="000000"/>
        </w:rPr>
        <w:t>Johnston et al. 2012)</w:t>
      </w:r>
      <w:r w:rsidR="0060511B" w:rsidRPr="005A4C5F">
        <w:t xml:space="preserve">. </w:t>
      </w:r>
      <w:r w:rsidR="0060511B" w:rsidRPr="005F7E36">
        <w:t xml:space="preserve">Deaths and injuries can occur </w:t>
      </w:r>
      <w:r>
        <w:t>to</w:t>
      </w:r>
      <w:r w:rsidR="0060511B" w:rsidRPr="005F7E36">
        <w:t xml:space="preserve"> people caught in fast-moving fires, </w:t>
      </w:r>
      <w:r w:rsidR="0060511B">
        <w:t xml:space="preserve">as </w:t>
      </w:r>
      <w:r w:rsidR="0060511B" w:rsidRPr="005F7E36">
        <w:t>well as among emergency response personnel, firefighters, and other</w:t>
      </w:r>
      <w:r w:rsidR="0060511B">
        <w:t>s</w:t>
      </w:r>
      <w:r w:rsidR="0060511B" w:rsidRPr="005F7E36">
        <w:t xml:space="preserve"> assisting with fire management.</w:t>
      </w:r>
      <w:r w:rsidR="0060511B">
        <w:t xml:space="preserve"> </w:t>
      </w:r>
      <w:r w:rsidR="0060511B" w:rsidRPr="005F7E36">
        <w:t>Wildfires can result in large</w:t>
      </w:r>
      <w:r w:rsidR="00070313">
        <w:t>-</w:t>
      </w:r>
      <w:r w:rsidR="0060511B" w:rsidRPr="005F7E36">
        <w:t xml:space="preserve">scale, temporary evacuations, or </w:t>
      </w:r>
      <w:r w:rsidR="0060511B" w:rsidRPr="00473516">
        <w:t xml:space="preserve">permanent displacement following the destruction of homes or even entire towns </w:t>
      </w:r>
      <w:r w:rsidR="0060511B" w:rsidRPr="00473516">
        <w:rPr>
          <w:highlight w:val="green"/>
        </w:rPr>
        <w:t>(</w:t>
      </w:r>
      <w:r w:rsidR="00266197">
        <w:rPr>
          <w:color w:val="000000"/>
          <w:szCs w:val="23"/>
        </w:rPr>
        <w:t>Insurance Information Institute undated)</w:t>
      </w:r>
      <w:r w:rsidR="0060511B" w:rsidRPr="00473516">
        <w:t xml:space="preserve">. The November 2018 Paradise Fire in California, for example, killed 85 people, displaced hundreds, and destroyed over 18,000 buildings </w:t>
      </w:r>
      <w:r w:rsidR="0060511B" w:rsidRPr="00473516">
        <w:rPr>
          <w:highlight w:val="green"/>
        </w:rPr>
        <w:t>(</w:t>
      </w:r>
      <w:r w:rsidR="00C77E1E">
        <w:t xml:space="preserve">Vox </w:t>
      </w:r>
      <w:r w:rsidR="00266197">
        <w:rPr>
          <w:color w:val="000000"/>
          <w:szCs w:val="23"/>
        </w:rPr>
        <w:t>2019)</w:t>
      </w:r>
      <w:r w:rsidR="0060511B" w:rsidRPr="00473516">
        <w:t>.</w:t>
      </w:r>
    </w:p>
    <w:p w14:paraId="1201E5F9" w14:textId="77777777" w:rsidR="00596E2B" w:rsidRDefault="0060511B" w:rsidP="0060511B">
      <w:pPr>
        <w:pStyle w:val="nrpsNormal"/>
      </w:pPr>
      <w:r>
        <w:t>Wildfire smoke, which can extend far beyond the immediate fire area, contains many contaminants hazardous to human health. Those substances include particulate matter</w:t>
      </w:r>
      <w:r w:rsidRPr="005A4C5F">
        <w:t xml:space="preserve">, polyaromatic hydrocarbons, carbon monoxide, nitrous oxide, aldehydes, benzene, and </w:t>
      </w:r>
      <w:r>
        <w:t>more</w:t>
      </w:r>
      <w:r w:rsidRPr="005A4C5F">
        <w:t xml:space="preserve"> </w:t>
      </w:r>
      <w:r w:rsidRPr="003A16F4">
        <w:rPr>
          <w:highlight w:val="green"/>
        </w:rPr>
        <w:t>(</w:t>
      </w:r>
      <w:r w:rsidRPr="005A4C5F">
        <w:rPr>
          <w:color w:val="000000"/>
        </w:rPr>
        <w:t>Naeher et al. 2010; Reisen et al. 2015</w:t>
      </w:r>
      <w:r>
        <w:rPr>
          <w:color w:val="000000"/>
        </w:rPr>
        <w:t xml:space="preserve">; </w:t>
      </w:r>
      <w:commentRangeStart w:id="539"/>
      <w:r w:rsidRPr="00A9524E">
        <w:rPr>
          <w:rFonts w:cstheme="minorHAnsi"/>
        </w:rPr>
        <w:t xml:space="preserve">Ammann et al. 2001; Dennis et al. 2002; Lighty et al. 2000; </w:t>
      </w:r>
      <w:commentRangeEnd w:id="539"/>
      <w:r w:rsidR="00014079">
        <w:rPr>
          <w:rStyle w:val="CommentReference"/>
          <w:rFonts w:asciiTheme="minorHAnsi" w:hAnsiTheme="minorHAnsi"/>
        </w:rPr>
        <w:commentReference w:id="539"/>
      </w:r>
      <w:r w:rsidRPr="00A9524E">
        <w:rPr>
          <w:rFonts w:cstheme="minorHAnsi"/>
        </w:rPr>
        <w:t>Sapkota et al. 2005</w:t>
      </w:r>
      <w:r w:rsidRPr="005A4C5F">
        <w:rPr>
          <w:color w:val="000000"/>
        </w:rPr>
        <w:t>).</w:t>
      </w:r>
      <w:r w:rsidRPr="005A4C5F">
        <w:t xml:space="preserve"> </w:t>
      </w:r>
      <w:r w:rsidR="00767418">
        <w:t>Exposure to w</w:t>
      </w:r>
      <w:r>
        <w:t xml:space="preserve">ildfire </w:t>
      </w:r>
      <w:r>
        <w:lastRenderedPageBreak/>
        <w:t xml:space="preserve">smoke </w:t>
      </w:r>
      <w:r w:rsidR="00767418">
        <w:t xml:space="preserve">can </w:t>
      </w:r>
      <w:r>
        <w:t>result in emergency departments for a variety of conditions</w:t>
      </w:r>
      <w:r w:rsidR="00767418">
        <w:t>, newly caused or agitated</w:t>
      </w:r>
      <w:r>
        <w:t xml:space="preserve">, including </w:t>
      </w:r>
      <w:r w:rsidRPr="0074433C">
        <w:t>respiratory conditions</w:t>
      </w:r>
      <w:r w:rsidR="00767418">
        <w:t xml:space="preserve"> </w:t>
      </w:r>
      <w:r w:rsidR="00596E2B">
        <w:t xml:space="preserve">like </w:t>
      </w:r>
      <w:r w:rsidRPr="0074433C">
        <w:t>asthma</w:t>
      </w:r>
      <w:r w:rsidR="00596E2B">
        <w:t xml:space="preserve"> and</w:t>
      </w:r>
      <w:r w:rsidR="00767418">
        <w:t xml:space="preserve"> </w:t>
      </w:r>
      <w:r>
        <w:t>c</w:t>
      </w:r>
      <w:r w:rsidRPr="0074433C">
        <w:t xml:space="preserve">hronic </w:t>
      </w:r>
      <w:r>
        <w:t>o</w:t>
      </w:r>
      <w:r w:rsidRPr="0074433C">
        <w:t xml:space="preserve">bstructive </w:t>
      </w:r>
      <w:r>
        <w:t>p</w:t>
      </w:r>
      <w:r w:rsidRPr="0074433C">
        <w:t xml:space="preserve">ulmonary </w:t>
      </w:r>
      <w:r>
        <w:t>d</w:t>
      </w:r>
      <w:r w:rsidRPr="0074433C">
        <w:t xml:space="preserve">isease </w:t>
      </w:r>
      <w:r w:rsidRPr="0074433C">
        <w:rPr>
          <w:highlight w:val="green"/>
        </w:rPr>
        <w:t>(</w:t>
      </w:r>
      <w:r w:rsidRPr="0022473A">
        <w:rPr>
          <w:color w:val="000000"/>
        </w:rPr>
        <w:t xml:space="preserve">Rappold et al. 2011; </w:t>
      </w:r>
      <w:commentRangeStart w:id="540"/>
      <w:r w:rsidRPr="0022473A">
        <w:rPr>
          <w:color w:val="000000"/>
        </w:rPr>
        <w:t>Reid et al. 2016</w:t>
      </w:r>
      <w:commentRangeEnd w:id="540"/>
      <w:r w:rsidR="000A52A9" w:rsidRPr="0022473A">
        <w:rPr>
          <w:rStyle w:val="CommentReference"/>
          <w:rFonts w:asciiTheme="minorHAnsi" w:hAnsiTheme="minorHAnsi"/>
        </w:rPr>
        <w:commentReference w:id="540"/>
      </w:r>
      <w:r w:rsidRPr="0022473A">
        <w:rPr>
          <w:color w:val="000000"/>
        </w:rPr>
        <w:t>; Tinling et al. 2016; Cascio, 2018</w:t>
      </w:r>
      <w:r w:rsidRPr="005A4C5F">
        <w:rPr>
          <w:color w:val="000000"/>
        </w:rPr>
        <w:t>)</w:t>
      </w:r>
      <w:r>
        <w:rPr>
          <w:color w:val="000000"/>
        </w:rPr>
        <w:t>;</w:t>
      </w:r>
      <w:r w:rsidRPr="005A4C5F">
        <w:t xml:space="preserve"> cardiovascular conditions, including stroke, heart attack</w:t>
      </w:r>
      <w:r>
        <w:t>,</w:t>
      </w:r>
      <w:r w:rsidRPr="005A4C5F">
        <w:t xml:space="preserve"> and heart failure </w:t>
      </w:r>
      <w:r w:rsidRPr="003A16F4">
        <w:rPr>
          <w:highlight w:val="green"/>
        </w:rPr>
        <w:t>(</w:t>
      </w:r>
      <w:r w:rsidRPr="005A4C5F">
        <w:rPr>
          <w:color w:val="000000"/>
        </w:rPr>
        <w:t>Wettstein et al. 2018)</w:t>
      </w:r>
      <w:r>
        <w:rPr>
          <w:color w:val="000000"/>
        </w:rPr>
        <w:t>;</w:t>
      </w:r>
      <w:r w:rsidRPr="005A4C5F">
        <w:t xml:space="preserve"> and cardiac arrest  </w:t>
      </w:r>
      <w:r w:rsidRPr="003A16F4">
        <w:rPr>
          <w:highlight w:val="green"/>
        </w:rPr>
        <w:t>(</w:t>
      </w:r>
      <w:r w:rsidRPr="0022473A">
        <w:rPr>
          <w:color w:val="000000"/>
        </w:rPr>
        <w:t>Dennekamp et al. 2015; Haikerwal et al. 2015)</w:t>
      </w:r>
      <w:r w:rsidRPr="0022473A">
        <w:t xml:space="preserve">. </w:t>
      </w:r>
      <w:r w:rsidR="00596E2B">
        <w:t xml:space="preserve">Exposure to wildfire smoke </w:t>
      </w:r>
      <w:r w:rsidRPr="0022473A">
        <w:t>also increases the risk of respiratory dise</w:t>
      </w:r>
      <w:r w:rsidRPr="00A9524E">
        <w:t xml:space="preserve">ase and mortality </w:t>
      </w:r>
      <w:r w:rsidRPr="0022473A">
        <w:rPr>
          <w:highlight w:val="green"/>
        </w:rPr>
        <w:t>(</w:t>
      </w:r>
      <w:r w:rsidRPr="0022473A">
        <w:t>Fann et al. 2018, Liu et al. 2015, Cascio 2018</w:t>
      </w:r>
      <w:r w:rsidRPr="00A9524E">
        <w:t xml:space="preserve">). </w:t>
      </w:r>
    </w:p>
    <w:p w14:paraId="3C3518E0" w14:textId="20606087" w:rsidR="0060511B" w:rsidRDefault="0060511B" w:rsidP="0060511B">
      <w:pPr>
        <w:pStyle w:val="nrpsNormal"/>
      </w:pPr>
      <w:r w:rsidRPr="00A9524E">
        <w:rPr>
          <w:rFonts w:cstheme="minorHAnsi"/>
        </w:rPr>
        <w:t xml:space="preserve">Exposure to </w:t>
      </w:r>
      <w:r w:rsidR="00070313">
        <w:t>particulate matter</w:t>
      </w:r>
      <w:r w:rsidR="00596E2B">
        <w:t>, a</w:t>
      </w:r>
      <w:r w:rsidR="009B6947">
        <w:t>n important</w:t>
      </w:r>
      <w:r w:rsidR="00596E2B">
        <w:t xml:space="preserve"> constituent of wildfire smoke,</w:t>
      </w:r>
      <w:r w:rsidRPr="00A9524E">
        <w:rPr>
          <w:rFonts w:cstheme="minorHAnsi"/>
        </w:rPr>
        <w:t xml:space="preserve"> can lead to chronic diseases or reduced life expectancy </w:t>
      </w:r>
      <w:r w:rsidRPr="0022473A">
        <w:rPr>
          <w:rFonts w:cstheme="minorHAnsi"/>
          <w:highlight w:val="green"/>
        </w:rPr>
        <w:t>(</w:t>
      </w:r>
      <w:commentRangeStart w:id="541"/>
      <w:r w:rsidRPr="0022473A">
        <w:rPr>
          <w:rFonts w:cstheme="minorHAnsi"/>
        </w:rPr>
        <w:t>Pope et al. 2009; Puett et al. 2009</w:t>
      </w:r>
      <w:commentRangeEnd w:id="541"/>
      <w:r w:rsidR="00A56CD9" w:rsidRPr="0022473A">
        <w:rPr>
          <w:rStyle w:val="CommentReference"/>
          <w:rFonts w:asciiTheme="minorHAnsi" w:hAnsiTheme="minorHAnsi"/>
        </w:rPr>
        <w:commentReference w:id="541"/>
      </w:r>
      <w:r w:rsidRPr="00A9524E">
        <w:rPr>
          <w:rFonts w:cstheme="minorHAnsi"/>
        </w:rPr>
        <w:t xml:space="preserve">). Acute exposure to </w:t>
      </w:r>
      <w:r w:rsidR="00070313">
        <w:t>particulate matter</w:t>
      </w:r>
      <w:r w:rsidRPr="00A9524E">
        <w:rPr>
          <w:rFonts w:cstheme="minorHAnsi"/>
        </w:rPr>
        <w:t xml:space="preserve"> is associated with various health outcomes, from </w:t>
      </w:r>
      <w:r>
        <w:rPr>
          <w:rFonts w:cstheme="minorHAnsi"/>
        </w:rPr>
        <w:t xml:space="preserve">exacerbations of </w:t>
      </w:r>
      <w:r w:rsidRPr="00A9524E">
        <w:rPr>
          <w:rFonts w:cstheme="minorHAnsi"/>
        </w:rPr>
        <w:t>respiratory symptoms to increased medication</w:t>
      </w:r>
      <w:r>
        <w:rPr>
          <w:rFonts w:cstheme="minorHAnsi"/>
        </w:rPr>
        <w:t xml:space="preserve"> use</w:t>
      </w:r>
      <w:r w:rsidRPr="00A9524E">
        <w:rPr>
          <w:rFonts w:cstheme="minorHAnsi"/>
        </w:rPr>
        <w:t xml:space="preserve"> </w:t>
      </w:r>
      <w:r w:rsidRPr="0022473A">
        <w:rPr>
          <w:rFonts w:cstheme="minorHAnsi"/>
          <w:highlight w:val="green"/>
        </w:rPr>
        <w:t>(</w:t>
      </w:r>
      <w:commentRangeStart w:id="542"/>
      <w:r w:rsidRPr="0022473A">
        <w:rPr>
          <w:rFonts w:cstheme="minorHAnsi"/>
        </w:rPr>
        <w:t>Gielen et al. 1997</w:t>
      </w:r>
      <w:commentRangeEnd w:id="542"/>
      <w:r w:rsidR="005F01D1" w:rsidRPr="0022473A">
        <w:rPr>
          <w:rStyle w:val="CommentReference"/>
          <w:rFonts w:asciiTheme="minorHAnsi" w:hAnsiTheme="minorHAnsi"/>
        </w:rPr>
        <w:commentReference w:id="542"/>
      </w:r>
      <w:r w:rsidRPr="00A9524E">
        <w:rPr>
          <w:rFonts w:cstheme="minorHAnsi"/>
        </w:rPr>
        <w:t xml:space="preserve">) to hospital admissions or death </w:t>
      </w:r>
      <w:r w:rsidRPr="0022473A">
        <w:rPr>
          <w:rFonts w:cstheme="minorHAnsi"/>
          <w:highlight w:val="green"/>
        </w:rPr>
        <w:t>(</w:t>
      </w:r>
      <w:r w:rsidRPr="00A9524E">
        <w:rPr>
          <w:rFonts w:cstheme="minorHAnsi"/>
        </w:rPr>
        <w:t>e.g.</w:t>
      </w:r>
      <w:r w:rsidR="0022473A">
        <w:rPr>
          <w:rFonts w:cstheme="minorHAnsi"/>
        </w:rPr>
        <w:t>,</w:t>
      </w:r>
      <w:r w:rsidRPr="00A9524E">
        <w:rPr>
          <w:rFonts w:cstheme="minorHAnsi"/>
        </w:rPr>
        <w:t xml:space="preserve"> </w:t>
      </w:r>
      <w:commentRangeStart w:id="543"/>
      <w:r w:rsidRPr="0022473A">
        <w:rPr>
          <w:rFonts w:cstheme="minorHAnsi"/>
        </w:rPr>
        <w:t>Dominici et al. 2006; Schwartz et al. 1996</w:t>
      </w:r>
      <w:commentRangeEnd w:id="543"/>
      <w:r w:rsidR="00F2052D" w:rsidRPr="0022473A">
        <w:rPr>
          <w:rStyle w:val="CommentReference"/>
          <w:rFonts w:asciiTheme="minorHAnsi" w:hAnsiTheme="minorHAnsi"/>
        </w:rPr>
        <w:commentReference w:id="543"/>
      </w:r>
      <w:r w:rsidRPr="00A9524E">
        <w:rPr>
          <w:rFonts w:cstheme="minorHAnsi"/>
        </w:rPr>
        <w:t>).</w:t>
      </w:r>
      <w:r w:rsidR="009B6947" w:rsidRPr="009B6947">
        <w:t xml:space="preserve"> </w:t>
      </w:r>
      <w:r w:rsidR="009B6947">
        <w:t>Similarly, Liu et al. (2015) found that in the US e</w:t>
      </w:r>
      <w:r w:rsidR="009B6947" w:rsidRPr="00A9524E">
        <w:t>levated total ambient</w:t>
      </w:r>
      <w:r w:rsidR="009B6947">
        <w:t xml:space="preserve"> particulate matter</w:t>
      </w:r>
      <w:r w:rsidR="009B6947" w:rsidRPr="00A9524E">
        <w:t xml:space="preserve"> during or after wildfires were associated with acute health outcomes </w:t>
      </w:r>
      <w:r w:rsidR="009B6947" w:rsidRPr="00065CC0">
        <w:rPr>
          <w:highlight w:val="green"/>
        </w:rPr>
        <w:t>(</w:t>
      </w:r>
      <w:r w:rsidR="009B6947" w:rsidRPr="00A9524E">
        <w:t>Liu et al. 2015).</w:t>
      </w:r>
    </w:p>
    <w:p w14:paraId="1330D6B4" w14:textId="227DC727" w:rsidR="00596E2B" w:rsidRDefault="0060511B" w:rsidP="0060511B">
      <w:pPr>
        <w:pStyle w:val="nrpsNormal"/>
      </w:pPr>
      <w:r w:rsidRPr="00A9524E">
        <w:t>Wildfires were estimated to contribute about 18% of the total atmospheric</w:t>
      </w:r>
      <w:r w:rsidR="00070313">
        <w:t xml:space="preserve"> particulate matter</w:t>
      </w:r>
      <w:r w:rsidRPr="00A9524E">
        <w:t xml:space="preserve"> </w:t>
      </w:r>
      <w:r w:rsidR="00070313">
        <w:t xml:space="preserve">(PM) </w:t>
      </w:r>
      <w:r w:rsidRPr="00A9524E">
        <w:t>emissions in the US from 2004</w:t>
      </w:r>
      <w:r w:rsidR="00596E2B">
        <w:t>-</w:t>
      </w:r>
      <w:r w:rsidRPr="00A9524E">
        <w:t xml:space="preserve">2009 </w:t>
      </w:r>
      <w:r w:rsidRPr="00065CC0">
        <w:rPr>
          <w:highlight w:val="green"/>
        </w:rPr>
        <w:t>(</w:t>
      </w:r>
      <w:r w:rsidRPr="0022473A">
        <w:t>Liu et al. 2015).</w:t>
      </w:r>
      <w:r w:rsidRPr="00A9524E">
        <w:t xml:space="preserve"> </w:t>
      </w:r>
      <w:commentRangeStart w:id="544"/>
      <w:r w:rsidRPr="00A9524E">
        <w:t xml:space="preserve">However, on days exceeding regulatory </w:t>
      </w:r>
      <w:r w:rsidR="00070313" w:rsidRPr="00A9524E">
        <w:t>P</w:t>
      </w:r>
      <w:r w:rsidR="00070313">
        <w:t xml:space="preserve">M2.5 </w:t>
      </w:r>
      <w:r w:rsidRPr="00A9524E">
        <w:t>standards wildfires contributed an average of 71.3 % of total P</w:t>
      </w:r>
      <w:r w:rsidR="0022473A">
        <w:t>M2.5</w:t>
      </w:r>
      <w:r w:rsidRPr="00A9524E">
        <w:t xml:space="preserve">. </w:t>
      </w:r>
      <w:commentRangeEnd w:id="544"/>
      <w:r w:rsidR="00596E2B">
        <w:rPr>
          <w:rStyle w:val="CommentReference"/>
          <w:rFonts w:asciiTheme="minorHAnsi" w:hAnsiTheme="minorHAnsi"/>
        </w:rPr>
        <w:commentReference w:id="544"/>
      </w:r>
      <w:r w:rsidRPr="00A9524E">
        <w:t xml:space="preserve">Under future climate change, Liu et al. </w:t>
      </w:r>
      <w:r w:rsidRPr="00065CC0">
        <w:rPr>
          <w:highlight w:val="green"/>
        </w:rPr>
        <w:t>(</w:t>
      </w:r>
      <w:r w:rsidRPr="00A9524E">
        <w:t>2015) estimated that more than 82 million individuals will experience a 57 % and 31 % increase in the frequency and intensity, respectively, of “</w:t>
      </w:r>
      <w:r>
        <w:t>s</w:t>
      </w:r>
      <w:r w:rsidRPr="00A9524E">
        <w:t xml:space="preserve">moke </w:t>
      </w:r>
      <w:r>
        <w:t>w</w:t>
      </w:r>
      <w:r w:rsidRPr="00A9524E">
        <w:t xml:space="preserve">aves” defined as </w:t>
      </w:r>
      <w:r w:rsidR="00596E2B">
        <w:t xml:space="preserve">two or more </w:t>
      </w:r>
      <w:r w:rsidRPr="00A9524E">
        <w:t>consecutive days with high</w:t>
      </w:r>
      <w:r w:rsidR="00596E2B">
        <w:t>,</w:t>
      </w:r>
      <w:r w:rsidRPr="00A9524E">
        <w:t xml:space="preserve"> </w:t>
      </w:r>
      <w:proofErr w:type="gramStart"/>
      <w:r w:rsidRPr="00A9524E">
        <w:t>wildfire-specific</w:t>
      </w:r>
      <w:proofErr w:type="gramEnd"/>
      <w:r w:rsidRPr="00A9524E">
        <w:t xml:space="preserve"> </w:t>
      </w:r>
      <w:r w:rsidR="00070313" w:rsidRPr="00A9524E">
        <w:t>P</w:t>
      </w:r>
      <w:r w:rsidR="00070313">
        <w:t>M2.5</w:t>
      </w:r>
      <w:r w:rsidRPr="00A9524E">
        <w:t xml:space="preserve">. Wildfires are projected to become the principal driver of summertime </w:t>
      </w:r>
      <w:r w:rsidR="00070313">
        <w:t xml:space="preserve">particulate matter </w:t>
      </w:r>
      <w:r w:rsidRPr="00A9524E">
        <w:t xml:space="preserve">concentrations in the western US </w:t>
      </w:r>
      <w:r w:rsidRPr="00065CC0">
        <w:rPr>
          <w:highlight w:val="green"/>
        </w:rPr>
        <w:t>(</w:t>
      </w:r>
      <w:r w:rsidR="00685A6D" w:rsidRPr="003A16F4">
        <w:t>Ebi et al. 2018</w:t>
      </w:r>
      <w:r w:rsidR="00712488">
        <w:t>a</w:t>
      </w:r>
      <w:r>
        <w:t xml:space="preserve">). </w:t>
      </w:r>
    </w:p>
    <w:p w14:paraId="5C082514" w14:textId="425EEAA8" w:rsidR="0060511B" w:rsidRDefault="0060511B" w:rsidP="0060511B">
      <w:pPr>
        <w:pStyle w:val="nrpsNormal"/>
      </w:pPr>
      <w:r w:rsidRPr="00A9524E">
        <w:t xml:space="preserve">Wildfires and prescribed fires contribute to ozone formation </w:t>
      </w:r>
      <w:r w:rsidRPr="00065CC0">
        <w:rPr>
          <w:highlight w:val="green"/>
        </w:rPr>
        <w:t>(</w:t>
      </w:r>
      <w:commentRangeStart w:id="545"/>
      <w:r w:rsidRPr="00A9524E">
        <w:t>Jaffe et al. 2008</w:t>
      </w:r>
      <w:commentRangeEnd w:id="545"/>
      <w:r w:rsidR="00E7217B">
        <w:rPr>
          <w:rStyle w:val="CommentReference"/>
          <w:rFonts w:asciiTheme="minorHAnsi" w:hAnsiTheme="minorHAnsi"/>
        </w:rPr>
        <w:commentReference w:id="545"/>
      </w:r>
      <w:r>
        <w:t>;</w:t>
      </w:r>
      <w:r w:rsidRPr="00A9524E">
        <w:t xml:space="preserve"> Jaffe and Widger 2012) which can contribute to other human</w:t>
      </w:r>
      <w:r w:rsidR="009B6947">
        <w:t>-</w:t>
      </w:r>
      <w:r w:rsidRPr="00A9524E">
        <w:t>health</w:t>
      </w:r>
      <w:r w:rsidR="009B6947">
        <w:t>-</w:t>
      </w:r>
      <w:r w:rsidRPr="00A9524E">
        <w:t xml:space="preserve">related impacts. Wildfire smoke can worsen air quality locally (Navarro et al. 2016), with substantial public health impacts in regions with large populations near heavily forested areas </w:t>
      </w:r>
      <w:r w:rsidRPr="00065CC0">
        <w:rPr>
          <w:highlight w:val="green"/>
        </w:rPr>
        <w:t>(</w:t>
      </w:r>
      <w:commentRangeStart w:id="546"/>
      <w:r w:rsidRPr="00A9524E">
        <w:t>Henderson et al. 2011</w:t>
      </w:r>
      <w:commentRangeEnd w:id="546"/>
      <w:r w:rsidR="00E7217B">
        <w:rPr>
          <w:rStyle w:val="CommentReference"/>
          <w:rFonts w:asciiTheme="minorHAnsi" w:hAnsiTheme="minorHAnsi"/>
        </w:rPr>
        <w:commentReference w:id="546"/>
      </w:r>
      <w:r>
        <w:t xml:space="preserve">; </w:t>
      </w:r>
      <w:r w:rsidRPr="00A9524E">
        <w:t>Johnston et al. 2012</w:t>
      </w:r>
      <w:r>
        <w:t xml:space="preserve">; </w:t>
      </w:r>
      <w:r w:rsidRPr="00A9524E">
        <w:t>Liu et al. 2015</w:t>
      </w:r>
      <w:r>
        <w:t xml:space="preserve">; </w:t>
      </w:r>
      <w:commentRangeStart w:id="547"/>
      <w:r w:rsidRPr="00A9524E">
        <w:t>Reid et al. 2016</w:t>
      </w:r>
      <w:commentRangeEnd w:id="547"/>
      <w:r w:rsidR="000A52A9">
        <w:rPr>
          <w:rStyle w:val="CommentReference"/>
          <w:rFonts w:asciiTheme="minorHAnsi" w:hAnsiTheme="minorHAnsi"/>
        </w:rPr>
        <w:commentReference w:id="547"/>
      </w:r>
      <w:r>
        <w:t xml:space="preserve">; </w:t>
      </w:r>
      <w:r w:rsidRPr="00A9524E">
        <w:t xml:space="preserve">Fann et al. 2018). Smoke can decrease visibility causing hazardous conditions </w:t>
      </w:r>
      <w:r w:rsidRPr="00065CC0">
        <w:rPr>
          <w:highlight w:val="green"/>
        </w:rPr>
        <w:t>(</w:t>
      </w:r>
      <w:r w:rsidRPr="00A9524E">
        <w:t>Yue et al. 2013</w:t>
      </w:r>
      <w:proofErr w:type="gramStart"/>
      <w:r w:rsidRPr="00A9524E">
        <w:t>), and</w:t>
      </w:r>
      <w:proofErr w:type="gramEnd"/>
      <w:r w:rsidRPr="00A9524E">
        <w:t xml:space="preserve"> can be transported hundreds of miles downwind </w:t>
      </w:r>
      <w:r w:rsidRPr="00065CC0">
        <w:rPr>
          <w:highlight w:val="green"/>
        </w:rPr>
        <w:t>(</w:t>
      </w:r>
      <w:r w:rsidRPr="00A9524E">
        <w:t>Sapkota et al. 2005; Witham and Manning 2007;</w:t>
      </w:r>
      <w:r>
        <w:t xml:space="preserve"> </w:t>
      </w:r>
      <w:r w:rsidRPr="00A9524E">
        <w:t xml:space="preserve">Cottle et al 2014; Val Martin et al. 2015; Dreessen et al. 2016; </w:t>
      </w:r>
      <w:commentRangeStart w:id="548"/>
      <w:r w:rsidRPr="00A9524E">
        <w:t>Kollanus et al. 2016; Koplitz et al. 2016</w:t>
      </w:r>
      <w:commentRangeEnd w:id="548"/>
      <w:r w:rsidR="00E7217B">
        <w:rPr>
          <w:rStyle w:val="CommentReference"/>
          <w:rFonts w:asciiTheme="minorHAnsi" w:hAnsiTheme="minorHAnsi"/>
        </w:rPr>
        <w:commentReference w:id="548"/>
      </w:r>
      <w:r w:rsidRPr="00A9524E">
        <w:t>).</w:t>
      </w:r>
    </w:p>
    <w:p w14:paraId="46FFD336" w14:textId="797691E4" w:rsidR="009B6947" w:rsidRDefault="00BC45F3" w:rsidP="0060511B">
      <w:pPr>
        <w:pStyle w:val="nrpsNormal"/>
      </w:pPr>
      <w:r>
        <w:t xml:space="preserve">Over the past several decades, climate change has made summer conditions much more conducive to burning: </w:t>
      </w:r>
      <w:r w:rsidRPr="0004390F">
        <w:t xml:space="preserve">warmer springs, </w:t>
      </w:r>
      <w:r>
        <w:t xml:space="preserve">warming and dryer </w:t>
      </w:r>
      <w:r w:rsidRPr="0004390F">
        <w:t>summer</w:t>
      </w:r>
      <w:r>
        <w:t>s</w:t>
      </w:r>
      <w:r w:rsidRPr="0004390F">
        <w:t xml:space="preserve">, and drier </w:t>
      </w:r>
      <w:r>
        <w:t xml:space="preserve">fuels </w:t>
      </w:r>
      <w:r w:rsidRPr="0004390F">
        <w:t xml:space="preserve">have </w:t>
      </w:r>
      <w:r>
        <w:t xml:space="preserve">led to longer fire </w:t>
      </w:r>
      <w:r w:rsidRPr="0004390F">
        <w:t>season</w:t>
      </w:r>
      <w:r>
        <w:t xml:space="preserve">s </w:t>
      </w:r>
      <w:r w:rsidRPr="00363D47">
        <w:rPr>
          <w:highlight w:val="green"/>
        </w:rPr>
        <w:t>(</w:t>
      </w:r>
      <w:r w:rsidRPr="00363D47">
        <w:t>Jolly et al. 2015; Westerling et al. 2006; USGCRP 2017</w:t>
      </w:r>
      <w:r w:rsidR="00363D47">
        <w:t>;</w:t>
      </w:r>
      <w:r w:rsidRPr="00363D47">
        <w:t xml:space="preserve"> </w:t>
      </w:r>
      <w:r w:rsidRPr="007A67E2">
        <w:t xml:space="preserve">Wehner et al. 2017; </w:t>
      </w:r>
      <w:commentRangeStart w:id="549"/>
      <w:r w:rsidR="00363D47" w:rsidRPr="00363D47">
        <w:t>US</w:t>
      </w:r>
      <w:r w:rsidRPr="00363D47">
        <w:t>EPA 2016</w:t>
      </w:r>
      <w:commentRangeEnd w:id="549"/>
      <w:r w:rsidR="00363D47">
        <w:rPr>
          <w:rStyle w:val="CommentReference"/>
          <w:rFonts w:asciiTheme="minorHAnsi" w:hAnsiTheme="minorHAnsi"/>
        </w:rPr>
        <w:commentReference w:id="549"/>
      </w:r>
      <w:r w:rsidRPr="00363D47">
        <w:t>)</w:t>
      </w:r>
      <w:r w:rsidRPr="0004390F">
        <w:t xml:space="preserve"> and </w:t>
      </w:r>
      <w:r>
        <w:t xml:space="preserve">an </w:t>
      </w:r>
      <w:r w:rsidRPr="0004390F">
        <w:t xml:space="preserve">increased frequency of large wildfires </w:t>
      </w:r>
      <w:r w:rsidRPr="007A67E2">
        <w:rPr>
          <w:highlight w:val="green"/>
        </w:rPr>
        <w:t>(</w:t>
      </w:r>
      <w:r w:rsidRPr="007A67E2">
        <w:t>Barbero et al. 2014; Dennison et al. 2014).</w:t>
      </w:r>
      <w:r w:rsidRPr="0004390F">
        <w:t xml:space="preserve"> </w:t>
      </w:r>
      <w:r w:rsidR="001A756C">
        <w:t>These changes have come</w:t>
      </w:r>
      <w:r w:rsidR="0060511B" w:rsidRPr="0004390F">
        <w:t xml:space="preserve"> </w:t>
      </w:r>
      <w:r w:rsidR="0060511B">
        <w:t xml:space="preserve">with commensurate increases in acres burned, damages, and </w:t>
      </w:r>
      <w:commentRangeStart w:id="550"/>
      <w:commentRangeStart w:id="551"/>
      <w:r w:rsidR="0060511B">
        <w:t xml:space="preserve">intensity, </w:t>
      </w:r>
      <w:commentRangeEnd w:id="550"/>
      <w:r w:rsidR="0060511B">
        <w:rPr>
          <w:rStyle w:val="CommentReference"/>
        </w:rPr>
        <w:commentReference w:id="550"/>
      </w:r>
      <w:commentRangeEnd w:id="551"/>
      <w:r w:rsidR="0060511B">
        <w:rPr>
          <w:rStyle w:val="CommentReference"/>
        </w:rPr>
        <w:commentReference w:id="551"/>
      </w:r>
      <w:r w:rsidR="0060511B">
        <w:t xml:space="preserve">trends which are expected </w:t>
      </w:r>
      <w:r w:rsidR="0060511B" w:rsidRPr="005A4C5F">
        <w:t xml:space="preserve">to worsen </w:t>
      </w:r>
      <w:r w:rsidR="0060511B" w:rsidRPr="003A16F4">
        <w:rPr>
          <w:highlight w:val="green"/>
        </w:rPr>
        <w:t>(</w:t>
      </w:r>
      <w:r w:rsidR="0060511B" w:rsidRPr="007A67E2">
        <w:rPr>
          <w:color w:val="000000"/>
        </w:rPr>
        <w:t xml:space="preserve">Running 2006; </w:t>
      </w:r>
      <w:commentRangeStart w:id="552"/>
      <w:commentRangeStart w:id="553"/>
      <w:r w:rsidR="0060511B" w:rsidRPr="007A67E2">
        <w:rPr>
          <w:color w:val="000000"/>
        </w:rPr>
        <w:t>Liu et al. 2016</w:t>
      </w:r>
      <w:commentRangeEnd w:id="552"/>
      <w:r w:rsidR="00014079" w:rsidRPr="007A67E2">
        <w:rPr>
          <w:rStyle w:val="CommentReference"/>
          <w:rFonts w:asciiTheme="minorHAnsi" w:hAnsiTheme="minorHAnsi"/>
        </w:rPr>
        <w:commentReference w:id="552"/>
      </w:r>
      <w:commentRangeEnd w:id="553"/>
      <w:r w:rsidR="007A67E2">
        <w:rPr>
          <w:rStyle w:val="CommentReference"/>
          <w:rFonts w:asciiTheme="minorHAnsi" w:hAnsiTheme="minorHAnsi"/>
        </w:rPr>
        <w:commentReference w:id="553"/>
      </w:r>
      <w:r w:rsidR="0060511B" w:rsidRPr="007A67E2">
        <w:rPr>
          <w:color w:val="000000"/>
        </w:rPr>
        <w:t>; Westerling</w:t>
      </w:r>
      <w:r w:rsidR="0060511B" w:rsidRPr="004D66F5">
        <w:rPr>
          <w:color w:val="000000"/>
        </w:rPr>
        <w:t xml:space="preserve"> 2016; Schoennagel et al. 2017; </w:t>
      </w:r>
      <w:r w:rsidR="0060511B" w:rsidRPr="004D66F5">
        <w:t>Wehner et al. 2017</w:t>
      </w:r>
      <w:r w:rsidR="0060511B" w:rsidRPr="004D66F5">
        <w:rPr>
          <w:color w:val="000000"/>
        </w:rPr>
        <w:t xml:space="preserve">). </w:t>
      </w:r>
      <w:r w:rsidR="0060511B" w:rsidRPr="004D66F5">
        <w:t xml:space="preserve">Climate change is estimated to have </w:t>
      </w:r>
      <w:commentRangeStart w:id="554"/>
      <w:r w:rsidR="0060511B" w:rsidRPr="004D66F5">
        <w:t xml:space="preserve">doubled the area of forest burned </w:t>
      </w:r>
      <w:commentRangeEnd w:id="554"/>
      <w:r w:rsidRPr="004D66F5">
        <w:rPr>
          <w:rStyle w:val="CommentReference"/>
          <w:rFonts w:asciiTheme="minorHAnsi" w:hAnsiTheme="minorHAnsi"/>
        </w:rPr>
        <w:commentReference w:id="554"/>
      </w:r>
      <w:r w:rsidR="0060511B" w:rsidRPr="004D66F5">
        <w:t>in the w</w:t>
      </w:r>
      <w:r w:rsidR="0060511B" w:rsidRPr="0004390F">
        <w:t>estern United States from 1984</w:t>
      </w:r>
      <w:r w:rsidR="001A756C">
        <w:t>-</w:t>
      </w:r>
      <w:r w:rsidR="0060511B" w:rsidRPr="0004390F">
        <w:t xml:space="preserve">2015 </w:t>
      </w:r>
      <w:r w:rsidR="0060511B" w:rsidRPr="001A756C">
        <w:rPr>
          <w:highlight w:val="green"/>
        </w:rPr>
        <w:t>(</w:t>
      </w:r>
      <w:r w:rsidR="0060511B" w:rsidRPr="004D66F5">
        <w:t>Abatzoglou and Williams 2016)</w:t>
      </w:r>
      <w:r w:rsidR="001A756C" w:rsidRPr="004D66F5">
        <w:t>,</w:t>
      </w:r>
      <w:r w:rsidR="0060511B">
        <w:t xml:space="preserve"> increasing the number of smoky days in the region</w:t>
      </w:r>
      <w:r w:rsidR="0060511B" w:rsidRPr="0004390F">
        <w:t xml:space="preserve">. </w:t>
      </w:r>
    </w:p>
    <w:p w14:paraId="62510117" w14:textId="7CF66575" w:rsidR="00846BDC" w:rsidRDefault="00BC45F3" w:rsidP="009B6947">
      <w:pPr>
        <w:pStyle w:val="nrpsNormal"/>
      </w:pPr>
      <w:r>
        <w:t>For Montana (and the West) p</w:t>
      </w:r>
      <w:r w:rsidRPr="0004390F">
        <w:t xml:space="preserve">rojected </w:t>
      </w:r>
      <w:r>
        <w:t>climatic changes consistently point</w:t>
      </w:r>
      <w:r w:rsidRPr="0004390F">
        <w:t xml:space="preserve"> </w:t>
      </w:r>
      <w:r>
        <w:t xml:space="preserve">to an </w:t>
      </w:r>
      <w:r w:rsidRPr="0004390F">
        <w:t xml:space="preserve">increase </w:t>
      </w:r>
      <w:r>
        <w:t>in fire danger: the summer climate conditions</w:t>
      </w:r>
      <w:r w:rsidR="00F97C49">
        <w:t xml:space="preserve"> (i.e., increased temperatures, </w:t>
      </w:r>
      <w:commentRangeStart w:id="555"/>
      <w:r w:rsidR="00F97C49">
        <w:t>decreased precipitation</w:t>
      </w:r>
      <w:commentRangeEnd w:id="555"/>
      <w:r w:rsidR="00F97C49">
        <w:rPr>
          <w:rStyle w:val="CommentReference"/>
          <w:rFonts w:asciiTheme="minorHAnsi" w:hAnsiTheme="minorHAnsi"/>
        </w:rPr>
        <w:commentReference w:id="555"/>
      </w:r>
      <w:r w:rsidR="00F97C49">
        <w:t>)</w:t>
      </w:r>
      <w:r>
        <w:t xml:space="preserve"> that lead to dry fuel </w:t>
      </w:r>
      <w:r w:rsidR="004D66F5" w:rsidRPr="001A756C">
        <w:rPr>
          <w:highlight w:val="green"/>
        </w:rPr>
        <w:t>(</w:t>
      </w:r>
      <w:r w:rsidRPr="004D66F5">
        <w:t>Chegwidden et al. 2018).</w:t>
      </w:r>
      <w:r w:rsidRPr="0004390F">
        <w:t xml:space="preserve"> </w:t>
      </w:r>
      <w:r w:rsidR="002A691E">
        <w:t xml:space="preserve">And </w:t>
      </w:r>
      <w:r w:rsidR="002A691E" w:rsidRPr="002A691E">
        <w:t>indeed, y</w:t>
      </w:r>
      <w:r w:rsidR="00F97C49" w:rsidRPr="002A691E">
        <w:t xml:space="preserve">ears with extensive wildfire activity in Montana are </w:t>
      </w:r>
      <w:r w:rsidR="00F97C49" w:rsidRPr="002A691E">
        <w:lastRenderedPageBreak/>
        <w:t>consistently associated with unusually warm, dry summer conditions (e.g., drought, sometimes starting in spring). Such conditions create unusually dry</w:t>
      </w:r>
      <w:r w:rsidR="002A691E">
        <w:t>,</w:t>
      </w:r>
      <w:r w:rsidR="00F97C49" w:rsidRPr="002A691E">
        <w:t xml:space="preserve"> dead vegetation that serves as fuel for fires. When fires ignite under these conditions, whether caused by </w:t>
      </w:r>
      <w:r w:rsidR="002A691E">
        <w:t xml:space="preserve">humans or </w:t>
      </w:r>
      <w:r w:rsidR="00F97C49" w:rsidRPr="002A691E">
        <w:t>lightning, they spread faster, are harder to suppress, and end up burning much larger areas than in years with average summer climate conditions. As shown in Figure 3-8,</w:t>
      </w:r>
      <w:r w:rsidR="002A691E">
        <w:t xml:space="preserve"> projections done for this assessment show Montana’s projected climate is expected to </w:t>
      </w:r>
      <w:r w:rsidR="00F97C49" w:rsidRPr="002A691E">
        <w:t xml:space="preserve">drive </w:t>
      </w:r>
      <w:r w:rsidR="009B6947" w:rsidRPr="002A691E">
        <w:t xml:space="preserve">large </w:t>
      </w:r>
      <w:r w:rsidR="00846BDC" w:rsidRPr="002A691E">
        <w:t xml:space="preserve">increases in </w:t>
      </w:r>
      <w:r w:rsidR="009B6947" w:rsidRPr="002A691E">
        <w:t>fire potential across Montana by mid-century.</w:t>
      </w:r>
      <w:r w:rsidR="009B6947">
        <w:t xml:space="preserve"> </w:t>
      </w:r>
    </w:p>
    <w:p w14:paraId="52C5B8B9" w14:textId="77777777" w:rsidR="00E51A47" w:rsidRDefault="00E51A47" w:rsidP="009B6947">
      <w:pPr>
        <w:pStyle w:val="nrpsNormal"/>
      </w:pPr>
    </w:p>
    <w:p w14:paraId="1D6A4920" w14:textId="77777777" w:rsidR="00846BDC" w:rsidRDefault="00846BDC" w:rsidP="009B6947">
      <w:pPr>
        <w:pStyle w:val="nrpsNormal"/>
      </w:pP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320281" w14:paraId="155F0B58" w14:textId="77777777" w:rsidTr="11C6D738">
        <w:trPr>
          <w:jc w:val="center"/>
        </w:trPr>
        <w:tc>
          <w:tcPr>
            <w:tcW w:w="8640" w:type="dxa"/>
          </w:tcPr>
          <w:p w14:paraId="7A42E13E" w14:textId="3F1A2BBD" w:rsidR="00320281" w:rsidRDefault="00320281" w:rsidP="00320281">
            <w:pPr>
              <w:pStyle w:val="nrpsNormal"/>
              <w:keepNext/>
              <w:keepLines/>
              <w:jc w:val="center"/>
            </w:pPr>
            <w:r>
              <w:rPr>
                <w:noProof/>
                <w:color w:val="365F91" w:themeColor="accent1" w:themeShade="BF"/>
              </w:rPr>
              <w:drawing>
                <wp:inline distT="0" distB="0" distL="0" distR="0" wp14:anchorId="6A0CCD72" wp14:editId="08327BD0">
                  <wp:extent cx="5029200" cy="2836567"/>
                  <wp:effectExtent l="0" t="0" r="0" b="1905"/>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b="3057"/>
                          <a:stretch/>
                        </pic:blipFill>
                        <pic:spPr bwMode="auto">
                          <a:xfrm>
                            <a:off x="0" y="0"/>
                            <a:ext cx="5029200" cy="2836567"/>
                          </a:xfrm>
                          <a:prstGeom prst="rect">
                            <a:avLst/>
                          </a:prstGeom>
                          <a:noFill/>
                          <a:ln>
                            <a:noFill/>
                          </a:ln>
                          <a:extLst>
                            <a:ext uri="{53640926-AAD7-44D8-BBD7-CCE9431645EC}">
                              <a14:shadowObscured xmlns:a14="http://schemas.microsoft.com/office/drawing/2010/main"/>
                            </a:ext>
                          </a:extLst>
                        </pic:spPr>
                      </pic:pic>
                    </a:graphicData>
                  </a:graphic>
                </wp:inline>
              </w:drawing>
            </w:r>
          </w:p>
          <w:p w14:paraId="4D216651" w14:textId="59AD0BCD" w:rsidR="00320281" w:rsidRDefault="00320281" w:rsidP="00AA6F6F">
            <w:pPr>
              <w:pStyle w:val="nrpsFigurecaption"/>
            </w:pPr>
            <w:bookmarkStart w:id="556" w:name="_Toc34208722"/>
            <w:r w:rsidRPr="00320281">
              <w:t>Figure 3-8. Projected mean percent change in the number of days per summer with “very high” fire danger,</w:t>
            </w:r>
            <w:r>
              <w:t xml:space="preserve"> </w:t>
            </w:r>
            <w:r w:rsidRPr="00320281">
              <w:t xml:space="preserve">conditions associated with widespread burning, for the period 2040-2069, under the </w:t>
            </w:r>
            <w:r>
              <w:t xml:space="preserve">upper-bound </w:t>
            </w:r>
            <w:r w:rsidRPr="00320281">
              <w:t xml:space="preserve">(RCP 8.5) </w:t>
            </w:r>
            <w:r>
              <w:t xml:space="preserve">emissions </w:t>
            </w:r>
            <w:r w:rsidRPr="00320281">
              <w:t>scenario</w:t>
            </w:r>
            <w:r w:rsidR="00737203">
              <w:t xml:space="preserve">. </w:t>
            </w:r>
            <w:r w:rsidRPr="00320281">
              <w:t>Percent change is relative to the period 1971-2000, using multi-model mean derived from 17 downscaled CMIP5</w:t>
            </w:r>
            <w:r w:rsidR="00AA6F6F">
              <w:rPr>
                <w:rStyle w:val="FootnoteReference"/>
              </w:rPr>
              <w:footnoteReference w:id="12"/>
            </w:r>
            <w:r w:rsidRPr="00320281">
              <w:t xml:space="preserve"> models.</w:t>
            </w:r>
            <w:bookmarkEnd w:id="556"/>
          </w:p>
        </w:tc>
      </w:tr>
    </w:tbl>
    <w:p w14:paraId="76879E95" w14:textId="2976C9B9" w:rsidR="0060511B" w:rsidRDefault="0060511B" w:rsidP="0060511B">
      <w:pPr>
        <w:pStyle w:val="nrpsNormal"/>
      </w:pPr>
      <w:r>
        <w:t>Projections indicate that</w:t>
      </w:r>
      <w:r w:rsidRPr="0004390F">
        <w:t xml:space="preserve"> the number of days of extreme fire danger increase</w:t>
      </w:r>
      <w:r>
        <w:t>d</w:t>
      </w:r>
      <w:r w:rsidRPr="0004390F">
        <w:t xml:space="preserve"> by around 5</w:t>
      </w:r>
      <w:r>
        <w:t xml:space="preserve"> days</w:t>
      </w:r>
      <w:r w:rsidRPr="0004390F">
        <w:t xml:space="preserve"> (or 50% increase</w:t>
      </w:r>
      <w:r>
        <w:t>)</w:t>
      </w:r>
      <w:r w:rsidRPr="0004390F">
        <w:t>, relative to the 10</w:t>
      </w:r>
      <w:r w:rsidR="005A312D">
        <w:t xml:space="preserve"> </w:t>
      </w:r>
      <w:r w:rsidRPr="0004390F">
        <w:t>day</w:t>
      </w:r>
      <w:r w:rsidR="005A312D">
        <w:t>s</w:t>
      </w:r>
      <w:r w:rsidRPr="0004390F">
        <w:t xml:space="preserve">/yr average 1970-2000. </w:t>
      </w:r>
      <w:r>
        <w:t>By mid-</w:t>
      </w:r>
      <w:r w:rsidRPr="0004390F">
        <w:t>century, the</w:t>
      </w:r>
      <w:r w:rsidR="002A0208">
        <w:t xml:space="preserve"> number of days with</w:t>
      </w:r>
      <w:r w:rsidRPr="0004390F">
        <w:t xml:space="preserve"> extreme fire danger increase</w:t>
      </w:r>
      <w:r>
        <w:t>s</w:t>
      </w:r>
      <w:r w:rsidRPr="0004390F">
        <w:t xml:space="preserve"> </w:t>
      </w:r>
      <w:r>
        <w:t xml:space="preserve">by </w:t>
      </w:r>
      <w:r w:rsidRPr="0004390F">
        <w:t>10</w:t>
      </w:r>
      <w:r>
        <w:t xml:space="preserve"> days,</w:t>
      </w:r>
      <w:r w:rsidRPr="0004390F">
        <w:t xml:space="preserve"> doubling</w:t>
      </w:r>
      <w:r>
        <w:t xml:space="preserve"> (100% change)</w:t>
      </w:r>
      <w:r w:rsidRPr="0004390F">
        <w:t xml:space="preserve"> from the 1970-2000 benchmark</w:t>
      </w:r>
      <w:r>
        <w:t xml:space="preserve"> (Figure </w:t>
      </w:r>
      <w:r w:rsidR="009F569C">
        <w:t>3-9</w:t>
      </w:r>
      <w:r w:rsidR="005A312D">
        <w:t>)</w:t>
      </w:r>
      <w:commentRangeStart w:id="557"/>
      <w:r w:rsidR="005A312D">
        <w:rPr>
          <w:rStyle w:val="FootnoteReference"/>
        </w:rPr>
        <w:footnoteReference w:id="13"/>
      </w:r>
      <w:commentRangeEnd w:id="557"/>
      <w:r w:rsidR="005A312D">
        <w:rPr>
          <w:rStyle w:val="CommentReference"/>
          <w:rFonts w:asciiTheme="minorHAnsi" w:hAnsiTheme="minorHAnsi"/>
        </w:rPr>
        <w:commentReference w:id="557"/>
      </w:r>
      <w:r w:rsidRPr="0004390F">
        <w:t>.</w:t>
      </w:r>
      <w:r>
        <w:t xml:space="preserve"> </w:t>
      </w:r>
      <w:commentRangeStart w:id="558"/>
      <w:r>
        <w:t xml:space="preserve">The degree of uncertainty associated with climate driven fire projections has been challenged by forest management changes influencing fire potential and extent over periods that the models are calibrated </w:t>
      </w:r>
      <w:r w:rsidRPr="005A312D">
        <w:rPr>
          <w:highlight w:val="green"/>
        </w:rPr>
        <w:t>(</w:t>
      </w:r>
      <w:r w:rsidRPr="00AF19B7">
        <w:t>Higuera et al. 2015). Humans</w:t>
      </w:r>
      <w:r w:rsidRPr="0004390F">
        <w:t xml:space="preserve"> affect fire activity in many ways, including </w:t>
      </w:r>
      <w:r>
        <w:t xml:space="preserve">fire </w:t>
      </w:r>
      <w:r>
        <w:lastRenderedPageBreak/>
        <w:t xml:space="preserve">suppression, </w:t>
      </w:r>
      <w:r w:rsidRPr="0004390F">
        <w:t xml:space="preserve">increasing ignitions and conducting controlled burns </w:t>
      </w:r>
      <w:r w:rsidRPr="005A312D">
        <w:rPr>
          <w:highlight w:val="green"/>
        </w:rPr>
        <w:t>(</w:t>
      </w:r>
      <w:commentRangeStart w:id="559"/>
      <w:r w:rsidRPr="00737203">
        <w:t>Wiedinmyer and Hurteau 2</w:t>
      </w:r>
      <w:r w:rsidR="005A312D" w:rsidRPr="00737203">
        <w:t>010</w:t>
      </w:r>
      <w:commentRangeEnd w:id="559"/>
      <w:r w:rsidR="00737203">
        <w:rPr>
          <w:rStyle w:val="CommentReference"/>
          <w:rFonts w:asciiTheme="minorHAnsi" w:hAnsiTheme="minorHAnsi"/>
        </w:rPr>
        <w:commentReference w:id="559"/>
      </w:r>
      <w:r w:rsidR="005A312D" w:rsidRPr="00737203">
        <w:t>;</w:t>
      </w:r>
      <w:r w:rsidRPr="00737203">
        <w:t xml:space="preserve"> Balch et al. 2017). </w:t>
      </w:r>
      <w:commentRangeEnd w:id="558"/>
      <w:r w:rsidR="002A0208" w:rsidRPr="00737203">
        <w:rPr>
          <w:rStyle w:val="CommentReference"/>
          <w:rFonts w:asciiTheme="minorHAnsi" w:hAnsiTheme="minorHAnsi"/>
        </w:rPr>
        <w:commentReference w:id="558"/>
      </w:r>
    </w:p>
    <w:p w14:paraId="33C09CAF" w14:textId="77777777" w:rsidR="0060511B" w:rsidRPr="00D97EDA" w:rsidRDefault="0060511B" w:rsidP="00D97EDA"/>
    <w:p w14:paraId="1A184879" w14:textId="77777777" w:rsidR="008A0418" w:rsidRDefault="008A0418" w:rsidP="008A0418">
      <w:pPr>
        <w:ind w:firstLine="720"/>
      </w:pPr>
    </w:p>
    <w:p w14:paraId="30A107ED" w14:textId="77777777" w:rsidR="008A0418" w:rsidRDefault="008A0418" w:rsidP="008A0418">
      <w:pPr>
        <w:ind w:firstLine="720"/>
      </w:pPr>
      <w:r w:rsidRPr="008A0418">
        <w:rPr>
          <w:noProof/>
          <w:color w:val="365F91" w:themeColor="accent1" w:themeShade="BF"/>
        </w:rPr>
        <w:drawing>
          <wp:inline distT="0" distB="0" distL="0" distR="0" wp14:anchorId="2CB9CAE4" wp14:editId="53ABE077">
            <wp:extent cx="3934209" cy="4572000"/>
            <wp:effectExtent l="0" t="0" r="0" b="0"/>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5">
                      <a:extLst>
                        <a:ext uri="{28A0092B-C50C-407E-A947-70E740481C1C}">
                          <a14:useLocalDpi xmlns:a14="http://schemas.microsoft.com/office/drawing/2010/main" val="0"/>
                        </a:ext>
                      </a:extLst>
                    </a:blip>
                    <a:srcRect b="13981"/>
                    <a:stretch/>
                  </pic:blipFill>
                  <pic:spPr bwMode="auto">
                    <a:xfrm>
                      <a:off x="0" y="0"/>
                      <a:ext cx="3934209" cy="4572000"/>
                    </a:xfrm>
                    <a:prstGeom prst="rect">
                      <a:avLst/>
                    </a:prstGeom>
                    <a:noFill/>
                    <a:ln>
                      <a:noFill/>
                    </a:ln>
                    <a:extLst>
                      <a:ext uri="{53640926-AAD7-44D8-BBD7-CCE9431645EC}">
                        <a14:shadowObscured xmlns:a14="http://schemas.microsoft.com/office/drawing/2010/main"/>
                      </a:ext>
                    </a:extLst>
                  </pic:spPr>
                </pic:pic>
              </a:graphicData>
            </a:graphic>
          </wp:inline>
        </w:drawing>
      </w:r>
    </w:p>
    <w:p w14:paraId="24E2AFBF" w14:textId="2587EAE1" w:rsidR="008A0418" w:rsidRPr="0004390F" w:rsidRDefault="008A0418" w:rsidP="008A0418">
      <w:pPr>
        <w:pStyle w:val="nrpsFigurecaption"/>
      </w:pPr>
      <w:bookmarkStart w:id="560" w:name="_Toc34208723"/>
      <w:commentRangeStart w:id="561"/>
      <w:r w:rsidRPr="0004390F">
        <w:t xml:space="preserve">Figure </w:t>
      </w:r>
      <w:r w:rsidR="009F569C">
        <w:t>3-9</w:t>
      </w:r>
      <w:r w:rsidRPr="0004390F">
        <w:t xml:space="preserve">. </w:t>
      </w:r>
      <w:commentRangeEnd w:id="561"/>
      <w:r w:rsidR="00DA0EC3">
        <w:rPr>
          <w:rStyle w:val="CommentReference"/>
          <w:rFonts w:asciiTheme="minorHAnsi" w:hAnsiTheme="minorHAnsi"/>
          <w:bCs w:val="0"/>
        </w:rPr>
        <w:commentReference w:id="561"/>
      </w:r>
      <w:r>
        <w:t xml:space="preserve">Number of days with extreme </w:t>
      </w:r>
      <w:r w:rsidRPr="0004390F">
        <w:t xml:space="preserve">fire </w:t>
      </w:r>
      <w:r>
        <w:t>danger over time in Montana</w:t>
      </w:r>
      <w:r w:rsidR="005A312D">
        <w:t xml:space="preserve">. From top to bottom we show the </w:t>
      </w:r>
      <w:r w:rsidRPr="0004390F">
        <w:t xml:space="preserve">historic </w:t>
      </w:r>
      <w:r>
        <w:t>pattern</w:t>
      </w:r>
      <w:r w:rsidR="005A312D">
        <w:t xml:space="preserve">, the </w:t>
      </w:r>
      <w:r>
        <w:t>mid-century projection under RCP8.5 (upper</w:t>
      </w:r>
      <w:r w:rsidR="00DA0EC3">
        <w:t>-</w:t>
      </w:r>
      <w:r>
        <w:t>bound emission</w:t>
      </w:r>
      <w:r w:rsidR="005A312D">
        <w:t xml:space="preserve"> </w:t>
      </w:r>
      <w:r>
        <w:t>s</w:t>
      </w:r>
      <w:r w:rsidR="005A312D">
        <w:t>cenario</w:t>
      </w:r>
      <w:r>
        <w:t>)</w:t>
      </w:r>
      <w:r w:rsidR="00633C9B">
        <w:t xml:space="preserve">, </w:t>
      </w:r>
      <w:r>
        <w:t>and the change in number of extreme fire days from the 1971-2000 to the mid-century projection.</w:t>
      </w:r>
      <w:bookmarkEnd w:id="560"/>
    </w:p>
    <w:p w14:paraId="003623C6" w14:textId="77777777" w:rsidR="005A312D" w:rsidRDefault="005A312D" w:rsidP="005A312D">
      <w:pPr>
        <w:pStyle w:val="nrpsNormal"/>
      </w:pPr>
    </w:p>
    <w:p w14:paraId="2E35D125" w14:textId="7AEA4B2E" w:rsidR="005A312D" w:rsidRPr="00AA1F0B" w:rsidRDefault="002A0208" w:rsidP="00AA1F0B">
      <w:pPr>
        <w:pStyle w:val="nrpsNormal"/>
      </w:pPr>
      <w:r>
        <w:t>Together, l</w:t>
      </w:r>
      <w:r w:rsidR="005A312D" w:rsidRPr="0004390F">
        <w:t xml:space="preserve">onger fire seasons and </w:t>
      </w:r>
      <w:r>
        <w:t xml:space="preserve">an </w:t>
      </w:r>
      <w:r w:rsidR="005A312D" w:rsidRPr="0004390F">
        <w:t xml:space="preserve">increase in the number of large fires </w:t>
      </w:r>
      <w:r w:rsidR="005A312D">
        <w:t xml:space="preserve">will increase smoke </w:t>
      </w:r>
      <w:r>
        <w:t xml:space="preserve">across many Montana communities, which in turn will </w:t>
      </w:r>
      <w:r w:rsidR="005A312D">
        <w:t xml:space="preserve">result in </w:t>
      </w:r>
      <w:r w:rsidR="005A312D" w:rsidRPr="0004390F">
        <w:t>impair</w:t>
      </w:r>
      <w:r w:rsidR="005A312D">
        <w:t>ed</w:t>
      </w:r>
      <w:r w:rsidR="005A312D" w:rsidRPr="0004390F">
        <w:t xml:space="preserve"> human health </w:t>
      </w:r>
      <w:r w:rsidR="005A312D" w:rsidRPr="00AA1F0B">
        <w:rPr>
          <w:highlight w:val="green"/>
        </w:rPr>
        <w:t>(</w:t>
      </w:r>
      <w:commentRangeStart w:id="562"/>
      <w:r w:rsidR="005A312D" w:rsidRPr="00E7416F">
        <w:t>Liu et al. 2016</w:t>
      </w:r>
      <w:commentRangeEnd w:id="562"/>
      <w:r w:rsidR="00E7416F">
        <w:rPr>
          <w:rStyle w:val="CommentReference"/>
          <w:rFonts w:asciiTheme="minorHAnsi" w:hAnsiTheme="minorHAnsi"/>
        </w:rPr>
        <w:commentReference w:id="562"/>
      </w:r>
      <w:r w:rsidR="005A312D" w:rsidRPr="0004390F">
        <w:t xml:space="preserve">) and </w:t>
      </w:r>
      <w:r w:rsidR="005A312D">
        <w:t xml:space="preserve">reduced </w:t>
      </w:r>
      <w:r w:rsidR="005A312D" w:rsidRPr="0004390F">
        <w:t xml:space="preserve">visibility </w:t>
      </w:r>
      <w:r w:rsidR="005A312D" w:rsidRPr="00AA1F0B">
        <w:rPr>
          <w:highlight w:val="green"/>
        </w:rPr>
        <w:t>(</w:t>
      </w:r>
      <w:r w:rsidR="00AA1F0B" w:rsidRPr="009F26D5">
        <w:t xml:space="preserve">Yue et al. 2013; </w:t>
      </w:r>
      <w:r w:rsidR="005A312D" w:rsidRPr="009F26D5">
        <w:t>Val Martin et al. 2015).</w:t>
      </w:r>
      <w:r w:rsidR="005A312D" w:rsidRPr="0004390F">
        <w:t xml:space="preserve"> Wildfires are projected to become the principal driver of summertime </w:t>
      </w:r>
      <w:r w:rsidR="00E7416F">
        <w:t>particulate matter</w:t>
      </w:r>
      <w:r w:rsidR="005A312D" w:rsidRPr="0004390F">
        <w:t> concentrations</w:t>
      </w:r>
      <w:r w:rsidR="005A312D">
        <w:t xml:space="preserve"> </w:t>
      </w:r>
      <w:commentRangeStart w:id="563"/>
      <w:commentRangeStart w:id="564"/>
      <w:r w:rsidR="005A312D">
        <w:t>in the Northwest US</w:t>
      </w:r>
      <w:commentRangeEnd w:id="563"/>
      <w:r w:rsidR="005A312D">
        <w:rPr>
          <w:rStyle w:val="CommentReference"/>
        </w:rPr>
        <w:commentReference w:id="563"/>
      </w:r>
      <w:commentRangeEnd w:id="564"/>
      <w:r w:rsidR="00E7416F">
        <w:rPr>
          <w:rStyle w:val="CommentReference"/>
          <w:rFonts w:asciiTheme="minorHAnsi" w:hAnsiTheme="minorHAnsi"/>
        </w:rPr>
        <w:commentReference w:id="564"/>
      </w:r>
      <w:r w:rsidR="005A312D" w:rsidRPr="0004390F">
        <w:t xml:space="preserve">, offsetting even large reductions in emissions of </w:t>
      </w:r>
      <w:r w:rsidR="00E7416F">
        <w:t>particulate matter</w:t>
      </w:r>
      <w:r w:rsidR="005A312D" w:rsidRPr="0004390F">
        <w:t xml:space="preserve"> precursors to</w:t>
      </w:r>
      <w:r w:rsidR="00B22223">
        <w:t xml:space="preserve"> greenhouse gases </w:t>
      </w:r>
      <w:r w:rsidR="005A312D" w:rsidRPr="00E4655A">
        <w:rPr>
          <w:highlight w:val="green"/>
        </w:rPr>
        <w:t>(</w:t>
      </w:r>
      <w:r w:rsidR="005A312D" w:rsidRPr="009F26D5">
        <w:t xml:space="preserve">Spracklen et al. 2009; Val Martin et al. 2015). </w:t>
      </w:r>
      <w:r w:rsidRPr="009F26D5">
        <w:t xml:space="preserve">Over the short term, the degree to which </w:t>
      </w:r>
      <w:r w:rsidR="005A312D" w:rsidRPr="009F26D5">
        <w:t xml:space="preserve">increased fire </w:t>
      </w:r>
      <w:r w:rsidRPr="009F26D5">
        <w:t>danger</w:t>
      </w:r>
      <w:r w:rsidR="005A312D" w:rsidRPr="00AA1F0B">
        <w:t xml:space="preserve"> </w:t>
      </w:r>
      <w:r>
        <w:t xml:space="preserve">results in </w:t>
      </w:r>
      <w:r w:rsidR="005A312D" w:rsidRPr="00AA1F0B">
        <w:lastRenderedPageBreak/>
        <w:t>increase</w:t>
      </w:r>
      <w:r>
        <w:t xml:space="preserve">d burning and </w:t>
      </w:r>
      <w:r w:rsidR="005A312D" w:rsidRPr="00AA1F0B">
        <w:t>smoke</w:t>
      </w:r>
      <w:r>
        <w:t xml:space="preserve"> emissions </w:t>
      </w:r>
      <w:r w:rsidR="005A312D" w:rsidRPr="00AA1F0B">
        <w:t>is dependent on a large set of variables</w:t>
      </w:r>
      <w:r>
        <w:t xml:space="preserve">; </w:t>
      </w:r>
      <w:proofErr w:type="gramStart"/>
      <w:r w:rsidR="005A312D" w:rsidRPr="00AA1F0B">
        <w:t>therefore</w:t>
      </w:r>
      <w:proofErr w:type="gramEnd"/>
      <w:r w:rsidR="005A312D" w:rsidRPr="00AA1F0B">
        <w:t xml:space="preserve"> the certainty of the projections is reduced and difficult to quantify. </w:t>
      </w:r>
    </w:p>
    <w:p w14:paraId="1BB4A3F7" w14:textId="7889FCEE" w:rsidR="005A312D" w:rsidRDefault="005A312D" w:rsidP="00AA1F0B">
      <w:pPr>
        <w:pStyle w:val="nrpsNormal"/>
      </w:pPr>
      <w:r w:rsidRPr="00AA1F0B">
        <w:t xml:space="preserve">Wildfire smoke can be severe in communities in western Montana </w:t>
      </w:r>
      <w:r w:rsidRPr="00AA1F0B">
        <w:rPr>
          <w:highlight w:val="green"/>
        </w:rPr>
        <w:t>(</w:t>
      </w:r>
      <w:r w:rsidRPr="0008664B">
        <w:t>I</w:t>
      </w:r>
      <w:r w:rsidR="008D18F7" w:rsidRPr="0008664B">
        <w:t>DD</w:t>
      </w:r>
      <w:r w:rsidRPr="0008664B">
        <w:t>EQ 2013</w:t>
      </w:r>
      <w:r w:rsidRPr="00AA1F0B">
        <w:t>). In Montana,</w:t>
      </w:r>
      <w:r w:rsidR="0008664B">
        <w:t xml:space="preserve"> Department of Environmental Quality </w:t>
      </w:r>
      <w:r w:rsidRPr="00AA1F0B">
        <w:t xml:space="preserve">reports </w:t>
      </w:r>
      <w:r w:rsidR="0008664B">
        <w:t xml:space="preserve">showed that </w:t>
      </w:r>
      <w:r w:rsidR="002A0208">
        <w:t xml:space="preserve">air quality </w:t>
      </w:r>
      <w:r w:rsidRPr="00AA1F0B">
        <w:t xml:space="preserve">in communities or counties </w:t>
      </w:r>
      <w:r w:rsidR="0008664B">
        <w:t xml:space="preserve">rated </w:t>
      </w:r>
      <w:r w:rsidRPr="00AA1F0B">
        <w:t>“unhealthy for sensitive groups,</w:t>
      </w:r>
      <w:r w:rsidR="008177C7">
        <w:t>”</w:t>
      </w:r>
      <w:r w:rsidRPr="00AA1F0B">
        <w:t xml:space="preserve"> </w:t>
      </w:r>
      <w:r w:rsidR="008177C7">
        <w:t>“</w:t>
      </w:r>
      <w:r w:rsidRPr="00AA1F0B">
        <w:t>unhealthy,</w:t>
      </w:r>
      <w:r w:rsidR="008177C7">
        <w:t>”</w:t>
      </w:r>
      <w:r w:rsidRPr="00AA1F0B">
        <w:t xml:space="preserve"> </w:t>
      </w:r>
      <w:r w:rsidR="008177C7">
        <w:t>“</w:t>
      </w:r>
      <w:r w:rsidRPr="00AA1F0B">
        <w:t>very unhealthy</w:t>
      </w:r>
      <w:r w:rsidR="008177C7">
        <w:t>,”</w:t>
      </w:r>
      <w:r w:rsidRPr="00AA1F0B">
        <w:t xml:space="preserve"> or </w:t>
      </w:r>
      <w:r w:rsidR="008177C7">
        <w:t>“</w:t>
      </w:r>
      <w:r w:rsidRPr="00AA1F0B">
        <w:t>hazardous” increas</w:t>
      </w:r>
      <w:r w:rsidR="008177C7">
        <w:t xml:space="preserve">ed significantly </w:t>
      </w:r>
      <w:r w:rsidRPr="00AA1F0B">
        <w:t>from 2010</w:t>
      </w:r>
      <w:r w:rsidR="00AA1F0B">
        <w:t>-</w:t>
      </w:r>
      <w:r w:rsidRPr="00AA1F0B">
        <w:t>2017</w:t>
      </w:r>
      <w:r w:rsidR="008177C7">
        <w:t>,</w:t>
      </w:r>
      <w:r w:rsidRPr="00AA1F0B">
        <w:t xml:space="preserve"> followed by declining smoke in the relatively cool wet summers of 2018 and 2019 (Figure </w:t>
      </w:r>
      <w:r w:rsidR="009F569C">
        <w:t>3-10</w:t>
      </w:r>
      <w:r w:rsidRPr="00AA1F0B">
        <w:t xml:space="preserve">). The number of smoke events in each health category showed similar trends, with the valleys of western Montana receiving the </w:t>
      </w:r>
      <w:proofErr w:type="gramStart"/>
      <w:r w:rsidRPr="00AA1F0B">
        <w:t>most “unhealthy”</w:t>
      </w:r>
      <w:proofErr w:type="gramEnd"/>
      <w:r w:rsidRPr="00AA1F0B">
        <w:t xml:space="preserve"> smoke days followed by the southeastern region of Montana. Seel</w:t>
      </w:r>
      <w:r w:rsidR="008177C7">
        <w:t>e</w:t>
      </w:r>
      <w:r w:rsidRPr="00AA1F0B">
        <w:t>y Lake, Lolo, Superior</w:t>
      </w:r>
      <w:r w:rsidR="00AA1F0B">
        <w:t>,</w:t>
      </w:r>
      <w:r w:rsidRPr="00AA1F0B">
        <w:t xml:space="preserve"> and Frenchtown all had </w:t>
      </w:r>
      <w:r w:rsidR="00AA1F0B">
        <w:t>ten</w:t>
      </w:r>
      <w:r w:rsidRPr="00AA1F0B">
        <w:t xml:space="preserve"> or more days where the air quality was rated “unhealthy,</w:t>
      </w:r>
      <w:r w:rsidR="008177C7">
        <w:t>” “</w:t>
      </w:r>
      <w:r w:rsidRPr="00AA1F0B">
        <w:t>very unhealthy</w:t>
      </w:r>
      <w:r w:rsidR="008177C7">
        <w:t xml:space="preserve">,” </w:t>
      </w:r>
      <w:r w:rsidRPr="00AA1F0B">
        <w:t xml:space="preserve">or </w:t>
      </w:r>
      <w:r w:rsidR="008177C7">
        <w:t>“</w:t>
      </w:r>
      <w:r w:rsidRPr="00AA1F0B">
        <w:t>hazardous” in 2017, the year thought to be most like future years with dry hot summers</w:t>
      </w:r>
      <w:r w:rsidR="005348FD">
        <w:t xml:space="preserve"> </w:t>
      </w:r>
      <w:r w:rsidR="005348FD" w:rsidRPr="00320281">
        <w:rPr>
          <w:highlight w:val="green"/>
        </w:rPr>
        <w:t>(</w:t>
      </w:r>
      <w:r w:rsidR="005348FD">
        <w:rPr>
          <w:rFonts w:cstheme="minorHAnsi"/>
          <w:bCs/>
        </w:rPr>
        <w:t>Whitlock et al. 2017)</w:t>
      </w:r>
      <w:r w:rsidRPr="00AA1F0B">
        <w:t>.</w:t>
      </w:r>
    </w:p>
    <w:p w14:paraId="2C2937A4" w14:textId="77777777" w:rsidR="0008664B" w:rsidRPr="00AA1F0B" w:rsidRDefault="0008664B" w:rsidP="00AA1F0B">
      <w:pPr>
        <w:pStyle w:val="nrpsNormal"/>
      </w:pPr>
    </w:p>
    <w:tbl>
      <w:tblPr>
        <w:tblStyle w:val="TableGrid"/>
        <w:tblW w:w="79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0"/>
      </w:tblGrid>
      <w:tr w:rsidR="0008664B" w14:paraId="1DEFEF81" w14:textId="77777777" w:rsidTr="11C6D738">
        <w:trPr>
          <w:jc w:val="center"/>
        </w:trPr>
        <w:tc>
          <w:tcPr>
            <w:tcW w:w="9350" w:type="dxa"/>
          </w:tcPr>
          <w:p w14:paraId="59E89350" w14:textId="77777777" w:rsidR="0008664B" w:rsidRDefault="0008664B" w:rsidP="0008664B">
            <w:pPr>
              <w:pStyle w:val="nrpsNormal"/>
              <w:jc w:val="center"/>
              <w:rPr>
                <w:rFonts w:asciiTheme="minorHAnsi" w:hAnsiTheme="minorHAnsi" w:cstheme="minorHAnsi"/>
              </w:rPr>
            </w:pPr>
            <w:r>
              <w:rPr>
                <w:rFonts w:asciiTheme="minorHAnsi" w:hAnsiTheme="minorHAnsi" w:cstheme="minorHAnsi"/>
                <w:noProof/>
              </w:rPr>
              <w:drawing>
                <wp:inline distT="0" distB="0" distL="0" distR="0" wp14:anchorId="06B673A8" wp14:editId="207F97A0">
                  <wp:extent cx="4572000" cy="2639330"/>
                  <wp:effectExtent l="0" t="0" r="0" b="889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a:extLst>
                              <a:ext uri="{28A0092B-C50C-407E-A947-70E740481C1C}">
                                <a14:useLocalDpi xmlns:a14="http://schemas.microsoft.com/office/drawing/2010/main" val="0"/>
                              </a:ext>
                            </a:extLst>
                          </a:blip>
                          <a:srcRect l="3187" t="16406" r="1747" b="2865"/>
                          <a:stretch/>
                        </pic:blipFill>
                        <pic:spPr bwMode="auto">
                          <a:xfrm>
                            <a:off x="0" y="0"/>
                            <a:ext cx="4572000" cy="2639330"/>
                          </a:xfrm>
                          <a:prstGeom prst="rect">
                            <a:avLst/>
                          </a:prstGeom>
                          <a:noFill/>
                          <a:ln>
                            <a:noFill/>
                          </a:ln>
                          <a:extLst>
                            <a:ext uri="{53640926-AAD7-44D8-BBD7-CCE9431645EC}">
                              <a14:shadowObscured xmlns:a14="http://schemas.microsoft.com/office/drawing/2010/main"/>
                            </a:ext>
                          </a:extLst>
                        </pic:spPr>
                      </pic:pic>
                    </a:graphicData>
                  </a:graphic>
                </wp:inline>
              </w:drawing>
            </w:r>
          </w:p>
          <w:p w14:paraId="404B25A5" w14:textId="672658DA" w:rsidR="0008664B" w:rsidRDefault="0008664B" w:rsidP="0008664B">
            <w:pPr>
              <w:pStyle w:val="nrpsFigurecaption"/>
              <w:rPr>
                <w:rFonts w:asciiTheme="minorHAnsi" w:hAnsiTheme="minorHAnsi" w:cstheme="minorHAnsi"/>
              </w:rPr>
            </w:pPr>
            <w:bookmarkStart w:id="565" w:name="_Toc34208724"/>
            <w:r>
              <w:t xml:space="preserve">Figure 3-10. </w:t>
            </w:r>
            <w:commentRangeStart w:id="566"/>
            <w:commentRangeStart w:id="567"/>
            <w:r>
              <w:t xml:space="preserve">The number of communities, counties, and regions in Montana where wildfire smoke led to varying air quality ratings </w:t>
            </w:r>
            <w:r w:rsidRPr="00EA1AE3">
              <w:rPr>
                <w:highlight w:val="green"/>
              </w:rPr>
              <w:t>(</w:t>
            </w:r>
            <w:commentRangeStart w:id="568"/>
            <w:r w:rsidRPr="0008664B">
              <w:t>MDEQ data 2019</w:t>
            </w:r>
            <w:commentRangeEnd w:id="568"/>
            <w:r>
              <w:rPr>
                <w:rStyle w:val="CommentReference"/>
                <w:rFonts w:asciiTheme="minorHAnsi" w:hAnsiTheme="minorHAnsi"/>
                <w:bCs w:val="0"/>
              </w:rPr>
              <w:commentReference w:id="568"/>
            </w:r>
            <w:r>
              <w:t>).</w:t>
            </w:r>
            <w:commentRangeEnd w:id="566"/>
            <w:r>
              <w:rPr>
                <w:rStyle w:val="CommentReference"/>
                <w:rFonts w:asciiTheme="minorHAnsi" w:hAnsiTheme="minorHAnsi" w:cstheme="minorBidi"/>
                <w:color w:val="auto"/>
              </w:rPr>
              <w:commentReference w:id="566"/>
            </w:r>
            <w:commentRangeEnd w:id="567"/>
            <w:r w:rsidR="00E7416F">
              <w:rPr>
                <w:rStyle w:val="CommentReference"/>
                <w:rFonts w:asciiTheme="minorHAnsi" w:hAnsiTheme="minorHAnsi"/>
                <w:bCs w:val="0"/>
              </w:rPr>
              <w:commentReference w:id="567"/>
            </w:r>
            <w:bookmarkEnd w:id="565"/>
          </w:p>
        </w:tc>
      </w:tr>
    </w:tbl>
    <w:p w14:paraId="45BD7D0A" w14:textId="34BCA7E1" w:rsidR="005A312D" w:rsidRPr="00AA1F0B" w:rsidRDefault="005A312D" w:rsidP="00604665">
      <w:pPr>
        <w:pStyle w:val="nrpsNormal"/>
      </w:pPr>
      <w:r w:rsidRPr="00AA1F0B">
        <w:t xml:space="preserve">If one assumes that increased fire potential will be correlated with increased unhealthy to hazardous air quality, Montana may expect more communities exposed and a doubling of days exceeding moderate air quality where western Montana will be most affected. </w:t>
      </w:r>
      <w:r w:rsidR="00604665">
        <w:t xml:space="preserve">In the future, years with widespread regional fire activity, like 2017, will be interspersed with years with average or below-average fire activity, like 2018 and 2019. </w:t>
      </w:r>
      <w:r w:rsidR="00766CE7">
        <w:t>Overall, climate change projections indicate that we will experience more years with widespread fire activity in the upcoming decades</w:t>
      </w:r>
      <w:r w:rsidRPr="00AA1F0B">
        <w:t>. More frequent wildfires and poor air quality are expected to increase respiratory illnesses in the decades to come </w:t>
      </w:r>
      <w:r w:rsidRPr="00563588">
        <w:rPr>
          <w:highlight w:val="green"/>
        </w:rPr>
        <w:t>(</w:t>
      </w:r>
      <w:r w:rsidR="00563588" w:rsidRPr="00B148CC">
        <w:t xml:space="preserve">Ebi et al. </w:t>
      </w:r>
      <w:r w:rsidRPr="00B148CC">
        <w:t>2018</w:t>
      </w:r>
      <w:r w:rsidR="00712488" w:rsidRPr="00B148CC">
        <w:t>a</w:t>
      </w:r>
      <w:r w:rsidRPr="00B148CC">
        <w:t>).</w:t>
      </w:r>
      <w:r w:rsidRPr="00AA1F0B">
        <w:t xml:space="preserve"> Airborne particulate levels from wildfires are projected to increase 160% by mid-century under the RCP4.5 scenario, creating a greater risk of smoke exposure through increasing frequency, length, and intensity of smoke events </w:t>
      </w:r>
      <w:r w:rsidRPr="00AA1F0B">
        <w:rPr>
          <w:highlight w:val="green"/>
        </w:rPr>
        <w:t>(</w:t>
      </w:r>
      <w:commentRangeStart w:id="569"/>
      <w:r w:rsidRPr="00B148CC">
        <w:rPr>
          <w:color w:val="auto"/>
        </w:rPr>
        <w:t>Liu et al. 2016</w:t>
      </w:r>
      <w:commentRangeEnd w:id="569"/>
      <w:r w:rsidR="00B148CC">
        <w:rPr>
          <w:rStyle w:val="CommentReference"/>
          <w:rFonts w:asciiTheme="minorHAnsi" w:hAnsiTheme="minorHAnsi"/>
        </w:rPr>
        <w:commentReference w:id="569"/>
      </w:r>
      <w:r w:rsidRPr="00B148CC">
        <w:rPr>
          <w:color w:val="auto"/>
        </w:rPr>
        <w:t xml:space="preserve">). </w:t>
      </w:r>
    </w:p>
    <w:p w14:paraId="6EE8D146" w14:textId="07BC8AD2" w:rsidR="00683E8B" w:rsidRDefault="005A312D" w:rsidP="00AA1F0B">
      <w:pPr>
        <w:pStyle w:val="nrpsNormal"/>
      </w:pPr>
      <w:commentRangeStart w:id="570"/>
      <w:r w:rsidRPr="00AA1F0B">
        <w:lastRenderedPageBreak/>
        <w:t xml:space="preserve">Individual actions suggested for minimizing the health impacts of wildfire smoke exposure include staying indoors, using </w:t>
      </w:r>
      <w:r w:rsidRPr="00320281">
        <w:t>masks (N95) when</w:t>
      </w:r>
      <w:r w:rsidRPr="00AA1F0B">
        <w:t xml:space="preserve"> outside, avoiding strenuous outside activities, turning air conditioning to recirculation mode to avoid drawing in outside air, and using portable or in-line high-efficiency </w:t>
      </w:r>
      <w:r w:rsidRPr="00320281">
        <w:t>particulate air</w:t>
      </w:r>
      <w:r w:rsidR="00AA1F0B" w:rsidRPr="00320281">
        <w:t xml:space="preserve"> (</w:t>
      </w:r>
      <w:r w:rsidRPr="00320281">
        <w:t>HEPA</w:t>
      </w:r>
      <w:r w:rsidR="00AA1F0B" w:rsidRPr="00320281">
        <w:t>)</w:t>
      </w:r>
      <w:r w:rsidRPr="00320281">
        <w:t xml:space="preserve"> filters</w:t>
      </w:r>
      <w:r w:rsidRPr="00AA1F0B">
        <w:t xml:space="preserve"> indoors. Further study regarding the efficacy of each of these recommendations is needed.</w:t>
      </w:r>
      <w:commentRangeEnd w:id="570"/>
      <w:r w:rsidRPr="00AA1F0B">
        <w:rPr>
          <w:rStyle w:val="CommentReference"/>
          <w:rFonts w:eastAsiaTheme="minorHAnsi"/>
          <w:sz w:val="23"/>
          <w:szCs w:val="20"/>
        </w:rPr>
        <w:commentReference w:id="570"/>
      </w:r>
      <w:r w:rsidR="00E7416F">
        <w:t xml:space="preserve"> More details on individual actions can be found in Section 5.</w:t>
      </w:r>
    </w:p>
    <w:p w14:paraId="5C48011D" w14:textId="5D16F8B9" w:rsidR="009E38C2" w:rsidRPr="00326900" w:rsidRDefault="009E38C2" w:rsidP="009E38C2">
      <w:pPr>
        <w:pStyle w:val="nrpsHeading2"/>
      </w:pPr>
      <w:bookmarkStart w:id="571" w:name="_Toc28791805"/>
      <w:bookmarkStart w:id="572" w:name="_Toc34208655"/>
      <w:r w:rsidRPr="00105FE4">
        <w:t>Water-related Illnesses</w:t>
      </w:r>
      <w:bookmarkEnd w:id="571"/>
      <w:bookmarkEnd w:id="572"/>
    </w:p>
    <w:p w14:paraId="515FABB2" w14:textId="39F9AFFE" w:rsidR="009E38C2" w:rsidRPr="00270182" w:rsidRDefault="009E38C2" w:rsidP="009E38C2">
      <w:pPr>
        <w:pStyle w:val="nrpsNormal"/>
      </w:pPr>
      <w:r w:rsidRPr="00270182">
        <w:t>Floods, which may increase related to the extreme precipitation events and earlier snowmelt expected under climate change in Montana</w:t>
      </w:r>
      <w:r w:rsidR="00C837FA">
        <w:t xml:space="preserve"> </w:t>
      </w:r>
      <w:r w:rsidR="00C837FA" w:rsidRPr="00C837FA">
        <w:rPr>
          <w:highlight w:val="green"/>
        </w:rPr>
        <w:t>(</w:t>
      </w:r>
      <w:r w:rsidR="00C837FA">
        <w:t>Whitlock et al. 2017)</w:t>
      </w:r>
      <w:r w:rsidRPr="00270182">
        <w:t xml:space="preserve">, can affect people’s health in a variety of ways. Immediate impacts include injury, hypothermia, death from drowning, exposure to toxic substances released by flood waters, and exacerbation of underlying conditions such as cardiovascular or pulmonary disease (due the flood itself or cleaning up afterwards). Later complications include respiratory and skin infections, vector-borne illnesses, and mental health conditions </w:t>
      </w:r>
      <w:r w:rsidRPr="00270182">
        <w:rPr>
          <w:highlight w:val="green"/>
        </w:rPr>
        <w:t>(</w:t>
      </w:r>
      <w:r w:rsidRPr="003B5089">
        <w:t>Du et al. 2010; Ryan et al. 2015; Paterson et al. 2018).</w:t>
      </w:r>
      <w:r w:rsidRPr="00270182">
        <w:t xml:space="preserve"> Even in the absence of flooding, elevated rates of gastrointestinal disease have been associated with precipitation events </w:t>
      </w:r>
      <w:r w:rsidRPr="00270182">
        <w:rPr>
          <w:highlight w:val="green"/>
        </w:rPr>
        <w:t>(</w:t>
      </w:r>
      <w:r w:rsidRPr="0025310F">
        <w:t>Carlton et al. 2016; Levy et al. 2016), and with dry conditions</w:t>
      </w:r>
      <w:r w:rsidRPr="00270182">
        <w:t xml:space="preserve"> </w:t>
      </w:r>
      <w:r w:rsidRPr="00270182">
        <w:rPr>
          <w:highlight w:val="green"/>
        </w:rPr>
        <w:t>(</w:t>
      </w:r>
      <w:r w:rsidRPr="0025310F">
        <w:t>Alexander et al. 2013; Friedrich 2013), though</w:t>
      </w:r>
      <w:r w:rsidRPr="00270182">
        <w:t xml:space="preserve"> the latter association is weaker.</w:t>
      </w:r>
    </w:p>
    <w:p w14:paraId="5E4AB6A9" w14:textId="484AAE3B" w:rsidR="009E38C2" w:rsidRPr="00270182" w:rsidRDefault="009E38C2" w:rsidP="009E38C2">
      <w:pPr>
        <w:pStyle w:val="nrpsNormal"/>
      </w:pPr>
      <w:r w:rsidRPr="00270182">
        <w:t>Harmful algal blooms</w:t>
      </w:r>
      <w:r>
        <w:t xml:space="preserve"> in the US</w:t>
      </w:r>
      <w:r w:rsidRPr="00270182">
        <w:t xml:space="preserve"> have increased from </w:t>
      </w:r>
      <w:r>
        <w:t xml:space="preserve">under </w:t>
      </w:r>
      <w:r w:rsidRPr="00270182">
        <w:t>100 in 2013 to over 500 in 2019</w:t>
      </w:r>
      <w:r w:rsidR="00C837FA">
        <w:rPr>
          <w:rStyle w:val="FootnoteReference"/>
        </w:rPr>
        <w:footnoteReference w:id="14"/>
      </w:r>
      <w:r w:rsidRPr="00270182">
        <w:t xml:space="preserve"> </w:t>
      </w:r>
      <w:r w:rsidRPr="00790419">
        <w:rPr>
          <w:highlight w:val="green"/>
        </w:rPr>
        <w:t>(</w:t>
      </w:r>
      <w:r w:rsidRPr="0025310F">
        <w:t>EWG undated). Many factors influence harmful algal blooms including</w:t>
      </w:r>
      <w:r>
        <w:t xml:space="preserve"> </w:t>
      </w:r>
      <w:r w:rsidRPr="00270182">
        <w:t xml:space="preserve">increased nutrients from agricultural runoff or sewage, changes in water circulation, </w:t>
      </w:r>
      <w:r>
        <w:t xml:space="preserve">and </w:t>
      </w:r>
      <w:r w:rsidRPr="00270182">
        <w:t xml:space="preserve">increased water </w:t>
      </w:r>
      <w:r w:rsidRPr="00E66D05">
        <w:t xml:space="preserve">temperatures </w:t>
      </w:r>
      <w:r w:rsidRPr="00E66D05">
        <w:rPr>
          <w:highlight w:val="green"/>
        </w:rPr>
        <w:t>(</w:t>
      </w:r>
      <w:r w:rsidRPr="00C837FA">
        <w:t>Paerl and Huisman 2009; Moore et al. 2011; Davidson et al. 2014). Harmful algal blooms can impair municipal</w:t>
      </w:r>
      <w:r w:rsidRPr="00E66D05">
        <w:t xml:space="preserve"> water supplies, hamper recreational activity, and cause significant economic hardships if tourism</w:t>
      </w:r>
      <w:r w:rsidRPr="00270182">
        <w:t xml:space="preserve"> is reduced </w:t>
      </w:r>
      <w:r>
        <w:t xml:space="preserve">in </w:t>
      </w:r>
      <w:r w:rsidRPr="00270182">
        <w:t>affected areas</w:t>
      </w:r>
      <w:r>
        <w:t xml:space="preserve">. Further, such blooms can impact human health. </w:t>
      </w:r>
      <w:r w:rsidRPr="00270182">
        <w:t xml:space="preserve">Depending on the causative organism and type of exposure, </w:t>
      </w:r>
      <w:r>
        <w:t xml:space="preserve">maladies caused by harmful algal blooms can include </w:t>
      </w:r>
      <w:r w:rsidRPr="00270182">
        <w:t xml:space="preserve">gastrointestinal symptoms, muscle cramps, skin rashes, liver damage, </w:t>
      </w:r>
      <w:r>
        <w:t xml:space="preserve">and </w:t>
      </w:r>
      <w:r w:rsidRPr="00270182">
        <w:t xml:space="preserve">even death. </w:t>
      </w:r>
    </w:p>
    <w:p w14:paraId="595BD0A8" w14:textId="2A152C12" w:rsidR="009E38C2" w:rsidRPr="002A1B37" w:rsidRDefault="009E38C2" w:rsidP="009E38C2">
      <w:pPr>
        <w:pStyle w:val="nrpsHeading2"/>
      </w:pPr>
      <w:bookmarkStart w:id="573" w:name="_Toc34208656"/>
      <w:r w:rsidRPr="00E90D06">
        <w:t>Food Safety and Nutrition Concerns</w:t>
      </w:r>
      <w:bookmarkEnd w:id="573"/>
    </w:p>
    <w:p w14:paraId="3260B0DF" w14:textId="6016296D" w:rsidR="009E38C2" w:rsidRDefault="009E38C2" w:rsidP="009E38C2">
      <w:pPr>
        <w:pStyle w:val="nrpsNormal"/>
      </w:pPr>
      <w:r>
        <w:t xml:space="preserve">Though often more subtle, climate change impacts on food supply, food safety, and nutritional content may be more </w:t>
      </w:r>
      <w:r w:rsidRPr="005A4C5F">
        <w:t xml:space="preserve">profound than other health impacts on a global basis. </w:t>
      </w:r>
      <w:r>
        <w:t xml:space="preserve">Climate change can have a dramatic impact on our food supply, and hence on human health </w:t>
      </w:r>
      <w:r w:rsidR="00C837FA">
        <w:t xml:space="preserve">via, </w:t>
      </w:r>
      <w:r>
        <w:t>for example:</w:t>
      </w:r>
    </w:p>
    <w:p w14:paraId="426E2DCF" w14:textId="77777777" w:rsidR="009E38C2" w:rsidRPr="006E4084" w:rsidRDefault="009E38C2" w:rsidP="009E38C2">
      <w:pPr>
        <w:pStyle w:val="nrpsBulletlist"/>
      </w:pPr>
      <w:r w:rsidRPr="005A4C5F">
        <w:t xml:space="preserve">Elevated CO2 levels reduce the protein and micronutrient content of grains, putting larger swaths of the global population at risk for malnutrition and anemia </w:t>
      </w:r>
      <w:r w:rsidRPr="003A16F4">
        <w:rPr>
          <w:highlight w:val="green"/>
        </w:rPr>
        <w:t>(</w:t>
      </w:r>
      <w:r w:rsidRPr="00C837FA">
        <w:t>Medek et al. 2017</w:t>
      </w:r>
      <w:r w:rsidRPr="006E4084">
        <w:t xml:space="preserve">; Smith and Myers 2018; Uddling et al. 2018). </w:t>
      </w:r>
    </w:p>
    <w:p w14:paraId="17E02D07" w14:textId="77777777" w:rsidR="009E38C2" w:rsidRDefault="009E38C2" w:rsidP="009E38C2">
      <w:pPr>
        <w:pStyle w:val="nrpsBulletlist"/>
      </w:pPr>
      <w:r w:rsidRPr="005A4C5F">
        <w:t>Heat and water stress, both expected to increase with climate change, can induce p</w:t>
      </w:r>
      <w:r>
        <w:t>roduction of aflatoxins, fungal-</w:t>
      </w:r>
      <w:r w:rsidRPr="005A4C5F">
        <w:t xml:space="preserve">produced toxins that are known carcinogens </w:t>
      </w:r>
      <w:r w:rsidRPr="003A16F4">
        <w:rPr>
          <w:highlight w:val="green"/>
        </w:rPr>
        <w:t>(</w:t>
      </w:r>
      <w:r w:rsidRPr="006E4084">
        <w:t>Medina et al. 2014).</w:t>
      </w:r>
    </w:p>
    <w:p w14:paraId="7FD90F42" w14:textId="77777777" w:rsidR="00175910" w:rsidRDefault="009E38C2" w:rsidP="009E38C2">
      <w:pPr>
        <w:pStyle w:val="nrpsBulletlist"/>
      </w:pPr>
      <w:r w:rsidRPr="005A4C5F">
        <w:lastRenderedPageBreak/>
        <w:t xml:space="preserve">Increased temperatures, both modest and extreme, lower crop yields </w:t>
      </w:r>
      <w:r w:rsidRPr="00720C11">
        <w:rPr>
          <w:highlight w:val="green"/>
        </w:rPr>
        <w:t>(</w:t>
      </w:r>
      <w:r w:rsidRPr="006E4084">
        <w:t>Zhao et al. 2017; Vogel</w:t>
      </w:r>
      <w:r w:rsidRPr="00175910">
        <w:t xml:space="preserve"> et al. 2019), even</w:t>
      </w:r>
      <w:r w:rsidRPr="005A4C5F">
        <w:t xml:space="preserve"> more so with drought </w:t>
      </w:r>
      <w:r w:rsidRPr="00720C11">
        <w:rPr>
          <w:highlight w:val="green"/>
        </w:rPr>
        <w:t>(</w:t>
      </w:r>
      <w:r w:rsidRPr="00175910">
        <w:t>Lesk et al. 2016</w:t>
      </w:r>
      <w:r w:rsidRPr="005A4C5F">
        <w:t xml:space="preserve">). </w:t>
      </w:r>
    </w:p>
    <w:p w14:paraId="0E2C1C52" w14:textId="008FFC08" w:rsidR="009E38C2" w:rsidRDefault="009E38C2" w:rsidP="009E38C2">
      <w:pPr>
        <w:pStyle w:val="nrpsBulletlist"/>
      </w:pPr>
      <w:r>
        <w:t xml:space="preserve">Extreme weather events can impact crop makeup and yields </w:t>
      </w:r>
      <w:r w:rsidRPr="00720C11">
        <w:rPr>
          <w:highlight w:val="green"/>
        </w:rPr>
        <w:t>(</w:t>
      </w:r>
      <w:r w:rsidRPr="00175910">
        <w:t>Nelson et al. 2014</w:t>
      </w:r>
      <w:r w:rsidRPr="005A4C5F">
        <w:t>)</w:t>
      </w:r>
      <w:r>
        <w:t>.</w:t>
      </w:r>
    </w:p>
    <w:p w14:paraId="4D4720CC" w14:textId="77777777" w:rsidR="009E38C2" w:rsidRDefault="009E38C2" w:rsidP="009E38C2">
      <w:pPr>
        <w:pStyle w:val="nrpsBulletlist"/>
      </w:pPr>
      <w:r>
        <w:t>I</w:t>
      </w:r>
      <w:r w:rsidRPr="005A4C5F">
        <w:t>ncreased prices</w:t>
      </w:r>
      <w:r>
        <w:t xml:space="preserve">, in turn, are a natural result of </w:t>
      </w:r>
      <w:r w:rsidRPr="005A4C5F">
        <w:t>lower crop yields</w:t>
      </w:r>
      <w:r>
        <w:t xml:space="preserve">. </w:t>
      </w:r>
    </w:p>
    <w:p w14:paraId="3CC215FD" w14:textId="77777777" w:rsidR="009E38C2" w:rsidRDefault="009E38C2" w:rsidP="009E38C2">
      <w:pPr>
        <w:pStyle w:val="nrpsNormal"/>
      </w:pPr>
      <w:r>
        <w:t xml:space="preserve">Given </w:t>
      </w:r>
      <w:r w:rsidRPr="005A4C5F">
        <w:t>current levels of undernutrition and malnutrition</w:t>
      </w:r>
      <w:r>
        <w:t xml:space="preserve">, these stresses on the food supply wrought by a warming planet could outweigh all other human health impacts brought on by climate change </w:t>
      </w:r>
      <w:r w:rsidRPr="00720C11">
        <w:rPr>
          <w:highlight w:val="green"/>
        </w:rPr>
        <w:t>(</w:t>
      </w:r>
      <w:r w:rsidRPr="005A4C5F">
        <w:t>Springmann et al. 2016).</w:t>
      </w:r>
      <w:commentRangeStart w:id="574"/>
      <w:commentRangeStart w:id="575"/>
      <w:r>
        <w:rPr>
          <w:rStyle w:val="FootnoteReference"/>
        </w:rPr>
        <w:footnoteReference w:id="15"/>
      </w:r>
      <w:r w:rsidRPr="005A4C5F">
        <w:t xml:space="preserve"> </w:t>
      </w:r>
      <w:commentRangeEnd w:id="574"/>
      <w:r>
        <w:rPr>
          <w:rStyle w:val="CommentReference"/>
          <w:rFonts w:eastAsiaTheme="minorHAnsi" w:cstheme="minorBidi"/>
        </w:rPr>
        <w:commentReference w:id="574"/>
      </w:r>
      <w:commentRangeEnd w:id="575"/>
      <w:r w:rsidR="00630083">
        <w:rPr>
          <w:rStyle w:val="CommentReference"/>
          <w:rFonts w:asciiTheme="minorHAnsi" w:hAnsiTheme="minorHAnsi"/>
        </w:rPr>
        <w:commentReference w:id="575"/>
      </w:r>
    </w:p>
    <w:p w14:paraId="2F2AC304" w14:textId="4E2AA39E" w:rsidR="009E38C2" w:rsidRDefault="009E38C2" w:rsidP="009E38C2">
      <w:pPr>
        <w:spacing w:after="0" w:line="240" w:lineRule="auto"/>
        <w:rPr>
          <w:rFonts w:eastAsia="Times New Roman" w:cs="Times New Roman"/>
          <w:szCs w:val="20"/>
        </w:rPr>
      </w:pPr>
    </w:p>
    <w:tbl>
      <w:tblPr>
        <w:tblStyle w:val="TableGrid"/>
        <w:tblW w:w="92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E5F1" w:themeFill="accent1" w:themeFillTint="33"/>
        <w:tblCellMar>
          <w:left w:w="144" w:type="dxa"/>
          <w:right w:w="115" w:type="dxa"/>
        </w:tblCellMar>
        <w:tblLook w:val="04A0" w:firstRow="1" w:lastRow="0" w:firstColumn="1" w:lastColumn="0" w:noHBand="0" w:noVBand="1"/>
      </w:tblPr>
      <w:tblGrid>
        <w:gridCol w:w="382"/>
        <w:gridCol w:w="8834"/>
      </w:tblGrid>
      <w:tr w:rsidR="009E38C2" w14:paraId="43BEE853" w14:textId="77777777" w:rsidTr="00630666">
        <w:trPr>
          <w:cantSplit/>
          <w:trHeight w:val="576"/>
          <w:jc w:val="center"/>
        </w:trPr>
        <w:tc>
          <w:tcPr>
            <w:tcW w:w="360" w:type="dxa"/>
            <w:vMerge w:val="restart"/>
            <w:shd w:val="clear" w:color="auto" w:fill="B8CCE4" w:themeFill="accent1" w:themeFillTint="66"/>
            <w:vAlign w:val="center"/>
          </w:tcPr>
          <w:p w14:paraId="16884A98" w14:textId="77777777" w:rsidR="009E38C2" w:rsidRDefault="009E38C2" w:rsidP="00630666">
            <w:pPr>
              <w:keepNext/>
              <w:keepLines/>
              <w:spacing w:after="0" w:line="240" w:lineRule="auto"/>
              <w:jc w:val="center"/>
              <w:rPr>
                <w:rFonts w:cstheme="minorHAnsi"/>
              </w:rPr>
            </w:pPr>
          </w:p>
        </w:tc>
        <w:tc>
          <w:tcPr>
            <w:tcW w:w="8334" w:type="dxa"/>
            <w:shd w:val="clear" w:color="auto" w:fill="DBE5F1" w:themeFill="accent1" w:themeFillTint="33"/>
            <w:vAlign w:val="center"/>
          </w:tcPr>
          <w:p w14:paraId="05A27068" w14:textId="77777777" w:rsidR="009E38C2" w:rsidRPr="00084FEE" w:rsidRDefault="009E38C2" w:rsidP="00630666">
            <w:pPr>
              <w:pStyle w:val="nrpsnormalsidebarSB"/>
              <w:keepNext/>
              <w:keepLines/>
              <w:spacing w:after="0" w:line="240" w:lineRule="auto"/>
              <w:jc w:val="center"/>
              <w:rPr>
                <w:sz w:val="22"/>
                <w:szCs w:val="22"/>
              </w:rPr>
            </w:pPr>
            <w:bookmarkStart w:id="576" w:name="_Toc34208725"/>
            <w:r w:rsidRPr="00985FCF">
              <w:rPr>
                <w:rStyle w:val="nrpsFigurecaptionChar"/>
                <w:rFonts w:ascii="Times New Roman" w:hAnsi="Times New Roman"/>
                <w:sz w:val="22"/>
                <w:szCs w:val="22"/>
              </w:rPr>
              <w:t xml:space="preserve">Sidebar: </w:t>
            </w:r>
            <w:r w:rsidRPr="00985FCF">
              <w:rPr>
                <w:rStyle w:val="nrpsFigurecaptionChar"/>
                <w:rFonts w:ascii="Times New Roman" w:hAnsi="Times New Roman"/>
                <w:i w:val="0"/>
                <w:sz w:val="22"/>
                <w:szCs w:val="22"/>
              </w:rPr>
              <w:t xml:space="preserve">Climate Impacts </w:t>
            </w:r>
            <w:commentRangeStart w:id="577"/>
            <w:r w:rsidRPr="00985FCF">
              <w:rPr>
                <w:rStyle w:val="nrpsFigurecaptionChar"/>
                <w:rFonts w:ascii="Times New Roman" w:hAnsi="Times New Roman"/>
                <w:i w:val="0"/>
                <w:sz w:val="22"/>
                <w:szCs w:val="22"/>
              </w:rPr>
              <w:t>on Agricultural Production</w:t>
            </w:r>
            <w:bookmarkEnd w:id="576"/>
            <w:r w:rsidRPr="00985FCF">
              <w:rPr>
                <w:rStyle w:val="nrpsFigurecaptionChar"/>
                <w:rFonts w:ascii="Times New Roman" w:hAnsi="Times New Roman"/>
                <w:i w:val="0"/>
                <w:sz w:val="22"/>
                <w:szCs w:val="22"/>
              </w:rPr>
              <w:t xml:space="preserve"> </w:t>
            </w:r>
            <w:commentRangeEnd w:id="577"/>
            <w:r w:rsidR="003A068F">
              <w:rPr>
                <w:rStyle w:val="CommentReference"/>
                <w:rFonts w:asciiTheme="minorHAnsi" w:hAnsiTheme="minorHAnsi"/>
                <w:i w:val="0"/>
              </w:rPr>
              <w:commentReference w:id="577"/>
            </w:r>
            <w:r w:rsidRPr="00985FCF">
              <w:rPr>
                <w:rStyle w:val="nrpsFigurecaptionChar"/>
                <w:rFonts w:ascii="Times New Roman" w:hAnsi="Times New Roman"/>
                <w:i w:val="0"/>
                <w:sz w:val="22"/>
                <w:szCs w:val="22"/>
              </w:rPr>
              <w:t>and Nutrition</w:t>
            </w:r>
          </w:p>
        </w:tc>
      </w:tr>
      <w:tr w:rsidR="009E38C2" w14:paraId="7BAADC10" w14:textId="77777777" w:rsidTr="00630666">
        <w:trPr>
          <w:cantSplit/>
          <w:trHeight w:val="432"/>
          <w:jc w:val="center"/>
        </w:trPr>
        <w:tc>
          <w:tcPr>
            <w:tcW w:w="360" w:type="dxa"/>
            <w:vMerge/>
            <w:shd w:val="clear" w:color="auto" w:fill="B8CCE4" w:themeFill="accent1" w:themeFillTint="66"/>
          </w:tcPr>
          <w:p w14:paraId="0DE387E1" w14:textId="77777777" w:rsidR="009E38C2" w:rsidRDefault="009E38C2" w:rsidP="00630666">
            <w:pPr>
              <w:keepNext/>
              <w:keepLines/>
              <w:spacing w:after="0" w:line="240" w:lineRule="auto"/>
              <w:rPr>
                <w:rFonts w:cstheme="minorHAnsi"/>
              </w:rPr>
            </w:pPr>
          </w:p>
        </w:tc>
        <w:tc>
          <w:tcPr>
            <w:tcW w:w="8334" w:type="dxa"/>
            <w:shd w:val="clear" w:color="auto" w:fill="DBE5F1" w:themeFill="accent1" w:themeFillTint="33"/>
          </w:tcPr>
          <w:p w14:paraId="6CE08067" w14:textId="77777777" w:rsidR="009E38C2" w:rsidRPr="00132785" w:rsidRDefault="009E38C2" w:rsidP="00630666">
            <w:pPr>
              <w:pStyle w:val="nrpsnormalsidebarSB"/>
              <w:keepNext/>
              <w:keepLines/>
              <w:spacing w:after="0" w:line="240" w:lineRule="auto"/>
              <w:jc w:val="center"/>
              <w:rPr>
                <w:sz w:val="22"/>
                <w:szCs w:val="22"/>
              </w:rPr>
            </w:pPr>
          </w:p>
        </w:tc>
      </w:tr>
      <w:tr w:rsidR="009E38C2" w14:paraId="3CFC5CBC" w14:textId="77777777" w:rsidTr="00630666">
        <w:trPr>
          <w:cantSplit/>
          <w:jc w:val="center"/>
        </w:trPr>
        <w:tc>
          <w:tcPr>
            <w:tcW w:w="360" w:type="dxa"/>
            <w:vMerge/>
            <w:shd w:val="clear" w:color="auto" w:fill="B8CCE4" w:themeFill="accent1" w:themeFillTint="66"/>
          </w:tcPr>
          <w:p w14:paraId="64C93A56" w14:textId="77777777" w:rsidR="009E38C2" w:rsidRDefault="009E38C2" w:rsidP="00630666">
            <w:pPr>
              <w:keepNext/>
              <w:keepLines/>
              <w:spacing w:after="0" w:line="240" w:lineRule="auto"/>
              <w:rPr>
                <w:rFonts w:cstheme="minorHAnsi"/>
              </w:rPr>
            </w:pPr>
          </w:p>
        </w:tc>
        <w:tc>
          <w:tcPr>
            <w:tcW w:w="8334" w:type="dxa"/>
            <w:shd w:val="clear" w:color="auto" w:fill="DBE5F1" w:themeFill="accent1" w:themeFillTint="33"/>
            <w:vAlign w:val="center"/>
          </w:tcPr>
          <w:p w14:paraId="16CFDE12" w14:textId="629046EE" w:rsidR="009E38C2" w:rsidRDefault="00985FCF" w:rsidP="00630666">
            <w:pPr>
              <w:pStyle w:val="nrpsnormalsidebarSB"/>
              <w:rPr>
                <w:color w:val="auto"/>
                <w:sz w:val="24"/>
                <w:szCs w:val="24"/>
              </w:rPr>
            </w:pPr>
            <w:r w:rsidRPr="00985FCF">
              <w:rPr>
                <w:b/>
              </w:rPr>
              <w:t>The problem: c</w:t>
            </w:r>
            <w:r w:rsidR="009E38C2" w:rsidRPr="00985FCF">
              <w:rPr>
                <w:b/>
              </w:rPr>
              <w:t xml:space="preserve">limate </w:t>
            </w:r>
            <w:r w:rsidRPr="00985FCF">
              <w:rPr>
                <w:b/>
              </w:rPr>
              <w:t xml:space="preserve">change </w:t>
            </w:r>
            <w:r w:rsidR="009E38C2" w:rsidRPr="00985FCF">
              <w:rPr>
                <w:b/>
              </w:rPr>
              <w:t>threatens human health through its effect on agriculture and nutrition</w:t>
            </w:r>
            <w:r w:rsidR="009E38C2">
              <w:t>.</w:t>
            </w:r>
            <w:r w:rsidR="004E43DD">
              <w:t xml:space="preserve"> </w:t>
            </w:r>
            <w:r w:rsidR="009E38C2">
              <w:t xml:space="preserve">Children require adequate and healthy food to meet their potential; inadequate nutrition can permanently affect their brain development and growth potential. Even with an adequate food supply, 11% of Montanans are currently food insecure </w:t>
            </w:r>
            <w:r w:rsidR="009E38C2" w:rsidRPr="002A7EE0">
              <w:rPr>
                <w:highlight w:val="green"/>
              </w:rPr>
              <w:t>(</w:t>
            </w:r>
            <w:r w:rsidR="00C364A1" w:rsidRPr="00C364A1">
              <w:t>Coleman</w:t>
            </w:r>
            <w:r w:rsidR="001D47D7">
              <w:t>-Jensen</w:t>
            </w:r>
            <w:r w:rsidR="00C364A1" w:rsidRPr="00C364A1">
              <w:t xml:space="preserve"> et al. </w:t>
            </w:r>
            <w:r w:rsidR="009E38C2" w:rsidRPr="00C364A1">
              <w:t>2018).</w:t>
            </w:r>
            <w:r w:rsidR="009E38C2">
              <w:t xml:space="preserve"> </w:t>
            </w:r>
          </w:p>
          <w:p w14:paraId="3F871070" w14:textId="1A921827" w:rsidR="009E38C2" w:rsidRDefault="009E38C2" w:rsidP="00630666">
            <w:pPr>
              <w:pStyle w:val="nrpsnormalsidebarSB"/>
            </w:pPr>
            <w:r w:rsidRPr="00985FCF">
              <w:rPr>
                <w:b/>
              </w:rPr>
              <w:t xml:space="preserve">Climate change affects </w:t>
            </w:r>
            <w:r w:rsidR="00985FCF" w:rsidRPr="00985FCF">
              <w:rPr>
                <w:b/>
              </w:rPr>
              <w:t xml:space="preserve">the </w:t>
            </w:r>
            <w:r w:rsidRPr="00985FCF">
              <w:rPr>
                <w:b/>
                <w:i w:val="0"/>
              </w:rPr>
              <w:t>quality</w:t>
            </w:r>
            <w:r w:rsidRPr="00985FCF">
              <w:rPr>
                <w:b/>
              </w:rPr>
              <w:t xml:space="preserve"> of food.</w:t>
            </w:r>
            <w:r>
              <w:t xml:space="preserve"> Even as plants grow larger and store more carbohydrates (sugars) with increasing carbon dioxide levels, they contain less protein, zinc, iron</w:t>
            </w:r>
            <w:r w:rsidR="001D47D7">
              <w:t>,</w:t>
            </w:r>
            <w:r>
              <w:t xml:space="preserve"> and other nutrients </w:t>
            </w:r>
            <w:r w:rsidRPr="002A7EE0">
              <w:rPr>
                <w:highlight w:val="green"/>
              </w:rPr>
              <w:t>(</w:t>
            </w:r>
            <w:r w:rsidRPr="00C364A1">
              <w:t>Myers 2014). Most</w:t>
            </w:r>
            <w:r>
              <w:t xml:space="preserve"> studied are the grains which provide almost half of the calories eaten by humans, worldwide—especially wheat, corn, and rice—and legumes. These changes can lead to </w:t>
            </w:r>
            <w:proofErr w:type="gramStart"/>
            <w:r>
              <w:t>a number of</w:t>
            </w:r>
            <w:proofErr w:type="gramEnd"/>
            <w:r>
              <w:t xml:space="preserve"> health problems. The human immune system depends on these nutrients; these changes in undernourished people can affect their ability to fight infections. One of every five US children suffer from low iron levels for part of their childhood </w:t>
            </w:r>
            <w:r w:rsidRPr="00F26CB1">
              <w:rPr>
                <w:highlight w:val="green"/>
              </w:rPr>
              <w:t>(</w:t>
            </w:r>
            <w:r w:rsidRPr="00C364A1">
              <w:t>Irwin and Jeffrey 2001);</w:t>
            </w:r>
            <w:r>
              <w:t xml:space="preserve"> one in four older adults have inadequate intake of zinc </w:t>
            </w:r>
            <w:r w:rsidRPr="001D37B5">
              <w:rPr>
                <w:highlight w:val="green"/>
              </w:rPr>
              <w:t>(</w:t>
            </w:r>
            <w:r w:rsidRPr="00C364A1">
              <w:t>NCHS undated).</w:t>
            </w:r>
            <w:r>
              <w:t xml:space="preserve"> Low iron results in tiredness and low blood counts. </w:t>
            </w:r>
            <w:proofErr w:type="gramStart"/>
            <w:r>
              <w:t>Prolonged low iron levels also lower IQ,</w:t>
            </w:r>
            <w:proofErr w:type="gramEnd"/>
            <w:r>
              <w:t xml:space="preserve"> associated with lower earning capacity and shortened life span. Low zinc levels can cause diarrhea, </w:t>
            </w:r>
            <w:r w:rsidR="001D47D7">
              <w:t xml:space="preserve">weight loss, </w:t>
            </w:r>
            <w:r>
              <w:t xml:space="preserve">skin lesions, and decreased immunity.  </w:t>
            </w:r>
          </w:p>
          <w:p w14:paraId="3B8E5F7F" w14:textId="71B549EF" w:rsidR="009E38C2" w:rsidRPr="00D97BF0" w:rsidRDefault="009E38C2" w:rsidP="00D97BF0">
            <w:pPr>
              <w:pStyle w:val="nrpsnormalsidebarSB"/>
            </w:pPr>
            <w:r w:rsidRPr="00985FCF">
              <w:rPr>
                <w:b/>
              </w:rPr>
              <w:t xml:space="preserve">Climate change can </w:t>
            </w:r>
            <w:r w:rsidR="00985FCF" w:rsidRPr="00985FCF">
              <w:rPr>
                <w:b/>
              </w:rPr>
              <w:t xml:space="preserve">also </w:t>
            </w:r>
            <w:r w:rsidRPr="00985FCF">
              <w:rPr>
                <w:b/>
              </w:rPr>
              <w:t xml:space="preserve">lower the overall </w:t>
            </w:r>
            <w:r w:rsidRPr="00985FCF">
              <w:rPr>
                <w:b/>
                <w:i w:val="0"/>
              </w:rPr>
              <w:t>quantity</w:t>
            </w:r>
            <w:r w:rsidRPr="00985FCF">
              <w:rPr>
                <w:b/>
              </w:rPr>
              <w:t xml:space="preserve"> of foo</w:t>
            </w:r>
            <w:r w:rsidR="001D47D7" w:rsidRPr="00985FCF">
              <w:rPr>
                <w:b/>
              </w:rPr>
              <w:t>d produced by multiple causes.</w:t>
            </w:r>
            <w:r w:rsidR="001D47D7">
              <w:t xml:space="preserve"> </w:t>
            </w:r>
            <w:r w:rsidRPr="00D97BF0">
              <w:t>Conditions that decrease food production lead to increased food prices, affecting adequate nutrition in lower income people.  Even if one region or country produce</w:t>
            </w:r>
            <w:r w:rsidR="001D47D7">
              <w:t>s</w:t>
            </w:r>
            <w:r w:rsidRPr="00D97BF0">
              <w:t xml:space="preserve"> adequate food in a season, shortages elsewhere still </w:t>
            </w:r>
            <w:r w:rsidR="001D47D7">
              <w:t>impact</w:t>
            </w:r>
            <w:r w:rsidRPr="00D97BF0">
              <w:t xml:space="preserve"> food prices. The salt content of underground water sources (aquifers) and coastal lands is increasing, making these regions less productive or non-productive. Soil salination already affects 20% of cultivated lands, and is being worsened by heat stress, aquifer salination</w:t>
            </w:r>
            <w:r w:rsidR="001D47D7">
              <w:t xml:space="preserve">, and </w:t>
            </w:r>
            <w:r w:rsidR="001D47D7" w:rsidRPr="00D97BF0">
              <w:t>sea level rise</w:t>
            </w:r>
            <w:r w:rsidRPr="00D97BF0">
              <w:t xml:space="preserve">. Every day of extreme heat lowers the yield of grain crops. Pests and weeds thrive better with higher carbon dioxide, which lower productivity of food crops. Changes in climate with the increasing extreme weather (flood and precipitation events), late summer drought, and increasing fire severity also </w:t>
            </w:r>
            <w:r w:rsidR="001D47D7">
              <w:t>impa</w:t>
            </w:r>
            <w:r w:rsidRPr="00D97BF0">
              <w:t>ct production of food.</w:t>
            </w:r>
          </w:p>
          <w:p w14:paraId="5FF25790" w14:textId="2FA021B0" w:rsidR="009E38C2" w:rsidRDefault="00985FCF" w:rsidP="00630666">
            <w:pPr>
              <w:pStyle w:val="nrpsnormalsidebarSB"/>
            </w:pPr>
            <w:r w:rsidRPr="00985FCF">
              <w:rPr>
                <w:b/>
              </w:rPr>
              <w:t>Livestock, not just plants, have issues with climate change.</w:t>
            </w:r>
            <w:r>
              <w:t xml:space="preserve"> </w:t>
            </w:r>
            <w:r w:rsidR="009E38C2">
              <w:t>Dairy cattle’s milk production decreases with increased heat. Deaths in all animals, including livestock, increase with a rise in heat and black animals are more sensitive. Heat waves make livestock less fertile. Extreme weather events also lead to increased animal mortality.</w:t>
            </w:r>
          </w:p>
          <w:p w14:paraId="6F1613A4" w14:textId="52E257C0" w:rsidR="009E38C2" w:rsidRDefault="00985FCF" w:rsidP="00630666">
            <w:pPr>
              <w:pStyle w:val="nrpsnormalsidebarSB"/>
              <w:keepNext/>
              <w:keepLines/>
            </w:pPr>
            <w:r w:rsidRPr="00985FCF">
              <w:rPr>
                <w:b/>
              </w:rPr>
              <w:t>The future?</w:t>
            </w:r>
            <w:r>
              <w:t xml:space="preserve"> </w:t>
            </w:r>
            <w:r w:rsidR="009E38C2">
              <w:t xml:space="preserve">We can hope for improvement in drought-resistant/heat-tolerant strains and other adaptive measures to improve some of these </w:t>
            </w:r>
            <w:proofErr w:type="gramStart"/>
            <w:r w:rsidR="009E38C2">
              <w:t>conditions, but</w:t>
            </w:r>
            <w:proofErr w:type="gramEnd"/>
            <w:r w:rsidR="009E38C2">
              <w:t xml:space="preserve"> feeding the world in a changing climate remains a significant challenge.</w:t>
            </w:r>
          </w:p>
        </w:tc>
      </w:tr>
    </w:tbl>
    <w:p w14:paraId="387E7057" w14:textId="77777777" w:rsidR="009E38C2" w:rsidRDefault="009E38C2" w:rsidP="009E38C2">
      <w:pPr>
        <w:pStyle w:val="nrpsNormal"/>
      </w:pPr>
    </w:p>
    <w:p w14:paraId="2B1613BE" w14:textId="77AF9474" w:rsidR="00B22223" w:rsidRPr="005A4C5F" w:rsidRDefault="00B22223" w:rsidP="00B22223">
      <w:pPr>
        <w:pStyle w:val="nrpsHeading2"/>
      </w:pPr>
      <w:bookmarkStart w:id="578" w:name="_Toc34208657"/>
      <w:r w:rsidRPr="004E43DD">
        <w:t>Vector-borne Disease</w:t>
      </w:r>
      <w:bookmarkEnd w:id="578"/>
    </w:p>
    <w:p w14:paraId="0FBDA111" w14:textId="77777777" w:rsidR="00B22223" w:rsidRDefault="00B22223" w:rsidP="00B22223">
      <w:pPr>
        <w:pStyle w:val="nrpsNormal"/>
      </w:pPr>
      <w:r w:rsidRPr="005A4C5F">
        <w:t>Vectors are organisms</w:t>
      </w:r>
      <w:r>
        <w:t xml:space="preserve">—such as </w:t>
      </w:r>
      <w:r w:rsidRPr="005A4C5F">
        <w:t>ticks, mosquitoes</w:t>
      </w:r>
      <w:r>
        <w:t>,</w:t>
      </w:r>
      <w:r w:rsidRPr="005A4C5F">
        <w:t xml:space="preserve"> and fleas</w:t>
      </w:r>
      <w:r>
        <w:t xml:space="preserve">—that </w:t>
      </w:r>
      <w:r w:rsidRPr="005A4C5F">
        <w:t>transmit diseases from one host to another. Globally, vector-borne diseases include Zika, plague,</w:t>
      </w:r>
      <w:r>
        <w:t xml:space="preserve"> </w:t>
      </w:r>
      <w:r w:rsidRPr="005A4C5F">
        <w:t xml:space="preserve">dengue, malaria, yellow fever, Chagas disease, </w:t>
      </w:r>
      <w:r>
        <w:t xml:space="preserve">and Chikungunya, among others. In the </w:t>
      </w:r>
      <w:r w:rsidRPr="005A4C5F">
        <w:t>United States</w:t>
      </w:r>
      <w:r>
        <w:t xml:space="preserve">, Rocky Mountain spotted fever, Lyme disease, and anaplasmosis, all carried by ticks, and West Nile virus, transmitted by mosquitoes, are most prominent. Zika, dengue, Chikungunya, and Eastern Equine Encephalitis are also of concern. </w:t>
      </w:r>
    </w:p>
    <w:p w14:paraId="708014B1" w14:textId="77777777" w:rsidR="005B7CFA" w:rsidRPr="00A86CD5" w:rsidRDefault="005B7CFA" w:rsidP="005B7CFA">
      <w:pPr>
        <w:pStyle w:val="nrpsNormal"/>
        <w:rPr>
          <w:color w:val="auto"/>
          <w:sz w:val="24"/>
          <w:szCs w:val="24"/>
        </w:rPr>
      </w:pPr>
      <w:r>
        <w:lastRenderedPageBreak/>
        <w:t xml:space="preserve">Overall, climate change is expected to increase the range of vectors, primarily ticks and mosquitoes in the United States, thereby increasing the number of people exposed to the </w:t>
      </w:r>
      <w:r w:rsidRPr="005A4C5F">
        <w:t>diseases they transmi</w:t>
      </w:r>
      <w:r>
        <w:t xml:space="preserve">t </w:t>
      </w:r>
      <w:r w:rsidRPr="003A16F4">
        <w:rPr>
          <w:highlight w:val="green"/>
        </w:rPr>
        <w:t>(</w:t>
      </w:r>
      <w:r w:rsidRPr="007707CF">
        <w:rPr>
          <w:color w:val="000000"/>
        </w:rPr>
        <w:t>Beard et al. 2016; Sonenshine</w:t>
      </w:r>
      <w:r w:rsidRPr="00630666">
        <w:rPr>
          <w:color w:val="000000"/>
        </w:rPr>
        <w:t xml:space="preserve"> 2018</w:t>
      </w:r>
      <w:r w:rsidRPr="005A4C5F">
        <w:rPr>
          <w:color w:val="000000"/>
        </w:rPr>
        <w:t>)</w:t>
      </w:r>
      <w:r w:rsidRPr="005A4C5F">
        <w:t xml:space="preserve">. </w:t>
      </w:r>
      <w:commentRangeStart w:id="579"/>
      <w:commentRangeStart w:id="580"/>
      <w:r>
        <w:t xml:space="preserve">Recent work by </w:t>
      </w:r>
      <w:r w:rsidRPr="000B2553">
        <w:t xml:space="preserve">Rosenberg et al. </w:t>
      </w:r>
      <w:r w:rsidRPr="000B2553">
        <w:rPr>
          <w:highlight w:val="green"/>
        </w:rPr>
        <w:t>(</w:t>
      </w:r>
      <w:r w:rsidRPr="000B2553">
        <w:t>2018)</w:t>
      </w:r>
      <w:r>
        <w:t xml:space="preserve"> shows that the nu</w:t>
      </w:r>
      <w:r w:rsidRPr="005A4C5F">
        <w:t>mber of vector-borne diseases tripled in the US between 2004</w:t>
      </w:r>
      <w:r>
        <w:t xml:space="preserve"> and </w:t>
      </w:r>
      <w:r w:rsidRPr="005A4C5F">
        <w:t>2016, with over 100,000 cases reported in 2016</w:t>
      </w:r>
      <w:r w:rsidRPr="005A4C5F">
        <w:rPr>
          <w:color w:val="000000"/>
        </w:rPr>
        <w:t>.</w:t>
      </w:r>
      <w:commentRangeEnd w:id="579"/>
      <w:r>
        <w:rPr>
          <w:rStyle w:val="CommentReference"/>
          <w:rFonts w:asciiTheme="minorHAnsi" w:eastAsiaTheme="minorHAnsi" w:hAnsiTheme="minorHAnsi" w:cstheme="minorBidi"/>
          <w:color w:val="auto"/>
        </w:rPr>
        <w:commentReference w:id="579"/>
      </w:r>
      <w:commentRangeEnd w:id="580"/>
      <w:r w:rsidR="000B2553">
        <w:rPr>
          <w:rStyle w:val="CommentReference"/>
          <w:rFonts w:asciiTheme="minorHAnsi" w:hAnsiTheme="minorHAnsi"/>
        </w:rPr>
        <w:commentReference w:id="580"/>
      </w:r>
    </w:p>
    <w:p w14:paraId="09A67B83" w14:textId="77777777" w:rsidR="005B7CFA" w:rsidRPr="00E8044A" w:rsidRDefault="005B7CFA" w:rsidP="005B7CFA">
      <w:pPr>
        <w:pStyle w:val="nrpsNormal"/>
      </w:pPr>
      <w:r w:rsidRPr="005A4C5F">
        <w:t xml:space="preserve">The interactions between climate, vectors, and pathogens is complex. For example, for certain mosquitoes increased temperatures boost the rate of reproduction and feeding, lengthen the breeding season, and shorten the maturation for pathogens they carry </w:t>
      </w:r>
      <w:r w:rsidRPr="003A16F4">
        <w:rPr>
          <w:highlight w:val="green"/>
        </w:rPr>
        <w:t>(</w:t>
      </w:r>
      <w:r w:rsidRPr="00F0183D">
        <w:t>Patz et al. 1996; Epstein</w:t>
      </w:r>
      <w:r w:rsidRPr="007707CF">
        <w:t xml:space="preserve"> et al. 1998; Epstein 2005). However, those complex relationships vary by locale and species. Temperatures that benefit mosquitoes may be detrimental to ticks; flooding may wash away larval stages</w:t>
      </w:r>
      <w:r w:rsidRPr="005A4C5F">
        <w:t xml:space="preserve"> of mosquitoes</w:t>
      </w:r>
      <w:r>
        <w:t xml:space="preserve">; </w:t>
      </w:r>
      <w:r w:rsidRPr="005A4C5F">
        <w:t xml:space="preserve">drought may contribute to a decline in tick numbers, whereas mosquitoes, which can breed in very small pools of water, may be less affected. Rodent vectors, such as deer </w:t>
      </w:r>
      <w:r w:rsidRPr="00E8044A">
        <w:t xml:space="preserve">mice that carry Hantavirus, demonstrate equally variable relationships </w:t>
      </w:r>
      <w:r w:rsidRPr="00E8044A">
        <w:rPr>
          <w:highlight w:val="green"/>
        </w:rPr>
        <w:t>(</w:t>
      </w:r>
      <w:r w:rsidRPr="007707CF">
        <w:t>Gubler et al. 2001</w:t>
      </w:r>
      <w:r w:rsidRPr="00E8044A">
        <w:t>).</w:t>
      </w:r>
    </w:p>
    <w:p w14:paraId="671F2050" w14:textId="30277B8C" w:rsidR="00C562D6" w:rsidRDefault="00C562D6" w:rsidP="00C562D6">
      <w:pPr>
        <w:pStyle w:val="nrpsHeading3"/>
      </w:pPr>
      <w:bookmarkStart w:id="581" w:name="_Toc34208658"/>
      <w:r w:rsidRPr="004E43DD">
        <w:t>Lyme disease</w:t>
      </w:r>
      <w:bookmarkEnd w:id="581"/>
    </w:p>
    <w:p w14:paraId="41CE4E16" w14:textId="1A17E415" w:rsidR="005B7CFA" w:rsidRPr="00E8044A" w:rsidRDefault="005B7CFA" w:rsidP="005B7CFA">
      <w:pPr>
        <w:pStyle w:val="nrpsNormal"/>
      </w:pPr>
      <w:r>
        <w:t xml:space="preserve">According to the CDC, </w:t>
      </w:r>
      <w:r w:rsidRPr="00E8044A">
        <w:t>Lyme disease</w:t>
      </w:r>
      <w:r>
        <w:t xml:space="preserve"> is the </w:t>
      </w:r>
      <w:r w:rsidRPr="00E8044A">
        <w:t>most common vector-borne illness in the US</w:t>
      </w:r>
      <w:r>
        <w:t xml:space="preserve">, with approximately </w:t>
      </w:r>
      <w:r w:rsidRPr="00E8044A">
        <w:t xml:space="preserve">300,000 total </w:t>
      </w:r>
      <w:r>
        <w:t>cases diagnosed annually</w:t>
      </w:r>
      <w:r w:rsidRPr="00E8044A">
        <w:t xml:space="preserve"> </w:t>
      </w:r>
      <w:r w:rsidRPr="00E8044A">
        <w:rPr>
          <w:highlight w:val="green"/>
        </w:rPr>
        <w:t>(</w:t>
      </w:r>
      <w:r w:rsidR="00550902" w:rsidRPr="00236ACD">
        <w:t>CDC</w:t>
      </w:r>
      <w:r w:rsidR="00751D30" w:rsidRPr="00236ACD">
        <w:t>a</w:t>
      </w:r>
      <w:r w:rsidR="00550902" w:rsidRPr="00236ACD">
        <w:t xml:space="preserve"> </w:t>
      </w:r>
      <w:r w:rsidR="00F42194" w:rsidRPr="00236ACD">
        <w:t xml:space="preserve">DDD </w:t>
      </w:r>
      <w:r w:rsidR="00550902" w:rsidRPr="00236ACD">
        <w:t>undated)</w:t>
      </w:r>
      <w:r w:rsidR="00550902" w:rsidRPr="00236ACD">
        <w:rPr>
          <w:rStyle w:val="Hyperlink"/>
          <w:u w:val="none"/>
        </w:rPr>
        <w:t xml:space="preserve">. </w:t>
      </w:r>
      <w:r w:rsidRPr="00236ACD">
        <w:t xml:space="preserve">Lyme disease is most prevalent in the </w:t>
      </w:r>
      <w:proofErr w:type="gramStart"/>
      <w:r w:rsidRPr="00236ACD">
        <w:t>Northeast, but</w:t>
      </w:r>
      <w:proofErr w:type="gramEnd"/>
      <w:r w:rsidRPr="00236ACD">
        <w:t xml:space="preserve"> has been spreading westward and northward. </w:t>
      </w:r>
      <w:r w:rsidRPr="00E8044A">
        <w:t xml:space="preserve">The main vector, the deer or blacklegged tick, is not found in arid parts of the West, requiring more moisture to thrive. Though the most common tick-borne disease in Montana with an average of 10 cases per year, through 2018 </w:t>
      </w:r>
      <w:commentRangeStart w:id="582"/>
      <w:commentRangeStart w:id="583"/>
      <w:r w:rsidRPr="00E8044A">
        <w:t>all were imported from other states</w:t>
      </w:r>
      <w:commentRangeEnd w:id="582"/>
      <w:r>
        <w:rPr>
          <w:rStyle w:val="CommentReference"/>
          <w:rFonts w:asciiTheme="minorHAnsi" w:eastAsiaTheme="minorHAnsi" w:hAnsiTheme="minorHAnsi" w:cstheme="minorBidi"/>
          <w:color w:val="auto"/>
        </w:rPr>
        <w:commentReference w:id="582"/>
      </w:r>
      <w:commentRangeEnd w:id="583"/>
      <w:r w:rsidR="00236ACD">
        <w:rPr>
          <w:rStyle w:val="CommentReference"/>
          <w:rFonts w:asciiTheme="minorHAnsi" w:hAnsiTheme="minorHAnsi"/>
        </w:rPr>
        <w:commentReference w:id="583"/>
      </w:r>
      <w:r w:rsidRPr="00E8044A">
        <w:t xml:space="preserve"> </w:t>
      </w:r>
      <w:r w:rsidRPr="00E8044A">
        <w:rPr>
          <w:highlight w:val="green"/>
        </w:rPr>
        <w:t>(</w:t>
      </w:r>
      <w:r w:rsidR="00550902" w:rsidRPr="00236ACD">
        <w:t>MTDPHHS</w:t>
      </w:r>
      <w:r w:rsidR="00236ACD" w:rsidRPr="00236ACD">
        <w:t>a</w:t>
      </w:r>
      <w:r w:rsidR="00550902" w:rsidRPr="00236ACD">
        <w:t xml:space="preserve"> undated</w:t>
      </w:r>
      <w:r w:rsidRPr="00E8044A">
        <w:t>).</w:t>
      </w:r>
    </w:p>
    <w:p w14:paraId="3CB772C2" w14:textId="64BA5B09" w:rsidR="00C562D6" w:rsidRDefault="00C562D6" w:rsidP="00C562D6">
      <w:pPr>
        <w:pStyle w:val="nrpsHeading3"/>
      </w:pPr>
      <w:bookmarkStart w:id="584" w:name="_Toc34208659"/>
      <w:r w:rsidRPr="00E8044A">
        <w:t xml:space="preserve">West Nile </w:t>
      </w:r>
      <w:r>
        <w:t>v</w:t>
      </w:r>
      <w:r w:rsidRPr="00E8044A">
        <w:t>irus</w:t>
      </w:r>
      <w:bookmarkEnd w:id="584"/>
    </w:p>
    <w:p w14:paraId="16496E4E" w14:textId="38FC0D61" w:rsidR="005B7CFA" w:rsidRPr="00E8044A" w:rsidRDefault="005B7CFA" w:rsidP="005B7CFA">
      <w:pPr>
        <w:pStyle w:val="nrpsNormal"/>
      </w:pPr>
      <w:r w:rsidRPr="00E8044A">
        <w:t xml:space="preserve">West Nile </w:t>
      </w:r>
      <w:r w:rsidR="009E19F3">
        <w:t>v</w:t>
      </w:r>
      <w:r w:rsidRPr="00E8044A">
        <w:t xml:space="preserve">irus, first reported in the United States in 1999, is found in nearly every country and is the most common mosquito-borne illness in the United States, with 2647 cases and 167 deaths reported in 2018 </w:t>
      </w:r>
      <w:r w:rsidRPr="00E8044A">
        <w:rPr>
          <w:highlight w:val="green"/>
        </w:rPr>
        <w:t>(</w:t>
      </w:r>
      <w:r w:rsidR="00751D30" w:rsidRPr="00FC5629">
        <w:t>CDCb</w:t>
      </w:r>
      <w:r w:rsidR="00EE0D70" w:rsidRPr="00FC5629">
        <w:t xml:space="preserve"> undated</w:t>
      </w:r>
      <w:r w:rsidRPr="00E8044A">
        <w:t xml:space="preserve">). </w:t>
      </w:r>
      <w:r w:rsidR="009E19F3" w:rsidRPr="00E8044A">
        <w:t xml:space="preserve">West Nile </w:t>
      </w:r>
      <w:r w:rsidR="009E19F3">
        <w:t>v</w:t>
      </w:r>
      <w:r w:rsidR="009E19F3" w:rsidRPr="00E8044A">
        <w:t>irus</w:t>
      </w:r>
      <w:r w:rsidRPr="00E8044A">
        <w:t xml:space="preserve"> is considered the most important cause of viral encephalitis globally </w:t>
      </w:r>
      <w:r w:rsidRPr="00E8044A">
        <w:rPr>
          <w:highlight w:val="green"/>
        </w:rPr>
        <w:t>(</w:t>
      </w:r>
      <w:r w:rsidRPr="00EE0D70">
        <w:t>Chancey et al. 2015; Paz 2015</w:t>
      </w:r>
      <w:r w:rsidRPr="00E8044A">
        <w:t xml:space="preserve">) with increased spread projected with climate change </w:t>
      </w:r>
      <w:r w:rsidRPr="00E8044A">
        <w:rPr>
          <w:highlight w:val="green"/>
        </w:rPr>
        <w:t>(</w:t>
      </w:r>
      <w:r w:rsidRPr="00E8044A">
        <w:t xml:space="preserve">Paz 2015). </w:t>
      </w:r>
    </w:p>
    <w:p w14:paraId="2F9C3DAF" w14:textId="4FE10FA5" w:rsidR="009E19F3" w:rsidRDefault="009E19F3" w:rsidP="009E19F3">
      <w:r w:rsidRPr="00E3237A">
        <w:t xml:space="preserve">In the last several years, the </w:t>
      </w:r>
      <w:r>
        <w:t>northwest region of the US</w:t>
      </w:r>
      <w:r w:rsidRPr="00E3237A">
        <w:t xml:space="preserve"> has seen an increase in some infectious diseases. The Washington Department of Health’s vector surveillance program has observed an earlier onset of West Nile virus-carrying mosquitoes, likely associated with higher temperatures, and an increasing number of human infections, with some resulting in fatalities</w:t>
      </w:r>
      <w:r>
        <w:t xml:space="preserve"> </w:t>
      </w:r>
      <w:r w:rsidRPr="00877C85">
        <w:rPr>
          <w:highlight w:val="green"/>
        </w:rPr>
        <w:t>(</w:t>
      </w:r>
      <w:r w:rsidRPr="001F2AD9">
        <w:t xml:space="preserve">WSDOH 2018). Montana had no cases of </w:t>
      </w:r>
      <w:r w:rsidR="00A13DD3" w:rsidRPr="001F2AD9">
        <w:t xml:space="preserve">West Nile virus </w:t>
      </w:r>
      <w:r w:rsidRPr="001F2AD9">
        <w:t>until 2002 and in 2018 there</w:t>
      </w:r>
      <w:r>
        <w:t xml:space="preserve"> were 51 cases reporting human infection in 18 counties and nine counties where mosquito pools</w:t>
      </w:r>
      <w:r w:rsidR="00A13DD3">
        <w:rPr>
          <w:rStyle w:val="FootnoteReference"/>
        </w:rPr>
        <w:footnoteReference w:id="16"/>
      </w:r>
      <w:r>
        <w:t xml:space="preserve"> tested positive out of 30 counties tested (Figure </w:t>
      </w:r>
      <w:r w:rsidR="009F569C">
        <w:t>3-11</w:t>
      </w:r>
      <w:r w:rsidR="00C562D6">
        <w:t xml:space="preserve"> A and B</w:t>
      </w:r>
      <w:r>
        <w:t xml:space="preserve">). Three people have died from </w:t>
      </w:r>
      <w:r w:rsidR="00A13DD3" w:rsidRPr="00E8044A">
        <w:t xml:space="preserve">West Nile </w:t>
      </w:r>
      <w:r w:rsidR="00A13DD3">
        <w:t>v</w:t>
      </w:r>
      <w:r w:rsidR="00A13DD3" w:rsidRPr="00E8044A">
        <w:t>irus</w:t>
      </w:r>
      <w:r w:rsidR="00A13DD3">
        <w:t xml:space="preserve"> </w:t>
      </w:r>
      <w:r>
        <w:t xml:space="preserve">in Montana since it was first detected </w:t>
      </w:r>
      <w:r w:rsidRPr="00C562D6">
        <w:rPr>
          <w:highlight w:val="green"/>
        </w:rPr>
        <w:t>(</w:t>
      </w:r>
      <w:commentRangeStart w:id="585"/>
      <w:r w:rsidR="00751D30">
        <w:t>MTD</w:t>
      </w:r>
      <w:r>
        <w:t>PHHS</w:t>
      </w:r>
      <w:r w:rsidR="00236ACD">
        <w:t>b</w:t>
      </w:r>
      <w:r>
        <w:t xml:space="preserve"> </w:t>
      </w:r>
      <w:r w:rsidR="00C562D6">
        <w:t>undated</w:t>
      </w:r>
      <w:commentRangeEnd w:id="585"/>
      <w:r w:rsidR="00C562D6">
        <w:rPr>
          <w:rStyle w:val="CommentReference"/>
          <w:rFonts w:asciiTheme="minorHAnsi" w:eastAsia="Times New Roman" w:hAnsiTheme="minorHAnsi" w:cs="Times New Roman"/>
        </w:rPr>
        <w:commentReference w:id="585"/>
      </w:r>
      <w:r>
        <w:t xml:space="preserve">). Climatic conditions associated with </w:t>
      </w:r>
      <w:r w:rsidR="00A13DD3" w:rsidRPr="00E8044A">
        <w:t xml:space="preserve">West Nile </w:t>
      </w:r>
      <w:r w:rsidR="00A13DD3">
        <w:lastRenderedPageBreak/>
        <w:t>v</w:t>
      </w:r>
      <w:r w:rsidR="00A13DD3" w:rsidRPr="00E8044A">
        <w:t>irus</w:t>
      </w:r>
      <w:r w:rsidR="00A13DD3">
        <w:t xml:space="preserve"> </w:t>
      </w:r>
      <w:r>
        <w:t>would be relatively high precipitation creating increased standing water along with high temperatures.</w:t>
      </w:r>
    </w:p>
    <w:p w14:paraId="17F71CA5" w14:textId="77777777" w:rsidR="009E19F3" w:rsidRPr="00AB529C" w:rsidRDefault="009E19F3" w:rsidP="009E19F3"/>
    <w:p w14:paraId="01C35C35" w14:textId="6B066265" w:rsidR="009E19F3" w:rsidRDefault="11C6D738" w:rsidP="009E19F3">
      <w:pPr>
        <w:jc w:val="center"/>
      </w:pPr>
      <w:r>
        <w:t xml:space="preserve">(A) </w:t>
      </w:r>
      <w:r w:rsidR="009E19F3">
        <w:rPr>
          <w:noProof/>
        </w:rPr>
        <w:drawing>
          <wp:inline distT="0" distB="0" distL="0" distR="0" wp14:anchorId="60E4DBB7" wp14:editId="4FC8B2DA">
            <wp:extent cx="4937760" cy="3151824"/>
            <wp:effectExtent l="0" t="0" r="0" b="0"/>
            <wp:docPr id="8003460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97">
                      <a:extLst>
                        <a:ext uri="{28A0092B-C50C-407E-A947-70E740481C1C}">
                          <a14:useLocalDpi xmlns:a14="http://schemas.microsoft.com/office/drawing/2010/main" val="0"/>
                        </a:ext>
                      </a:extLst>
                    </a:blip>
                    <a:stretch>
                      <a:fillRect/>
                    </a:stretch>
                  </pic:blipFill>
                  <pic:spPr>
                    <a:xfrm>
                      <a:off x="0" y="0"/>
                      <a:ext cx="4937760" cy="3151824"/>
                    </a:xfrm>
                    <a:prstGeom prst="rect">
                      <a:avLst/>
                    </a:prstGeom>
                  </pic:spPr>
                </pic:pic>
              </a:graphicData>
            </a:graphic>
          </wp:inline>
        </w:drawing>
      </w:r>
    </w:p>
    <w:p w14:paraId="7E12B703" w14:textId="6EF99F72" w:rsidR="009E19F3" w:rsidRDefault="009E19F3" w:rsidP="009E19F3">
      <w:pPr>
        <w:jc w:val="center"/>
      </w:pPr>
      <w:r>
        <w:t xml:space="preserve">(B) </w:t>
      </w:r>
      <w:r>
        <w:rPr>
          <w:noProof/>
        </w:rPr>
        <w:drawing>
          <wp:inline distT="0" distB="0" distL="0" distR="0" wp14:anchorId="7BD75B66" wp14:editId="420D6E1A">
            <wp:extent cx="3291840" cy="2148119"/>
            <wp:effectExtent l="152400" t="152400" r="365760" b="3670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291840" cy="2148119"/>
                    </a:xfrm>
                    <a:prstGeom prst="rect">
                      <a:avLst/>
                    </a:prstGeom>
                    <a:ln>
                      <a:noFill/>
                    </a:ln>
                    <a:effectLst>
                      <a:outerShdw blurRad="292100" dist="139700" dir="2700000" algn="tl" rotWithShape="0">
                        <a:srgbClr val="333333">
                          <a:alpha val="65000"/>
                        </a:srgbClr>
                      </a:outerShdw>
                    </a:effectLst>
                  </pic:spPr>
                </pic:pic>
              </a:graphicData>
            </a:graphic>
          </wp:inline>
        </w:drawing>
      </w:r>
    </w:p>
    <w:p w14:paraId="2F03DC76" w14:textId="3243FDBA" w:rsidR="009E19F3" w:rsidRDefault="009E19F3" w:rsidP="009E19F3">
      <w:pPr>
        <w:pStyle w:val="nrpsFigurecaption"/>
      </w:pPr>
      <w:bookmarkStart w:id="586" w:name="_Toc34208726"/>
      <w:commentRangeStart w:id="587"/>
      <w:r>
        <w:t xml:space="preserve">Figure </w:t>
      </w:r>
      <w:r w:rsidR="009F569C">
        <w:t>3-11</w:t>
      </w:r>
      <w:r>
        <w:t xml:space="preserve">. </w:t>
      </w:r>
      <w:commentRangeEnd w:id="587"/>
      <w:r w:rsidR="00F0183D">
        <w:rPr>
          <w:rStyle w:val="CommentReference"/>
          <w:rFonts w:asciiTheme="minorHAnsi" w:hAnsiTheme="minorHAnsi"/>
          <w:bCs w:val="0"/>
        </w:rPr>
        <w:commentReference w:id="587"/>
      </w:r>
      <w:r w:rsidR="009F1386">
        <w:t xml:space="preserve">Occurrence of </w:t>
      </w:r>
      <w:r>
        <w:t xml:space="preserve">West Nile virus </w:t>
      </w:r>
      <w:r w:rsidR="00A13DD3">
        <w:t>in Montana</w:t>
      </w:r>
      <w:r w:rsidR="009F1386">
        <w:t xml:space="preserve"> </w:t>
      </w:r>
      <w:r w:rsidR="00A13DD3" w:rsidRPr="00EA1AE3">
        <w:rPr>
          <w:highlight w:val="green"/>
        </w:rPr>
        <w:t>(</w:t>
      </w:r>
      <w:r w:rsidR="009F1386" w:rsidRPr="001F2AD9">
        <w:t>MTDPHHS</w:t>
      </w:r>
      <w:r w:rsidR="00236ACD" w:rsidRPr="001F2AD9">
        <w:t>c</w:t>
      </w:r>
      <w:r w:rsidR="009F1386" w:rsidRPr="001F2AD9">
        <w:t xml:space="preserve"> undated</w:t>
      </w:r>
      <w:r w:rsidR="009F1386">
        <w:t xml:space="preserve">). (A) Map showing </w:t>
      </w:r>
      <w:r w:rsidR="00877C85">
        <w:t>2019</w:t>
      </w:r>
      <w:r w:rsidR="006755D4">
        <w:t xml:space="preserve"> (last update 10/3/19)</w:t>
      </w:r>
      <w:r w:rsidR="00877C85">
        <w:t xml:space="preserve"> </w:t>
      </w:r>
      <w:r w:rsidR="009F1386">
        <w:t>d</w:t>
      </w:r>
      <w:r w:rsidR="00A13DD3">
        <w:rPr>
          <w:rStyle w:val="Hyperlink"/>
          <w:color w:val="auto"/>
          <w:u w:val="none"/>
        </w:rPr>
        <w:t>e</w:t>
      </w:r>
      <w:r w:rsidR="00A13DD3" w:rsidRPr="00A13DD3">
        <w:rPr>
          <w:color w:val="auto"/>
        </w:rPr>
        <w:t>tections</w:t>
      </w:r>
      <w:r w:rsidR="009F1386">
        <w:rPr>
          <w:color w:val="auto"/>
        </w:rPr>
        <w:t xml:space="preserve"> in both humans and horses, by county</w:t>
      </w:r>
      <w:r w:rsidR="009F1386">
        <w:t>. (B) Plot of human cases for the entire state</w:t>
      </w:r>
      <w:r w:rsidR="00C562D6">
        <w:t xml:space="preserve"> from</w:t>
      </w:r>
      <w:r w:rsidR="009F1386">
        <w:t xml:space="preserve"> </w:t>
      </w:r>
      <w:r w:rsidR="00A13DD3">
        <w:t>2014-2019.</w:t>
      </w:r>
      <w:bookmarkEnd w:id="586"/>
    </w:p>
    <w:p w14:paraId="097A1746" w14:textId="77777777" w:rsidR="006755D4" w:rsidRPr="006755D4" w:rsidRDefault="006755D4" w:rsidP="006755D4">
      <w:pPr>
        <w:pStyle w:val="nrpsNormal"/>
      </w:pPr>
    </w:p>
    <w:p w14:paraId="69C356EA" w14:textId="7FD4CBEE" w:rsidR="00E66D05" w:rsidRDefault="00E66D05" w:rsidP="00E66D05">
      <w:pPr>
        <w:pStyle w:val="nrpsHeading3"/>
      </w:pPr>
      <w:bookmarkStart w:id="588" w:name="_Toc34208660"/>
      <w:r>
        <w:lastRenderedPageBreak/>
        <w:t>Special con</w:t>
      </w:r>
      <w:r w:rsidR="00426744">
        <w:t xml:space="preserve">cerns </w:t>
      </w:r>
      <w:r>
        <w:t>for young people</w:t>
      </w:r>
      <w:bookmarkEnd w:id="588"/>
    </w:p>
    <w:p w14:paraId="5A6CF11F" w14:textId="4266B65F" w:rsidR="00E66D05" w:rsidRDefault="00E66D05" w:rsidP="00E66D05">
      <w:pPr>
        <w:pStyle w:val="nrpsNormal"/>
      </w:pPr>
      <w:r w:rsidRPr="002A58DA">
        <w:t xml:space="preserve">Beginning at the fetal development stage, environmental exposures to air or water pollution can increase the risk of impaired brain development </w:t>
      </w:r>
      <w:r w:rsidRPr="00E66D05">
        <w:rPr>
          <w:highlight w:val="green"/>
        </w:rPr>
        <w:t>(</w:t>
      </w:r>
      <w:r w:rsidRPr="004E43DD">
        <w:t>Clifford et al. 2016),</w:t>
      </w:r>
      <w:r w:rsidRPr="002A58DA">
        <w:t xml:space="preserve"> stillbirth </w:t>
      </w:r>
      <w:r w:rsidRPr="00E66D05">
        <w:rPr>
          <w:highlight w:val="green"/>
        </w:rPr>
        <w:t>(</w:t>
      </w:r>
      <w:r w:rsidRPr="004E43DD">
        <w:t>Siddika 2016),</w:t>
      </w:r>
      <w:r w:rsidRPr="002A58DA">
        <w:t xml:space="preserve"> and preterm births </w:t>
      </w:r>
      <w:r w:rsidRPr="00E66D05">
        <w:rPr>
          <w:highlight w:val="green"/>
        </w:rPr>
        <w:t>(</w:t>
      </w:r>
      <w:r w:rsidR="004E43DD" w:rsidRPr="00BE6221">
        <w:t>Peterson et al. 2015</w:t>
      </w:r>
      <w:r w:rsidR="004E43DD">
        <w:t xml:space="preserve">; </w:t>
      </w:r>
      <w:r w:rsidRPr="00BE6221">
        <w:t>Sun et al. 2015). Infants</w:t>
      </w:r>
      <w:r w:rsidRPr="002A58DA">
        <w:t xml:space="preserve"> and children can be disproportionately affected by toxic exposures because they eat, drink, and breathe more in proportion to their body size </w:t>
      </w:r>
      <w:r w:rsidRPr="00E66D05">
        <w:rPr>
          <w:highlight w:val="green"/>
        </w:rPr>
        <w:t>(</w:t>
      </w:r>
      <w:r w:rsidRPr="009C3D3B">
        <w:t>Heindel et al. 2016).</w:t>
      </w:r>
      <w:r w:rsidRPr="002A58DA">
        <w:t xml:space="preserve"> Natural disasters, as well as gradual changes (like changing landscapes and livelihoods) caused by climate stressors, increase the risk of anxiety, depression, and post-traumatic stress disorder </w:t>
      </w:r>
      <w:r w:rsidRPr="00E66D05">
        <w:rPr>
          <w:highlight w:val="green"/>
        </w:rPr>
        <w:t>(</w:t>
      </w:r>
      <w:r w:rsidRPr="009C3D3B">
        <w:t>Clayton et al. 2014).</w:t>
      </w:r>
      <w:r w:rsidRPr="002A58DA">
        <w:t xml:space="preserve"> Evidence shows that exposure to both pollution and trauma early in life is detrimental to near-term health, and an increasing body of evidence suggests that early-childhood health status influences health and socioeconomic status later in life </w:t>
      </w:r>
      <w:r w:rsidRPr="00E66D05">
        <w:rPr>
          <w:highlight w:val="green"/>
        </w:rPr>
        <w:t>(</w:t>
      </w:r>
      <w:r w:rsidRPr="009C3D3B">
        <w:t xml:space="preserve">Anda and Brown </w:t>
      </w:r>
      <w:proofErr w:type="gramStart"/>
      <w:r w:rsidRPr="009C3D3B">
        <w:t>2010</w:t>
      </w:r>
      <w:r w:rsidR="004E43DD">
        <w:t xml:space="preserve">; </w:t>
      </w:r>
      <w:r w:rsidRPr="009C3D3B">
        <w:t xml:space="preserve"> Currie</w:t>
      </w:r>
      <w:proofErr w:type="gramEnd"/>
      <w:r w:rsidRPr="009C3D3B">
        <w:t xml:space="preserve"> et al. 2014).</w:t>
      </w:r>
      <w:r w:rsidRPr="002A58DA">
        <w:t xml:space="preserve"> </w:t>
      </w:r>
    </w:p>
    <w:p w14:paraId="1AAEC40C" w14:textId="74375497" w:rsidR="002A58DA" w:rsidRPr="002A58DA" w:rsidRDefault="00E66D05" w:rsidP="002A58DA">
      <w:pPr>
        <w:pStyle w:val="nrpsNormal"/>
      </w:pPr>
      <w:r>
        <w:t xml:space="preserve">Similarly, </w:t>
      </w:r>
      <w:r w:rsidR="00632979" w:rsidRPr="002A58DA">
        <w:t xml:space="preserve">Perera </w:t>
      </w:r>
      <w:r w:rsidR="00632979" w:rsidRPr="002A58DA">
        <w:rPr>
          <w:highlight w:val="green"/>
        </w:rPr>
        <w:t>(</w:t>
      </w:r>
      <w:r w:rsidR="00632979" w:rsidRPr="0049325E">
        <w:t>2017)</w:t>
      </w:r>
      <w:r w:rsidR="00632979" w:rsidRPr="002A58DA">
        <w:t xml:space="preserve"> states that c</w:t>
      </w:r>
      <w:r w:rsidR="009E19F3" w:rsidRPr="002A58DA">
        <w:t>hildren and youth</w:t>
      </w:r>
      <w:r w:rsidR="00632979" w:rsidRPr="002A58DA">
        <w:t xml:space="preserve"> </w:t>
      </w:r>
      <w:r w:rsidR="009E19F3" w:rsidRPr="002A58DA">
        <w:t>will likely experience cumulative physical and mental health effects of climate change over their lifetimes</w:t>
      </w:r>
      <w:r w:rsidR="00632979" w:rsidRPr="002A58DA">
        <w:t xml:space="preserve"> due to </w:t>
      </w:r>
      <w:r w:rsidR="009E19F3" w:rsidRPr="002A58DA">
        <w:t>increased exposure to extreme weather events (</w:t>
      </w:r>
      <w:r w:rsidR="00632979" w:rsidRPr="002A58DA">
        <w:t xml:space="preserve">e.g., </w:t>
      </w:r>
      <w:r w:rsidR="0049325E" w:rsidRPr="002A58DA">
        <w:t>trauma from injury</w:t>
      </w:r>
      <w:r w:rsidR="0049325E">
        <w:t>,</w:t>
      </w:r>
      <w:r w:rsidR="0049325E" w:rsidRPr="002A58DA">
        <w:t xml:space="preserve"> </w:t>
      </w:r>
      <w:r w:rsidR="009E19F3" w:rsidRPr="002A58DA">
        <w:t xml:space="preserve">heat stress, </w:t>
      </w:r>
      <w:r w:rsidR="00632979" w:rsidRPr="002A58DA">
        <w:t>displacement</w:t>
      </w:r>
      <w:r w:rsidR="009E19F3" w:rsidRPr="002A58DA">
        <w:t>)</w:t>
      </w:r>
      <w:r w:rsidR="00632979" w:rsidRPr="002A58DA">
        <w:t>, an</w:t>
      </w:r>
      <w:r w:rsidR="009E19F3" w:rsidRPr="002A58DA">
        <w:t>d increased toxic exposures</w:t>
      </w:r>
      <w:r w:rsidR="002A58DA" w:rsidRPr="002A58DA">
        <w:t xml:space="preserve">. Examples </w:t>
      </w:r>
      <w:r>
        <w:t>of</w:t>
      </w:r>
      <w:r w:rsidR="002A58DA" w:rsidRPr="002A58DA">
        <w:t xml:space="preserve"> the latter include </w:t>
      </w:r>
      <w:r w:rsidR="009E19F3" w:rsidRPr="002A58DA">
        <w:t xml:space="preserve">increased ground-level ozone pollution in urban areas or increased risk of drinking water contamination in rural areas. </w:t>
      </w:r>
    </w:p>
    <w:p w14:paraId="0730C4E1" w14:textId="77777777" w:rsidR="00E66D05" w:rsidRDefault="00E66D05" w:rsidP="00E66D05">
      <w:pPr>
        <w:pStyle w:val="nrpsHeading3"/>
      </w:pPr>
      <w:bookmarkStart w:id="589" w:name="_Toc34208661"/>
      <w:r>
        <w:t>Other concerns of note</w:t>
      </w:r>
      <w:bookmarkEnd w:id="589"/>
    </w:p>
    <w:p w14:paraId="74FD982B" w14:textId="3FC39ECF" w:rsidR="00E66D05" w:rsidRDefault="00E66D05" w:rsidP="00E66D05">
      <w:pPr>
        <w:pStyle w:val="nrpsNormal"/>
      </w:pPr>
      <w:r w:rsidRPr="002A58DA">
        <w:t xml:space="preserve">The Oregon Health Authority recorded spikes in cases of </w:t>
      </w:r>
      <w:r w:rsidRPr="002A58DA">
        <w:rPr>
          <w:i/>
        </w:rPr>
        <w:t>Salmonell</w:t>
      </w:r>
      <w:r>
        <w:rPr>
          <w:i/>
        </w:rPr>
        <w:t xml:space="preserve">a </w:t>
      </w:r>
      <w:r w:rsidRPr="002A58DA">
        <w:t xml:space="preserve">sp. </w:t>
      </w:r>
      <w:r>
        <w:t xml:space="preserve">and </w:t>
      </w:r>
      <w:r w:rsidRPr="002A58DA">
        <w:rPr>
          <w:i/>
        </w:rPr>
        <w:t>Escherichia coli </w:t>
      </w:r>
      <w:r w:rsidRPr="002A58DA">
        <w:t>(often</w:t>
      </w:r>
      <w:r>
        <w:rPr>
          <w:i/>
        </w:rPr>
        <w:t xml:space="preserve"> </w:t>
      </w:r>
      <w:r w:rsidRPr="002A58DA">
        <w:t>referred to as</w:t>
      </w:r>
      <w:r>
        <w:rPr>
          <w:i/>
        </w:rPr>
        <w:t xml:space="preserve"> </w:t>
      </w:r>
      <w:r w:rsidRPr="002A58DA">
        <w:rPr>
          <w:i/>
        </w:rPr>
        <w:t>E. coli</w:t>
      </w:r>
      <w:r w:rsidRPr="002A58DA">
        <w:t>)</w:t>
      </w:r>
      <w:r w:rsidRPr="002A58DA">
        <w:rPr>
          <w:i/>
        </w:rPr>
        <w:t> </w:t>
      </w:r>
      <w:r w:rsidRPr="002A58DA">
        <w:t xml:space="preserve">during months with extreme heat in </w:t>
      </w:r>
      <w:r w:rsidRPr="00FC5629">
        <w:t xml:space="preserve">2015 </w:t>
      </w:r>
      <w:r w:rsidRPr="004E43DD">
        <w:rPr>
          <w:highlight w:val="green"/>
        </w:rPr>
        <w:t>(</w:t>
      </w:r>
      <w:r w:rsidRPr="00FC5629">
        <w:t>Bancroft and Byster 2017).  No</w:t>
      </w:r>
      <w:r w:rsidRPr="002A58DA">
        <w:t xml:space="preserve"> reports currently correlate climate</w:t>
      </w:r>
      <w:r>
        <w:t>-related</w:t>
      </w:r>
      <w:r w:rsidRPr="002A58DA">
        <w:t xml:space="preserve"> changes with these disease occurrence</w:t>
      </w:r>
      <w:r>
        <w:t>s</w:t>
      </w:r>
      <w:r w:rsidRPr="002A58DA">
        <w:t xml:space="preserve"> in Montana.</w:t>
      </w:r>
    </w:p>
    <w:p w14:paraId="6BC7FC14" w14:textId="041E9F54" w:rsidR="00363CFC" w:rsidRDefault="00E8044A" w:rsidP="00363CFC">
      <w:pPr>
        <w:pStyle w:val="nrpsHeading2"/>
      </w:pPr>
      <w:bookmarkStart w:id="590" w:name="_Toc34208662"/>
      <w:commentRangeStart w:id="591"/>
      <w:r w:rsidRPr="00717ED9">
        <w:t xml:space="preserve">Mental Health </w:t>
      </w:r>
      <w:commentRangeEnd w:id="591"/>
      <w:r w:rsidR="00363CFC">
        <w:rPr>
          <w:rStyle w:val="CommentReference"/>
          <w:rFonts w:asciiTheme="minorHAnsi" w:hAnsiTheme="minorHAnsi" w:cs="Times New Roman"/>
          <w:b w:val="0"/>
          <w:smallCaps w:val="0"/>
        </w:rPr>
        <w:commentReference w:id="591"/>
      </w:r>
      <w:r w:rsidRPr="00717ED9">
        <w:t>Concerns</w:t>
      </w:r>
      <w:commentRangeStart w:id="592"/>
      <w:commentRangeEnd w:id="592"/>
      <w:r w:rsidR="00363CFC" w:rsidRPr="00A71533">
        <w:rPr>
          <w:rStyle w:val="CommentReference"/>
          <w:i/>
          <w:sz w:val="22"/>
          <w:szCs w:val="22"/>
          <w:highlight w:val="yellow"/>
        </w:rPr>
        <w:commentReference w:id="592"/>
      </w:r>
      <w:bookmarkEnd w:id="590"/>
    </w:p>
    <w:p w14:paraId="61F42070" w14:textId="77777777" w:rsidR="00717ED9" w:rsidRDefault="00E8044A" w:rsidP="00C92621">
      <w:pPr>
        <w:pStyle w:val="nrpsNormal"/>
      </w:pPr>
      <w:r w:rsidRPr="000376CD">
        <w:t xml:space="preserve">The mental health impacts of climate change are profound and varied. </w:t>
      </w:r>
      <w:r w:rsidR="000376CD" w:rsidRPr="000376CD">
        <w:t xml:space="preserve">Elevated temperatures have been related to worsening mental health status </w:t>
      </w:r>
      <w:r w:rsidR="000376CD" w:rsidRPr="000376CD">
        <w:rPr>
          <w:highlight w:val="green"/>
        </w:rPr>
        <w:t>(</w:t>
      </w:r>
      <w:r w:rsidR="000376CD" w:rsidRPr="000376CD">
        <w:t xml:space="preserve">Obradovich et al. 2018), diminished cognitive function </w:t>
      </w:r>
      <w:r w:rsidR="000376CD" w:rsidRPr="000376CD">
        <w:rPr>
          <w:highlight w:val="green"/>
        </w:rPr>
        <w:t>(</w:t>
      </w:r>
      <w:r w:rsidR="000376CD" w:rsidRPr="00542DB9">
        <w:t>Laurent et al. 2018</w:t>
      </w:r>
      <w:r w:rsidR="000376CD" w:rsidRPr="000376CD">
        <w:t xml:space="preserve">), increased violence </w:t>
      </w:r>
      <w:r w:rsidR="000376CD" w:rsidRPr="000376CD">
        <w:rPr>
          <w:highlight w:val="green"/>
        </w:rPr>
        <w:t>(</w:t>
      </w:r>
      <w:r w:rsidR="000376CD" w:rsidRPr="00542DB9">
        <w:t>Clayton et al. 2017</w:t>
      </w:r>
      <w:r w:rsidR="000376CD" w:rsidRPr="000376CD">
        <w:t xml:space="preserve">), and suicide </w:t>
      </w:r>
      <w:r w:rsidR="000376CD" w:rsidRPr="000376CD">
        <w:rPr>
          <w:highlight w:val="green"/>
        </w:rPr>
        <w:t>(</w:t>
      </w:r>
      <w:r w:rsidR="000376CD" w:rsidRPr="00542DB9">
        <w:t>Page et al. 2007</w:t>
      </w:r>
      <w:r w:rsidR="000376CD" w:rsidRPr="000376CD">
        <w:t>)</w:t>
      </w:r>
      <w:r w:rsidR="000376CD">
        <w:t xml:space="preserve">. </w:t>
      </w:r>
      <w:r w:rsidR="00C92621" w:rsidRPr="000376CD">
        <w:t xml:space="preserve">Heat has been associated with increased interpersonal aggression in the form of domestic violence, abuse, and rape, as well as intergroup conflicts </w:t>
      </w:r>
      <w:r w:rsidR="00C92621" w:rsidRPr="000376CD">
        <w:rPr>
          <w:highlight w:val="green"/>
        </w:rPr>
        <w:t>(</w:t>
      </w:r>
      <w:r w:rsidR="00C92621" w:rsidRPr="00542DB9">
        <w:t>Hsiang et al. 2013</w:t>
      </w:r>
      <w:r w:rsidR="00C92621" w:rsidRPr="000376CD">
        <w:t xml:space="preserve">). </w:t>
      </w:r>
    </w:p>
    <w:p w14:paraId="7BDC295D" w14:textId="12ABCE7C" w:rsidR="00C92621" w:rsidRPr="000376CD" w:rsidRDefault="00C92621" w:rsidP="00C92621">
      <w:pPr>
        <w:pStyle w:val="nrpsNormal"/>
      </w:pPr>
      <w:r w:rsidRPr="000376CD">
        <w:t xml:space="preserve">People with preexisting mental illness are at increased risk following weather-related events </w:t>
      </w:r>
      <w:r w:rsidRPr="000376CD">
        <w:rPr>
          <w:highlight w:val="green"/>
        </w:rPr>
        <w:t>(</w:t>
      </w:r>
      <w:r w:rsidRPr="00323239">
        <w:t>Trombley et al. 2017</w:t>
      </w:r>
      <w:r w:rsidRPr="000376CD">
        <w:t xml:space="preserve">), as are youth </w:t>
      </w:r>
      <w:r w:rsidRPr="000376CD">
        <w:rPr>
          <w:highlight w:val="green"/>
        </w:rPr>
        <w:t>(</w:t>
      </w:r>
      <w:r w:rsidR="00323239" w:rsidRPr="00323239">
        <w:t>Paulson et al. 2</w:t>
      </w:r>
      <w:r w:rsidRPr="00323239">
        <w:t xml:space="preserve">015; </w:t>
      </w:r>
      <w:commentRangeStart w:id="593"/>
      <w:r w:rsidRPr="00323239">
        <w:t>Orengo-Aguayo et al. 2019</w:t>
      </w:r>
      <w:commentRangeEnd w:id="593"/>
      <w:r w:rsidR="00323239">
        <w:rPr>
          <w:rStyle w:val="CommentReference"/>
          <w:rFonts w:asciiTheme="minorHAnsi" w:hAnsiTheme="minorHAnsi"/>
        </w:rPr>
        <w:commentReference w:id="593"/>
      </w:r>
      <w:r w:rsidRPr="000376CD">
        <w:t>).</w:t>
      </w:r>
      <w:r w:rsidR="00717ED9" w:rsidRPr="00717ED9">
        <w:t xml:space="preserve"> </w:t>
      </w:r>
      <w:r w:rsidR="00717ED9" w:rsidRPr="000376CD">
        <w:t xml:space="preserve">Even small increases in temperature can lead to significant increases in mental illness </w:t>
      </w:r>
      <w:r w:rsidR="00717ED9" w:rsidRPr="000376CD">
        <w:rPr>
          <w:highlight w:val="green"/>
        </w:rPr>
        <w:t>(</w:t>
      </w:r>
      <w:r w:rsidR="00717ED9" w:rsidRPr="000376CD">
        <w:t>Obradovich et al. 2018).</w:t>
      </w:r>
    </w:p>
    <w:p w14:paraId="7A723EBB" w14:textId="78CDB5CE" w:rsidR="00F368EC" w:rsidRDefault="000376CD" w:rsidP="00F368EC">
      <w:pPr>
        <w:pStyle w:val="nrpsNormal"/>
      </w:pPr>
      <w:r>
        <w:t>Extreme weather events such as flooding</w:t>
      </w:r>
      <w:r w:rsidR="00C92621">
        <w:t xml:space="preserve"> </w:t>
      </w:r>
      <w:r w:rsidR="00C92621" w:rsidRPr="000376CD">
        <w:rPr>
          <w:highlight w:val="green"/>
        </w:rPr>
        <w:t>(</w:t>
      </w:r>
      <w:r w:rsidR="00C92621" w:rsidRPr="00323239">
        <w:t>Lamond et al. 2015</w:t>
      </w:r>
      <w:r w:rsidR="00C92621" w:rsidRPr="000376CD">
        <w:t xml:space="preserve">), </w:t>
      </w:r>
      <w:r w:rsidR="007703E7">
        <w:t xml:space="preserve">wildfires, or </w:t>
      </w:r>
      <w:r w:rsidR="00C92621">
        <w:t>storms</w:t>
      </w:r>
      <w:r>
        <w:t xml:space="preserve"> </w:t>
      </w:r>
      <w:r w:rsidR="00C92621">
        <w:t xml:space="preserve">have been shown to impact mental health. That impact can </w:t>
      </w:r>
      <w:r w:rsidR="00C92621" w:rsidRPr="000376CD">
        <w:t xml:space="preserve">lead to increases in post-traumatic stress disorder, anxiety, depression, </w:t>
      </w:r>
      <w:r w:rsidR="007703E7" w:rsidRPr="000376CD">
        <w:t>substance abuse</w:t>
      </w:r>
      <w:r w:rsidR="007703E7">
        <w:t xml:space="preserve">, and </w:t>
      </w:r>
      <w:r w:rsidR="00C92621" w:rsidRPr="000376CD">
        <w:t xml:space="preserve">suicidal </w:t>
      </w:r>
      <w:r w:rsidR="00717ED9">
        <w:t>thoughts</w:t>
      </w:r>
      <w:r w:rsidR="00C92621">
        <w:t xml:space="preserve">. </w:t>
      </w:r>
      <w:r w:rsidR="00F368EC">
        <w:t xml:space="preserve">A sense of community loss and, in many cases, displacement can also result and may occur over time due to slower, more </w:t>
      </w:r>
      <w:r w:rsidR="00F368EC" w:rsidRPr="000376CD">
        <w:t>sustained</w:t>
      </w:r>
      <w:r w:rsidR="00F368EC">
        <w:t xml:space="preserve"> clima</w:t>
      </w:r>
      <w:r w:rsidR="00542DB9">
        <w:t>t</w:t>
      </w:r>
      <w:r w:rsidR="00F368EC">
        <w:t>e change impacts</w:t>
      </w:r>
      <w:r w:rsidR="00542DB9">
        <w:t xml:space="preserve"> (e.g., </w:t>
      </w:r>
      <w:r w:rsidR="00F368EC" w:rsidRPr="000376CD">
        <w:t>drought or sea level change</w:t>
      </w:r>
      <w:r w:rsidR="00542DB9">
        <w:t>)</w:t>
      </w:r>
      <w:r w:rsidR="00F368EC">
        <w:t xml:space="preserve"> </w:t>
      </w:r>
      <w:r w:rsidR="00F368EC" w:rsidRPr="000376CD">
        <w:rPr>
          <w:highlight w:val="green"/>
        </w:rPr>
        <w:t>(</w:t>
      </w:r>
      <w:r w:rsidR="00F368EC" w:rsidRPr="00F70F95">
        <w:t>Hayes et al. 2018; Palinkas and Wong 2019</w:t>
      </w:r>
      <w:r w:rsidR="00F368EC">
        <w:t>).</w:t>
      </w:r>
    </w:p>
    <w:p w14:paraId="7D22B8D4" w14:textId="2A4BF05C" w:rsidR="00E8044A" w:rsidRDefault="00717ED9" w:rsidP="000376CD">
      <w:pPr>
        <w:pStyle w:val="nrpsNormal"/>
      </w:pPr>
      <w:r>
        <w:t xml:space="preserve">According to the Center for Disease Control and Prevention, </w:t>
      </w:r>
      <w:r w:rsidR="00E8044A" w:rsidRPr="000376CD">
        <w:t xml:space="preserve">Montana </w:t>
      </w:r>
      <w:r w:rsidR="00502CA4">
        <w:t xml:space="preserve">has the highest per capita suicide </w:t>
      </w:r>
      <w:r w:rsidR="00502CA4" w:rsidRPr="00473516">
        <w:t xml:space="preserve">rate in the country </w:t>
      </w:r>
      <w:r w:rsidR="00502CA4" w:rsidRPr="00473516">
        <w:rPr>
          <w:highlight w:val="green"/>
        </w:rPr>
        <w:t>(</w:t>
      </w:r>
      <w:r w:rsidR="00790419" w:rsidRPr="00751D30">
        <w:t>CDC</w:t>
      </w:r>
      <w:r w:rsidR="00F70F95" w:rsidRPr="00751D30">
        <w:t>c</w:t>
      </w:r>
      <w:r w:rsidR="00790419" w:rsidRPr="00751D30">
        <w:t xml:space="preserve"> undated</w:t>
      </w:r>
      <w:r w:rsidR="00790419">
        <w:t>)</w:t>
      </w:r>
      <w:r w:rsidR="00502CA4" w:rsidRPr="00473516">
        <w:t>. This</w:t>
      </w:r>
      <w:r w:rsidR="00502CA4">
        <w:t xml:space="preserve"> unfortunate reality, coupled with the </w:t>
      </w:r>
      <w:r w:rsidR="00E8044A" w:rsidRPr="000376CD">
        <w:t xml:space="preserve">limited access to mental </w:t>
      </w:r>
      <w:r w:rsidR="00E8044A" w:rsidRPr="000376CD">
        <w:lastRenderedPageBreak/>
        <w:t>health professionals in most rural areas</w:t>
      </w:r>
      <w:r w:rsidR="00502CA4">
        <w:t xml:space="preserve"> of our state, greatly heightens the </w:t>
      </w:r>
      <w:r w:rsidR="00502CA4" w:rsidRPr="000376CD">
        <w:t xml:space="preserve">importance of preparedness planning </w:t>
      </w:r>
      <w:r w:rsidR="00502CA4">
        <w:t>in Montana to address</w:t>
      </w:r>
      <w:r w:rsidR="000A57A9">
        <w:t xml:space="preserve"> the anxiety, stress, and other mental issues exacerbated by</w:t>
      </w:r>
      <w:r w:rsidR="00502CA4">
        <w:t xml:space="preserve"> climate change.</w:t>
      </w:r>
    </w:p>
    <w:tbl>
      <w:tblPr>
        <w:tblStyle w:val="TableGrid"/>
        <w:tblW w:w="8640" w:type="dxa"/>
        <w:jc w:val="center"/>
        <w:tblCellMar>
          <w:top w:w="216" w:type="dxa"/>
          <w:left w:w="115" w:type="dxa"/>
          <w:bottom w:w="144" w:type="dxa"/>
          <w:right w:w="115" w:type="dxa"/>
        </w:tblCellMar>
        <w:tblLook w:val="04A0" w:firstRow="1" w:lastRow="0" w:firstColumn="1" w:lastColumn="0" w:noHBand="0" w:noVBand="1"/>
      </w:tblPr>
      <w:tblGrid>
        <w:gridCol w:w="900"/>
        <w:gridCol w:w="7740"/>
      </w:tblGrid>
      <w:tr w:rsidR="000A57A9" w14:paraId="516463D0" w14:textId="77777777" w:rsidTr="11C6D738">
        <w:trPr>
          <w:trHeight w:val="999"/>
          <w:jc w:val="center"/>
        </w:trPr>
        <w:tc>
          <w:tcPr>
            <w:tcW w:w="900" w:type="dxa"/>
            <w:tcBorders>
              <w:top w:val="nil"/>
              <w:left w:val="nil"/>
              <w:bottom w:val="nil"/>
              <w:right w:val="nil"/>
            </w:tcBorders>
          </w:tcPr>
          <w:p w14:paraId="4D48E4AC" w14:textId="77777777" w:rsidR="000A57A9" w:rsidRDefault="000A57A9" w:rsidP="00F055A9">
            <w:pPr>
              <w:pStyle w:val="nrpsNormal"/>
            </w:pPr>
            <w:r>
              <w:rPr>
                <w:noProof/>
              </w:rPr>
              <w:drawing>
                <wp:inline distT="0" distB="0" distL="0" distR="0" wp14:anchorId="1355F24A" wp14:editId="2E12E377">
                  <wp:extent cx="365760" cy="284475"/>
                  <wp:effectExtent l="0" t="0" r="0" b="1905"/>
                  <wp:docPr id="1767430191" name="Picture 2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365760" cy="284475"/>
                          </a:xfrm>
                          <a:prstGeom prst="rect">
                            <a:avLst/>
                          </a:prstGeom>
                        </pic:spPr>
                      </pic:pic>
                    </a:graphicData>
                  </a:graphic>
                </wp:inline>
              </w:drawing>
            </w:r>
          </w:p>
        </w:tc>
        <w:tc>
          <w:tcPr>
            <w:tcW w:w="7740" w:type="dxa"/>
            <w:tcBorders>
              <w:top w:val="nil"/>
              <w:left w:val="nil"/>
              <w:bottom w:val="nil"/>
              <w:right w:val="nil"/>
            </w:tcBorders>
          </w:tcPr>
          <w:p w14:paraId="00798809" w14:textId="73A029D7" w:rsidR="000A57A9" w:rsidRPr="000A57A9" w:rsidRDefault="000A57A9" w:rsidP="00F70F95">
            <w:pPr>
              <w:pStyle w:val="nrpsNormal"/>
              <w:rPr>
                <w:i/>
              </w:rPr>
            </w:pPr>
            <w:r w:rsidRPr="000A57A9">
              <w:rPr>
                <w:i/>
              </w:rPr>
              <w:t>According to the Center for Disease Control and Prevention, Montana has the highest per capita suicide rate in the country</w:t>
            </w:r>
            <w:r>
              <w:rPr>
                <w:i/>
              </w:rPr>
              <w:t xml:space="preserve"> </w:t>
            </w:r>
            <w:r w:rsidRPr="000A57A9">
              <w:rPr>
                <w:i/>
                <w:highlight w:val="green"/>
              </w:rPr>
              <w:t>(</w:t>
            </w:r>
            <w:r w:rsidRPr="00751D30">
              <w:rPr>
                <w:i/>
              </w:rPr>
              <w:t>CDC</w:t>
            </w:r>
            <w:r w:rsidR="00F70F95" w:rsidRPr="00751D30">
              <w:rPr>
                <w:i/>
              </w:rPr>
              <w:t>c</w:t>
            </w:r>
            <w:r w:rsidR="00F42194" w:rsidRPr="00751D30">
              <w:rPr>
                <w:i/>
              </w:rPr>
              <w:t xml:space="preserve"> </w:t>
            </w:r>
            <w:r w:rsidRPr="00751D30">
              <w:rPr>
                <w:i/>
              </w:rPr>
              <w:t>undated</w:t>
            </w:r>
            <w:r>
              <w:rPr>
                <w:i/>
              </w:rPr>
              <w:t>)</w:t>
            </w:r>
            <w:r w:rsidRPr="000A57A9">
              <w:rPr>
                <w:i/>
              </w:rPr>
              <w:t xml:space="preserve">. This unfortunate reality, coupled with the limited access to mental health professionals in most rural areas of our state, greatly heightens the importance of preparedness planning in Montana to address the anxiety, stress, and </w:t>
            </w:r>
            <w:r>
              <w:rPr>
                <w:i/>
              </w:rPr>
              <w:t xml:space="preserve">other mental issues exacerbated by </w:t>
            </w:r>
            <w:r w:rsidRPr="000A57A9">
              <w:rPr>
                <w:i/>
              </w:rPr>
              <w:t>climate change</w:t>
            </w:r>
            <w:r w:rsidRPr="000A57A9">
              <w:rPr>
                <w:i/>
                <w:color w:val="000000"/>
              </w:rPr>
              <w:t>.</w:t>
            </w:r>
          </w:p>
        </w:tc>
      </w:tr>
    </w:tbl>
    <w:p w14:paraId="55F19D68" w14:textId="77777777" w:rsidR="00084FEE" w:rsidRDefault="00084FEE" w:rsidP="00720C11">
      <w:pPr>
        <w:pStyle w:val="nrpsNormal"/>
      </w:pPr>
    </w:p>
    <w:p w14:paraId="7E9D8E5B" w14:textId="77777777" w:rsidR="00B46A68" w:rsidRPr="00C3279A" w:rsidRDefault="00B46A68" w:rsidP="00B46A68">
      <w:pPr>
        <w:pStyle w:val="nrpsHeading2"/>
      </w:pPr>
      <w:bookmarkStart w:id="594" w:name="_Toc34208663"/>
      <w:commentRangeStart w:id="595"/>
      <w:r w:rsidRPr="00C3279A">
        <w:t>Literature Cited</w:t>
      </w:r>
      <w:commentRangeEnd w:id="595"/>
      <w:r>
        <w:rPr>
          <w:rStyle w:val="CommentReference"/>
          <w:rFonts w:ascii="Times New Roman" w:eastAsiaTheme="minorHAnsi" w:hAnsi="Times New Roman" w:cstheme="minorBidi"/>
          <w:b w:val="0"/>
          <w:smallCaps w:val="0"/>
        </w:rPr>
        <w:commentReference w:id="595"/>
      </w:r>
      <w:bookmarkEnd w:id="594"/>
    </w:p>
    <w:p w14:paraId="0974E8E1" w14:textId="1370BA52" w:rsidR="00CC3578" w:rsidRPr="00E70B11" w:rsidRDefault="00CC3578" w:rsidP="00CC3578">
      <w:pPr>
        <w:pStyle w:val="nrpsLiteraturecited"/>
        <w:rPr>
          <w:highlight w:val="green"/>
        </w:rPr>
      </w:pPr>
      <w:r w:rsidRPr="00E70B11">
        <w:rPr>
          <w:highlight w:val="green"/>
        </w:rPr>
        <w:t>A</w:t>
      </w:r>
      <w:r w:rsidRPr="00B46A68">
        <w:t>batzoglou</w:t>
      </w:r>
      <w:r w:rsidRPr="0037655E">
        <w:t xml:space="preserve"> JT and Williams</w:t>
      </w:r>
      <w:r w:rsidR="0037655E">
        <w:t xml:space="preserve"> AP. </w:t>
      </w:r>
      <w:r w:rsidRPr="0037655E">
        <w:t>2016</w:t>
      </w:r>
      <w:r w:rsidR="0037655E">
        <w:t xml:space="preserve">. </w:t>
      </w:r>
      <w:r w:rsidRPr="0037655E">
        <w:t>Impact of anthropogenic climate change on wildfire across western US forests. Proceedings of the National Academy of Sciences of the United States of America 113(42)</w:t>
      </w:r>
      <w:r w:rsidR="0037655E">
        <w:t>:</w:t>
      </w:r>
      <w:r w:rsidRPr="0037655E">
        <w:t xml:space="preserve">11770-5. </w:t>
      </w:r>
      <w:r w:rsidR="00907828">
        <w:t xml:space="preserve">Available online </w:t>
      </w:r>
      <w:r w:rsidR="00907828" w:rsidRPr="00907828">
        <w:t>http://dx.doi.org/10.1073/pnas.1607171113</w:t>
      </w:r>
      <w:r w:rsidR="0037655E">
        <w:t>.</w:t>
      </w:r>
      <w:r w:rsidR="00907828">
        <w:t xml:space="preserve"> Accessed 3 Mar 2020.</w:t>
      </w:r>
    </w:p>
    <w:p w14:paraId="6516C831" w14:textId="562B474D" w:rsidR="00CC3578" w:rsidRPr="004B35BA" w:rsidRDefault="00CC3578" w:rsidP="00CC3578">
      <w:pPr>
        <w:pStyle w:val="nrpsLiteraturecited"/>
      </w:pPr>
      <w:r w:rsidRPr="00E70B11">
        <w:rPr>
          <w:highlight w:val="green"/>
        </w:rPr>
        <w:t>A</w:t>
      </w:r>
      <w:r w:rsidRPr="00B46A68">
        <w:t>chebak</w:t>
      </w:r>
      <w:r w:rsidRPr="004B35BA">
        <w:t xml:space="preserve"> H, Devolder D, Ballester J. 2018. Heat-related mortality trends under recent climate warming in Spain: a 36-year observational study. P</w:t>
      </w:r>
      <w:r w:rsidR="0025310F">
        <w:t>LOS</w:t>
      </w:r>
      <w:r w:rsidRPr="004B35BA">
        <w:t xml:space="preserve"> Med</w:t>
      </w:r>
      <w:r w:rsidR="004B35BA">
        <w:t>icine</w:t>
      </w:r>
      <w:r w:rsidRPr="004B35BA">
        <w:t xml:space="preserve"> 15(7</w:t>
      </w:r>
      <w:proofErr w:type="gramStart"/>
      <w:r w:rsidRPr="004B35BA">
        <w:t>):e</w:t>
      </w:r>
      <w:proofErr w:type="gramEnd"/>
      <w:r w:rsidRPr="004B35BA">
        <w:t xml:space="preserve">1002617. </w:t>
      </w:r>
      <w:proofErr w:type="gramStart"/>
      <w:r w:rsidRPr="004B35BA">
        <w:t>doi:10.1371/journal.pmed</w:t>
      </w:r>
      <w:proofErr w:type="gramEnd"/>
      <w:r w:rsidRPr="004B35BA">
        <w:t>.1002617.</w:t>
      </w:r>
    </w:p>
    <w:p w14:paraId="5D03AF71" w14:textId="7257C578" w:rsidR="00CC3578" w:rsidRPr="0025310F" w:rsidRDefault="00CC3578" w:rsidP="00CC3578">
      <w:pPr>
        <w:pStyle w:val="nrpsLiteraturecited"/>
      </w:pPr>
      <w:r w:rsidRPr="00E70B11">
        <w:rPr>
          <w:highlight w:val="green"/>
        </w:rPr>
        <w:t>A</w:t>
      </w:r>
      <w:r w:rsidRPr="0025310F">
        <w:t>lexander KA, Carzolio M, Goodin D, Vance E. 2013. Climate change is likely to worsen the public health threat of diarrheal disease in Botswana. In</w:t>
      </w:r>
      <w:r w:rsidR="0025310F">
        <w:t xml:space="preserve">ternational Journal of Environmental Research and Public Health </w:t>
      </w:r>
      <w:r w:rsidRPr="0025310F">
        <w:t>10(4):1202–30. doi:10.3390/ijerph10041202.</w:t>
      </w:r>
    </w:p>
    <w:p w14:paraId="716E6C72" w14:textId="40410E50" w:rsidR="00CC3578" w:rsidRPr="00393DCD" w:rsidRDefault="00CC3578" w:rsidP="00CC3578">
      <w:pPr>
        <w:pStyle w:val="nrpsLiteraturecited"/>
      </w:pPr>
      <w:r w:rsidRPr="00E70B11">
        <w:rPr>
          <w:highlight w:val="green"/>
        </w:rPr>
        <w:t>A</w:t>
      </w:r>
      <w:r w:rsidRPr="00B46A68">
        <w:t>merican</w:t>
      </w:r>
      <w:r w:rsidRPr="00393DCD">
        <w:t xml:space="preserve"> Lung Association</w:t>
      </w:r>
      <w:r w:rsidR="00393DCD">
        <w:t xml:space="preserve">. </w:t>
      </w:r>
      <w:r w:rsidRPr="00393DCD">
        <w:t>2018</w:t>
      </w:r>
      <w:r w:rsidR="00393DCD">
        <w:t>.  ……</w:t>
      </w:r>
      <w:proofErr w:type="gramStart"/>
      <w:r w:rsidR="00393DCD">
        <w:t>…..</w:t>
      </w:r>
      <w:proofErr w:type="gramEnd"/>
      <w:r w:rsidR="00393DCD">
        <w:t xml:space="preserve">   </w:t>
      </w:r>
      <w:r w:rsidRPr="00393DCD">
        <w:t xml:space="preserve"> https://www.lung.org/assets/documents/healthy-air/state-of-the-air/sota-2018-full.pdf p 116</w:t>
      </w:r>
    </w:p>
    <w:p w14:paraId="34434EEC" w14:textId="5029CE59" w:rsidR="00CC3578" w:rsidRPr="00E70B11" w:rsidRDefault="00CC3578" w:rsidP="00CC3578">
      <w:pPr>
        <w:pStyle w:val="nrpsLiteraturecited"/>
        <w:rPr>
          <w:highlight w:val="green"/>
        </w:rPr>
      </w:pPr>
      <w:r w:rsidRPr="00E70B11">
        <w:rPr>
          <w:highlight w:val="green"/>
        </w:rPr>
        <w:t>A</w:t>
      </w:r>
      <w:r w:rsidRPr="0049325E">
        <w:t>nda RF,</w:t>
      </w:r>
      <w:r w:rsidR="0049325E" w:rsidRPr="0049325E">
        <w:t xml:space="preserve"> </w:t>
      </w:r>
      <w:r w:rsidRPr="0049325E">
        <w:t>Brown</w:t>
      </w:r>
      <w:r w:rsidR="0049325E" w:rsidRPr="0049325E">
        <w:t xml:space="preserve"> DW. </w:t>
      </w:r>
      <w:r w:rsidRPr="0049325E">
        <w:t>2010</w:t>
      </w:r>
      <w:r w:rsidR="0049325E" w:rsidRPr="0049325E">
        <w:t>.</w:t>
      </w:r>
      <w:r w:rsidRPr="0049325E">
        <w:t xml:space="preserve"> Adverse </w:t>
      </w:r>
      <w:r w:rsidR="0049325E" w:rsidRPr="0049325E">
        <w:t>c</w:t>
      </w:r>
      <w:r w:rsidRPr="0049325E">
        <w:t xml:space="preserve">hildhood </w:t>
      </w:r>
      <w:r w:rsidR="0049325E" w:rsidRPr="0049325E">
        <w:t>e</w:t>
      </w:r>
      <w:r w:rsidRPr="0049325E">
        <w:t xml:space="preserve">xperiences </w:t>
      </w:r>
      <w:r w:rsidR="0049325E" w:rsidRPr="0049325E">
        <w:t>and po</w:t>
      </w:r>
      <w:r w:rsidRPr="0049325E">
        <w:t xml:space="preserve">pulation </w:t>
      </w:r>
      <w:r w:rsidR="0049325E" w:rsidRPr="0049325E">
        <w:t>h</w:t>
      </w:r>
      <w:r w:rsidRPr="0049325E">
        <w:t xml:space="preserve">ealth in Washington: </w:t>
      </w:r>
      <w:proofErr w:type="gramStart"/>
      <w:r w:rsidR="0049325E" w:rsidRPr="0049325E">
        <w:t>t</w:t>
      </w:r>
      <w:r w:rsidRPr="0049325E">
        <w:t>he</w:t>
      </w:r>
      <w:proofErr w:type="gramEnd"/>
      <w:r w:rsidRPr="0049325E">
        <w:t xml:space="preserve"> Face of a </w:t>
      </w:r>
      <w:r w:rsidR="0049325E" w:rsidRPr="0049325E">
        <w:t>c</w:t>
      </w:r>
      <w:r w:rsidRPr="0049325E">
        <w:t xml:space="preserve">hronic </w:t>
      </w:r>
      <w:r w:rsidR="0049325E" w:rsidRPr="0049325E">
        <w:t>p</w:t>
      </w:r>
      <w:r w:rsidRPr="0049325E">
        <w:t xml:space="preserve">ublic </w:t>
      </w:r>
      <w:r w:rsidR="0049325E" w:rsidRPr="0049325E">
        <w:t>h</w:t>
      </w:r>
      <w:r w:rsidRPr="0049325E">
        <w:t xml:space="preserve">ealth </w:t>
      </w:r>
      <w:r w:rsidR="0049325E" w:rsidRPr="0049325E">
        <w:t>d</w:t>
      </w:r>
      <w:r w:rsidRPr="0049325E">
        <w:t xml:space="preserve">isaster. Results from the 2009 </w:t>
      </w:r>
      <w:r w:rsidR="0049325E" w:rsidRPr="0049325E">
        <w:t>B</w:t>
      </w:r>
      <w:r w:rsidRPr="0049325E">
        <w:t>ehavioral Risk Factor Surveillance System (BRFSS)</w:t>
      </w:r>
      <w:r w:rsidR="0049325E" w:rsidRPr="0049325E">
        <w:t xml:space="preserve"> [report]</w:t>
      </w:r>
      <w:r w:rsidRPr="0049325E">
        <w:t>. Washington State Family Policy Council</w:t>
      </w:r>
      <w:r w:rsidR="009C3D3B">
        <w:t xml:space="preserve">. </w:t>
      </w:r>
      <w:r w:rsidRPr="0049325E">
        <w:t>13</w:t>
      </w:r>
      <w:r w:rsidR="0049325E">
        <w:t>1</w:t>
      </w:r>
      <w:r w:rsidRPr="0049325E">
        <w:t xml:space="preserve"> p. </w:t>
      </w:r>
      <w:r w:rsidR="0049325E" w:rsidRPr="0049325E">
        <w:t>Available online http://www.wvlegislature.gov/senate1/majority/poverty/ACEsinWashington2009BRFSSFinalReport%20-%20Crittenton.pdf. Accessed 3 Mar 2020.</w:t>
      </w:r>
    </w:p>
    <w:p w14:paraId="0AEF43BD" w14:textId="246A2700" w:rsidR="00CC3578" w:rsidRPr="00A00CC6" w:rsidRDefault="00CC3578" w:rsidP="00CC3578">
      <w:pPr>
        <w:pStyle w:val="nrpsLiteraturecited"/>
      </w:pPr>
      <w:r w:rsidRPr="00E70B11">
        <w:rPr>
          <w:highlight w:val="green"/>
        </w:rPr>
        <w:t>A</w:t>
      </w:r>
      <w:r w:rsidRPr="00B46A68">
        <w:t>nderson</w:t>
      </w:r>
      <w:r w:rsidRPr="00A00CC6">
        <w:t xml:space="preserve"> BG, Dominici F, Wang Y, McCormack MC, Bell ML, Peng RD. 2013. Heat-related emergency hospitalizations for respiratory diseases in the Medicare Population. American </w:t>
      </w:r>
      <w:r w:rsidR="00A00CC6">
        <w:t>J</w:t>
      </w:r>
      <w:r w:rsidRPr="00A00CC6">
        <w:t xml:space="preserve">ournal of </w:t>
      </w:r>
      <w:r w:rsidR="00A00CC6">
        <w:t>R</w:t>
      </w:r>
      <w:r w:rsidRPr="00A00CC6">
        <w:t xml:space="preserve">espiratory and </w:t>
      </w:r>
      <w:r w:rsidR="00A00CC6">
        <w:t>C</w:t>
      </w:r>
      <w:r w:rsidRPr="00A00CC6">
        <w:t xml:space="preserve">ritical </w:t>
      </w:r>
      <w:r w:rsidR="00A00CC6">
        <w:t>C</w:t>
      </w:r>
      <w:r w:rsidRPr="00A00CC6">
        <w:t xml:space="preserve">are </w:t>
      </w:r>
      <w:r w:rsidR="00A00CC6">
        <w:t>M</w:t>
      </w:r>
      <w:r w:rsidRPr="00A00CC6">
        <w:t>edicine 187(10):1098–103. doi:10.1164/rccm.201211-1969oc.</w:t>
      </w:r>
    </w:p>
    <w:p w14:paraId="1F41FB04" w14:textId="2FC63789" w:rsidR="00CC3578" w:rsidRPr="00E70B11" w:rsidRDefault="00CC3578" w:rsidP="00CC3578">
      <w:pPr>
        <w:pStyle w:val="nrpsLiteraturecited"/>
        <w:rPr>
          <w:highlight w:val="green"/>
        </w:rPr>
      </w:pPr>
      <w:r w:rsidRPr="00E70B11">
        <w:rPr>
          <w:highlight w:val="green"/>
        </w:rPr>
        <w:t>A</w:t>
      </w:r>
      <w:r w:rsidRPr="00B46A68">
        <w:t xml:space="preserve">uger </w:t>
      </w:r>
      <w:r w:rsidRPr="004B35BA">
        <w:t>N, Naimi AI, Smargiassi A, Lo E, Kosatsky T. 2014. Extreme heat and risk of early de</w:t>
      </w:r>
      <w:r w:rsidRPr="00F855BC">
        <w:t xml:space="preserve">livery among preterm and term pregnancies. Epidemiology 25(3):344–50. </w:t>
      </w:r>
      <w:r w:rsidR="00F855BC" w:rsidRPr="00F855BC">
        <w:t>doi:10.1097/EDE.0000000000000074</w:t>
      </w:r>
      <w:r w:rsidR="004B35BA" w:rsidRPr="00F855BC">
        <w:t>.</w:t>
      </w:r>
    </w:p>
    <w:p w14:paraId="41479E05" w14:textId="17670391" w:rsidR="00CC3578" w:rsidRPr="00A00CC6" w:rsidRDefault="00CC3578" w:rsidP="00CC3578">
      <w:pPr>
        <w:pStyle w:val="nrpsLiteraturecited"/>
      </w:pPr>
      <w:r w:rsidRPr="00E70B11">
        <w:rPr>
          <w:highlight w:val="green"/>
        </w:rPr>
        <w:t>A</w:t>
      </w:r>
      <w:r w:rsidRPr="00B46A68">
        <w:t>valos</w:t>
      </w:r>
      <w:r w:rsidRPr="00A00CC6">
        <w:t xml:space="preserve"> LA, Chen H, Li D-K, Basu R. 2017. The impact of high apparent temperature on spontaneous preterm delivery: a case-crossover study. Environmental Health 16(1):5. doi:10.1186/s12940-017-0209-5.</w:t>
      </w:r>
    </w:p>
    <w:p w14:paraId="73861049" w14:textId="31FCFA2C" w:rsidR="00CC3578" w:rsidRPr="00E70B11" w:rsidRDefault="00CC3578" w:rsidP="00CC3578">
      <w:pPr>
        <w:pStyle w:val="nrpsLiteraturecited"/>
        <w:rPr>
          <w:highlight w:val="green"/>
        </w:rPr>
      </w:pPr>
      <w:r w:rsidRPr="00E70B11">
        <w:rPr>
          <w:highlight w:val="green"/>
        </w:rPr>
        <w:t>B</w:t>
      </w:r>
      <w:r w:rsidRPr="00B46A68">
        <w:t>accini</w:t>
      </w:r>
      <w:r w:rsidR="00A00CC6">
        <w:t xml:space="preserve"> </w:t>
      </w:r>
      <w:r w:rsidRPr="00A00CC6">
        <w:t>M, Biggeri</w:t>
      </w:r>
      <w:r w:rsidR="00A00CC6">
        <w:t xml:space="preserve"> A</w:t>
      </w:r>
      <w:r w:rsidRPr="00A00CC6">
        <w:t>, Accetta</w:t>
      </w:r>
      <w:r w:rsidR="00A00CC6">
        <w:t xml:space="preserve"> G</w:t>
      </w:r>
      <w:r w:rsidRPr="00A00CC6">
        <w:t>, Kosatsky</w:t>
      </w:r>
      <w:r w:rsidR="00A00CC6">
        <w:t xml:space="preserve"> T</w:t>
      </w:r>
      <w:r w:rsidRPr="00A00CC6">
        <w:t>, Katsouyanni</w:t>
      </w:r>
      <w:r w:rsidR="00A00CC6">
        <w:t xml:space="preserve"> K</w:t>
      </w:r>
      <w:r w:rsidRPr="00A00CC6">
        <w:t>, Analitis</w:t>
      </w:r>
      <w:r w:rsidR="00A00CC6">
        <w:t xml:space="preserve"> A</w:t>
      </w:r>
      <w:r w:rsidRPr="00A00CC6">
        <w:t>, Anderson</w:t>
      </w:r>
      <w:r w:rsidR="00A00CC6">
        <w:t xml:space="preserve"> HR</w:t>
      </w:r>
      <w:r w:rsidRPr="00A00CC6">
        <w:t>, Bisanti</w:t>
      </w:r>
      <w:r w:rsidR="00A00CC6">
        <w:t xml:space="preserve"> L</w:t>
      </w:r>
      <w:r w:rsidRPr="00A00CC6">
        <w:t>, D’Ippoliti</w:t>
      </w:r>
      <w:r w:rsidR="00A00CC6">
        <w:t xml:space="preserve"> D</w:t>
      </w:r>
      <w:r w:rsidRPr="00A00CC6">
        <w:t>,</w:t>
      </w:r>
      <w:r w:rsidR="00A00CC6">
        <w:t xml:space="preserve"> </w:t>
      </w:r>
      <w:r w:rsidRPr="00A00CC6">
        <w:t>Danova</w:t>
      </w:r>
      <w:r w:rsidR="00A00CC6">
        <w:t xml:space="preserve"> J. </w:t>
      </w:r>
      <w:r w:rsidRPr="00A00CC6">
        <w:t>2008</w:t>
      </w:r>
      <w:r w:rsidR="00A00CC6">
        <w:t xml:space="preserve">. </w:t>
      </w:r>
      <w:r w:rsidRPr="00A00CC6">
        <w:t>Heat effects on mortality in 15 European cities. Epidemiology 19</w:t>
      </w:r>
      <w:r w:rsidR="00A00CC6">
        <w:t>:</w:t>
      </w:r>
      <w:r w:rsidRPr="00A00CC6">
        <w:t>711-9. </w:t>
      </w:r>
    </w:p>
    <w:p w14:paraId="1F312382" w14:textId="25DC65CC" w:rsidR="00CC3578" w:rsidRPr="00737203" w:rsidRDefault="00CC3578" w:rsidP="00CC3578">
      <w:pPr>
        <w:pStyle w:val="nrpsLiteraturecited"/>
      </w:pPr>
      <w:r w:rsidRPr="00E70B11">
        <w:rPr>
          <w:highlight w:val="green"/>
        </w:rPr>
        <w:lastRenderedPageBreak/>
        <w:t>B</w:t>
      </w:r>
      <w:r w:rsidRPr="00737203">
        <w:t>alch</w:t>
      </w:r>
      <w:r w:rsidR="00737203">
        <w:t xml:space="preserve"> </w:t>
      </w:r>
      <w:r w:rsidRPr="00737203">
        <w:t>JK, Bradley</w:t>
      </w:r>
      <w:r w:rsidR="00737203">
        <w:t xml:space="preserve"> BA</w:t>
      </w:r>
      <w:r w:rsidRPr="00737203">
        <w:t>, Abatzoglou</w:t>
      </w:r>
      <w:r w:rsidR="00737203">
        <w:t xml:space="preserve"> JT</w:t>
      </w:r>
      <w:r w:rsidRPr="00737203">
        <w:t>, Nagy</w:t>
      </w:r>
      <w:r w:rsidR="00737203">
        <w:t xml:space="preserve"> RC</w:t>
      </w:r>
      <w:r w:rsidRPr="00737203">
        <w:t>, Fusco</w:t>
      </w:r>
      <w:r w:rsidR="00737203">
        <w:t xml:space="preserve"> EJ</w:t>
      </w:r>
      <w:r w:rsidRPr="00737203">
        <w:t>, Mahood</w:t>
      </w:r>
      <w:r w:rsidR="00737203">
        <w:t xml:space="preserve"> AL. </w:t>
      </w:r>
      <w:r w:rsidRPr="00737203">
        <w:t>2017</w:t>
      </w:r>
      <w:r w:rsidR="00737203">
        <w:t xml:space="preserve">. </w:t>
      </w:r>
      <w:r w:rsidRPr="00737203">
        <w:t>Human-started wildfires expand the fire niche across the United States. Proceedings of the National Academy of Sciences</w:t>
      </w:r>
      <w:r w:rsidR="00737203">
        <w:t xml:space="preserve"> </w:t>
      </w:r>
      <w:r w:rsidRPr="00737203">
        <w:t>114(11)</w:t>
      </w:r>
      <w:r w:rsidR="00737203">
        <w:t xml:space="preserve">: </w:t>
      </w:r>
      <w:r w:rsidRPr="00737203">
        <w:t>2</w:t>
      </w:r>
      <w:r w:rsidR="00737203">
        <w:t>94</w:t>
      </w:r>
      <w:r w:rsidRPr="00737203">
        <w:t xml:space="preserve">6-51. </w:t>
      </w:r>
      <w:r w:rsidR="00737203">
        <w:t xml:space="preserve">Available online </w:t>
      </w:r>
      <w:r w:rsidR="00737203" w:rsidRPr="00737203">
        <w:t>https://dx.doi.org/10.1073/pnas.1617394114</w:t>
      </w:r>
      <w:r w:rsidR="00737203">
        <w:t>. Accessed 3 Mar 2020.</w:t>
      </w:r>
    </w:p>
    <w:p w14:paraId="26263A86" w14:textId="5AADCDFB" w:rsidR="00FC5629" w:rsidRDefault="00CC3578" w:rsidP="00CC3578">
      <w:pPr>
        <w:pStyle w:val="nrpsLiteraturecited"/>
        <w:rPr>
          <w:highlight w:val="green"/>
        </w:rPr>
      </w:pPr>
      <w:r w:rsidRPr="00E70B11">
        <w:rPr>
          <w:highlight w:val="green"/>
        </w:rPr>
        <w:t>B</w:t>
      </w:r>
      <w:r w:rsidRPr="00FC5629">
        <w:t>ancroft J</w:t>
      </w:r>
      <w:r w:rsidR="00FC5629">
        <w:t xml:space="preserve">, </w:t>
      </w:r>
      <w:r w:rsidRPr="00FC5629">
        <w:t>Byster</w:t>
      </w:r>
      <w:r w:rsidR="00FC5629" w:rsidRPr="00FC5629">
        <w:t xml:space="preserve"> L. </w:t>
      </w:r>
      <w:r w:rsidRPr="00FC5629">
        <w:t>2017</w:t>
      </w:r>
      <w:r w:rsidR="00FC5629" w:rsidRPr="00FC5629">
        <w:t xml:space="preserve">. </w:t>
      </w:r>
      <w:r w:rsidRPr="00FC5629">
        <w:t xml:space="preserve">Selected </w:t>
      </w:r>
      <w:r w:rsidR="00FC5629" w:rsidRPr="00FC5629">
        <w:t>r</w:t>
      </w:r>
      <w:r w:rsidRPr="00FC5629">
        <w:t xml:space="preserve">eportable </w:t>
      </w:r>
      <w:r w:rsidR="00FC5629" w:rsidRPr="00FC5629">
        <w:t>c</w:t>
      </w:r>
      <w:r w:rsidRPr="00FC5629">
        <w:t xml:space="preserve">ommunicable </w:t>
      </w:r>
      <w:r w:rsidR="00FC5629" w:rsidRPr="00FC5629">
        <w:t>d</w:t>
      </w:r>
      <w:r w:rsidRPr="00FC5629">
        <w:t xml:space="preserve">isease </w:t>
      </w:r>
      <w:r w:rsidR="00FC5629" w:rsidRPr="00FC5629">
        <w:t>s</w:t>
      </w:r>
      <w:r w:rsidRPr="00FC5629">
        <w:t>ummary</w:t>
      </w:r>
      <w:r w:rsidR="00FC5629" w:rsidRPr="00FC5629">
        <w:t xml:space="preserve"> [report]</w:t>
      </w:r>
      <w:r w:rsidRPr="00FC5629">
        <w:t xml:space="preserve">. </w:t>
      </w:r>
      <w:r w:rsidR="00FC5629" w:rsidRPr="00FC5629">
        <w:t xml:space="preserve">Portland OR: </w:t>
      </w:r>
      <w:r w:rsidRPr="00FC5629">
        <w:t>Oregon Health Authority</w:t>
      </w:r>
      <w:r w:rsidR="00FC5629" w:rsidRPr="00FC5629">
        <w:t xml:space="preserve">. </w:t>
      </w:r>
      <w:r w:rsidRPr="00FC5629">
        <w:t xml:space="preserve">132 p. </w:t>
      </w:r>
      <w:r w:rsidR="00FC5629" w:rsidRPr="00FC5629">
        <w:t xml:space="preserve"> Available online https://sharedsystems.dhsoha.state.or.us/DHSForms/Served/le8645_2017.pdf. Accessed 3 Mar 2020</w:t>
      </w:r>
    </w:p>
    <w:p w14:paraId="231442A5" w14:textId="5C337AC5" w:rsidR="00CC3578" w:rsidRPr="0037655E" w:rsidRDefault="00CC3578" w:rsidP="00CC3578">
      <w:pPr>
        <w:pStyle w:val="nrpsLiteraturecited"/>
      </w:pPr>
      <w:r w:rsidRPr="00E70B11">
        <w:rPr>
          <w:highlight w:val="green"/>
        </w:rPr>
        <w:t>B</w:t>
      </w:r>
      <w:r w:rsidRPr="00B46A68">
        <w:t>arbero</w:t>
      </w:r>
      <w:r w:rsidR="0037655E">
        <w:t xml:space="preserve"> </w:t>
      </w:r>
      <w:r w:rsidRPr="0037655E">
        <w:t>R, Abatzoglou</w:t>
      </w:r>
      <w:r w:rsidR="0037655E">
        <w:t xml:space="preserve"> </w:t>
      </w:r>
      <w:proofErr w:type="gramStart"/>
      <w:r w:rsidR="0037655E">
        <w:t>JT</w:t>
      </w:r>
      <w:r w:rsidRPr="0037655E">
        <w:t>,  Steel</w:t>
      </w:r>
      <w:proofErr w:type="gramEnd"/>
      <w:r w:rsidR="0037655E">
        <w:t xml:space="preserve"> EA</w:t>
      </w:r>
      <w:r w:rsidRPr="0037655E">
        <w:t>, Larkin</w:t>
      </w:r>
      <w:r w:rsidR="0037655E">
        <w:t xml:space="preserve"> NK. </w:t>
      </w:r>
      <w:r w:rsidRPr="0037655E">
        <w:t>2014</w:t>
      </w:r>
      <w:r w:rsidR="0037655E">
        <w:t xml:space="preserve">. </w:t>
      </w:r>
      <w:r w:rsidRPr="0037655E">
        <w:t>Modeling very large-fire occurrences over the continental United States from weather and climate forcing. Environmental Research Letters 9(12)</w:t>
      </w:r>
      <w:r w:rsidR="0037655E">
        <w:t>:</w:t>
      </w:r>
      <w:r w:rsidRPr="0037655E">
        <w:t>124009. http://dx.doi.org/10.1088/1748-9326/9/12/124009</w:t>
      </w:r>
      <w:r w:rsidR="0037655E">
        <w:t>.</w:t>
      </w:r>
    </w:p>
    <w:p w14:paraId="5B4D72A8" w14:textId="3ED3254E" w:rsidR="00CC3578" w:rsidRPr="00A00CC6" w:rsidRDefault="00CC3578" w:rsidP="00A00CC6">
      <w:pPr>
        <w:pStyle w:val="nrpsLiteraturecited"/>
        <w:rPr>
          <w:highlight w:val="green"/>
        </w:rPr>
      </w:pPr>
      <w:r w:rsidRPr="00A00CC6">
        <w:rPr>
          <w:highlight w:val="green"/>
        </w:rPr>
        <w:t>B</w:t>
      </w:r>
      <w:r w:rsidRPr="00B46A68">
        <w:t>asu</w:t>
      </w:r>
      <w:r w:rsidRPr="00A00CC6">
        <w:t xml:space="preserve"> R. 2009</w:t>
      </w:r>
      <w:r w:rsidR="00A00CC6" w:rsidRPr="00A00CC6">
        <w:t>.</w:t>
      </w:r>
      <w:r w:rsidRPr="00A00CC6">
        <w:t xml:space="preserve"> High ambient temperature and mortality: </w:t>
      </w:r>
      <w:r w:rsidR="00A00CC6" w:rsidRPr="00A00CC6">
        <w:t>a</w:t>
      </w:r>
      <w:r w:rsidRPr="00A00CC6">
        <w:t xml:space="preserve"> review of epidemiologic studies from 2001 to 2008. Environmental Health</w:t>
      </w:r>
      <w:r w:rsidR="00A00CC6">
        <w:t xml:space="preserve"> </w:t>
      </w:r>
      <w:r w:rsidR="00F855BC">
        <w:t>8:40. doi:</w:t>
      </w:r>
      <w:r w:rsidR="00A00CC6" w:rsidRPr="00A00CC6">
        <w:t>10.1186/1476-069X-8-40.</w:t>
      </w:r>
    </w:p>
    <w:p w14:paraId="080BCA7D" w14:textId="2C248CBE" w:rsidR="00CC3578" w:rsidRPr="007707CF" w:rsidRDefault="00CC3578" w:rsidP="00CC3578">
      <w:pPr>
        <w:pStyle w:val="nrpsLiteraturecited"/>
      </w:pPr>
      <w:r w:rsidRPr="00DA1E30">
        <w:rPr>
          <w:highlight w:val="green"/>
        </w:rPr>
        <w:t>B</w:t>
      </w:r>
      <w:r w:rsidRPr="007707CF">
        <w:t>eard CB, Eisen</w:t>
      </w:r>
      <w:r w:rsidR="00630666" w:rsidRPr="007707CF">
        <w:t xml:space="preserve"> RJ</w:t>
      </w:r>
      <w:r w:rsidRPr="007707CF">
        <w:t>, Barker</w:t>
      </w:r>
      <w:r w:rsidR="00630666" w:rsidRPr="007707CF">
        <w:t xml:space="preserve"> CM</w:t>
      </w:r>
      <w:r w:rsidRPr="007707CF">
        <w:t>, Garofalo</w:t>
      </w:r>
      <w:r w:rsidR="00630666" w:rsidRPr="007707CF">
        <w:t xml:space="preserve"> JF</w:t>
      </w:r>
      <w:r w:rsidRPr="007707CF">
        <w:t>, Hahn</w:t>
      </w:r>
      <w:r w:rsidR="00630666" w:rsidRPr="007707CF">
        <w:t xml:space="preserve"> M</w:t>
      </w:r>
      <w:r w:rsidRPr="007707CF">
        <w:t>, Hayden</w:t>
      </w:r>
      <w:r w:rsidR="00630666" w:rsidRPr="007707CF">
        <w:t xml:space="preserve"> M</w:t>
      </w:r>
      <w:r w:rsidRPr="007707CF">
        <w:t>, Monaghan</w:t>
      </w:r>
      <w:r w:rsidR="00630666" w:rsidRPr="007707CF">
        <w:t xml:space="preserve"> AJ</w:t>
      </w:r>
      <w:r w:rsidRPr="007707CF">
        <w:t>, Ogden</w:t>
      </w:r>
      <w:r w:rsidR="00630666" w:rsidRPr="007707CF">
        <w:t xml:space="preserve"> NH</w:t>
      </w:r>
      <w:r w:rsidRPr="007707CF">
        <w:t>, Schramm</w:t>
      </w:r>
      <w:r w:rsidR="00630666" w:rsidRPr="007707CF">
        <w:t xml:space="preserve"> PJ. </w:t>
      </w:r>
      <w:r w:rsidRPr="007707CF">
        <w:t>2016</w:t>
      </w:r>
      <w:r w:rsidR="00630666" w:rsidRPr="007707CF">
        <w:t xml:space="preserve">. </w:t>
      </w:r>
      <w:r w:rsidRPr="007707CF">
        <w:t xml:space="preserve"> Ch. 5: Vector-borne diseases</w:t>
      </w:r>
      <w:r w:rsidR="00630666" w:rsidRPr="007707CF">
        <w:t xml:space="preserve"> [chapter]</w:t>
      </w:r>
      <w:r w:rsidRPr="007707CF">
        <w:t xml:space="preserve">. </w:t>
      </w:r>
      <w:r w:rsidR="00630666" w:rsidRPr="007707CF">
        <w:t xml:space="preserve">In: </w:t>
      </w:r>
      <w:r w:rsidRPr="007707CF">
        <w:t xml:space="preserve">The </w:t>
      </w:r>
      <w:r w:rsidR="00630666" w:rsidRPr="007707CF">
        <w:t>i</w:t>
      </w:r>
      <w:r w:rsidRPr="007707CF">
        <w:t xml:space="preserve">mpacts of </w:t>
      </w:r>
      <w:r w:rsidR="00630666" w:rsidRPr="007707CF">
        <w:t>c</w:t>
      </w:r>
      <w:r w:rsidRPr="007707CF">
        <w:t xml:space="preserve">limate </w:t>
      </w:r>
      <w:r w:rsidR="00630666" w:rsidRPr="007707CF">
        <w:t>c</w:t>
      </w:r>
      <w:r w:rsidRPr="007707CF">
        <w:t xml:space="preserve">hange on </w:t>
      </w:r>
      <w:r w:rsidR="00630666" w:rsidRPr="007707CF">
        <w:t>h</w:t>
      </w:r>
      <w:r w:rsidRPr="007707CF">
        <w:t xml:space="preserve">uman </w:t>
      </w:r>
      <w:r w:rsidR="00630666" w:rsidRPr="007707CF">
        <w:t>h</w:t>
      </w:r>
      <w:r w:rsidRPr="007707CF">
        <w:t xml:space="preserve">ealth in the United States: </w:t>
      </w:r>
      <w:r w:rsidR="00630666" w:rsidRPr="007707CF">
        <w:t>a s</w:t>
      </w:r>
      <w:r w:rsidRPr="007707CF">
        <w:t xml:space="preserve">cientific </w:t>
      </w:r>
      <w:r w:rsidR="00630666" w:rsidRPr="007707CF">
        <w:t>a</w:t>
      </w:r>
      <w:r w:rsidRPr="007707CF">
        <w:t xml:space="preserve">ssessment. </w:t>
      </w:r>
      <w:r w:rsidR="00630666" w:rsidRPr="007707CF">
        <w:t>Washington DC: US</w:t>
      </w:r>
      <w:r w:rsidRPr="007707CF">
        <w:t xml:space="preserve"> Global Change Research Program</w:t>
      </w:r>
      <w:r w:rsidR="00630666" w:rsidRPr="007707CF">
        <w:t>. p</w:t>
      </w:r>
      <w:r w:rsidRPr="007707CF">
        <w:t xml:space="preserve"> 129-156. </w:t>
      </w:r>
      <w:r w:rsidR="007707CF" w:rsidRPr="007707CF">
        <w:t>Available online https://s3.amazonaws.com/climatehealth2016/low/ClimateHealth2016_05_Vector_small.pdf. Accessed 3 Mar 2020.</w:t>
      </w:r>
    </w:p>
    <w:p w14:paraId="4763D71B" w14:textId="49C3F787" w:rsidR="00CC3578" w:rsidRPr="00A00CC6" w:rsidRDefault="00CC3578" w:rsidP="00CC3578">
      <w:pPr>
        <w:pStyle w:val="nrpsLiteraturecited"/>
      </w:pPr>
      <w:r w:rsidRPr="00E70B11">
        <w:rPr>
          <w:highlight w:val="green"/>
        </w:rPr>
        <w:t>B</w:t>
      </w:r>
      <w:r w:rsidRPr="00B46A68">
        <w:t>ecker</w:t>
      </w:r>
      <w:r w:rsidRPr="00A00CC6">
        <w:t xml:space="preserve"> JA, Stewart LK. 2011. Heat-related illness. Am</w:t>
      </w:r>
      <w:r w:rsidR="00A00CC6">
        <w:t xml:space="preserve">erican </w:t>
      </w:r>
      <w:r w:rsidRPr="00A00CC6">
        <w:t>Fam</w:t>
      </w:r>
      <w:r w:rsidR="00A00CC6">
        <w:t>ily</w:t>
      </w:r>
      <w:r w:rsidRPr="00A00CC6">
        <w:t xml:space="preserve"> Physician 83(11):1325–30.</w:t>
      </w:r>
    </w:p>
    <w:p w14:paraId="5C3FFB67" w14:textId="4D0FA9FD" w:rsidR="00CC3578" w:rsidRPr="00393DCD" w:rsidRDefault="00CC3578" w:rsidP="00393DCD">
      <w:pPr>
        <w:pStyle w:val="nrpsLiteraturecited"/>
        <w:rPr>
          <w:highlight w:val="green"/>
        </w:rPr>
      </w:pPr>
      <w:r w:rsidRPr="00393DCD">
        <w:rPr>
          <w:highlight w:val="green"/>
        </w:rPr>
        <w:t>B</w:t>
      </w:r>
      <w:r w:rsidRPr="00B46A68">
        <w:t>ell M</w:t>
      </w:r>
      <w:r w:rsidRPr="00393DCD">
        <w:t>L, MacDermott A, Zeger SL, Samet JM, Dominici F. 2004. Ozone and short-term mortality in 95 US urban communities, 1987-2000. J</w:t>
      </w:r>
      <w:r w:rsidR="00393DCD" w:rsidRPr="00393DCD">
        <w:t xml:space="preserve">ournal of the American Medical Association </w:t>
      </w:r>
      <w:r w:rsidRPr="00393DCD">
        <w:t>292(19):2372–8.</w:t>
      </w:r>
      <w:r w:rsidR="00393DCD" w:rsidRPr="00393DCD">
        <w:t xml:space="preserve"> </w:t>
      </w:r>
      <w:r w:rsidRPr="00393DCD">
        <w:t xml:space="preserve"> doi:10.1001/jama.292.19.2372. </w:t>
      </w:r>
    </w:p>
    <w:p w14:paraId="0DE300A7" w14:textId="5C401788" w:rsidR="00CC3578" w:rsidRPr="00CB50E4" w:rsidRDefault="00CC3578" w:rsidP="00CC3578">
      <w:pPr>
        <w:pStyle w:val="nrpsLiteraturecited"/>
      </w:pPr>
      <w:r w:rsidRPr="00E70B11">
        <w:rPr>
          <w:highlight w:val="green"/>
        </w:rPr>
        <w:t>B</w:t>
      </w:r>
      <w:r w:rsidRPr="00B46A68">
        <w:t>erko</w:t>
      </w:r>
      <w:r w:rsidRPr="00CB50E4">
        <w:t xml:space="preserve"> J, Ingram DD, Saha S, Parker JD. 2014. Deaths attributed to heat, cold, and other weather events in the United States, 2006-2010. National Health Statistics Report July 30(76):1-15.</w:t>
      </w:r>
    </w:p>
    <w:p w14:paraId="0E1A2C69" w14:textId="4AFE4E04" w:rsidR="00CC3578" w:rsidRPr="00757A3A" w:rsidRDefault="00CC3578" w:rsidP="00757A3A">
      <w:pPr>
        <w:pStyle w:val="nrpsLiteraturecited"/>
      </w:pPr>
      <w:r w:rsidRPr="00757A3A">
        <w:rPr>
          <w:highlight w:val="green"/>
        </w:rPr>
        <w:t>B</w:t>
      </w:r>
      <w:r w:rsidRPr="00B46A68">
        <w:t>obb</w:t>
      </w:r>
      <w:r w:rsidRPr="00757A3A">
        <w:t xml:space="preserve"> JF, Obermeyer Z, Wang Y, Dominici F. 2014. Cause-specific risk of hospital admission related to extreme heat in older adults. </w:t>
      </w:r>
      <w:r w:rsidR="00757A3A" w:rsidRPr="00757A3A">
        <w:t>Journal of the American Medical Association</w:t>
      </w:r>
      <w:r w:rsidR="00757A3A">
        <w:t xml:space="preserve"> </w:t>
      </w:r>
      <w:r w:rsidRPr="00757A3A">
        <w:t>312(24):2659–67. doi:10.1001/jama.2014.15715.</w:t>
      </w:r>
    </w:p>
    <w:p w14:paraId="1D2666FA" w14:textId="3E2D5FCF" w:rsidR="00CC3578" w:rsidRPr="00E70B11" w:rsidRDefault="00CC3578" w:rsidP="00CC3578">
      <w:pPr>
        <w:pStyle w:val="nrpsLiteraturecited"/>
        <w:rPr>
          <w:highlight w:val="green"/>
        </w:rPr>
      </w:pPr>
      <w:r w:rsidRPr="00E70B11">
        <w:rPr>
          <w:highlight w:val="green"/>
        </w:rPr>
        <w:t>B</w:t>
      </w:r>
      <w:r w:rsidRPr="00B46A68">
        <w:t>ové H</w:t>
      </w:r>
      <w:r w:rsidRPr="00393DCD">
        <w:t xml:space="preserve">, Bongaerts E, Slenders E, Bijnens EM, Saenen ND, Gyselaers W, Eyken P, Plusquin M, Roeffaers MB, Ameloot M, </w:t>
      </w:r>
      <w:r w:rsidRPr="00393DCD">
        <w:rPr>
          <w:highlight w:val="yellow"/>
        </w:rPr>
        <w:t>et al.</w:t>
      </w:r>
      <w:r w:rsidRPr="00393DCD">
        <w:t xml:space="preserve"> 2019. Ambient black carbon particles reach the fetal side of human placenta. Nature Communications 10(1):3866. doi:10.1038/s41467-019-11654-3.</w:t>
      </w:r>
    </w:p>
    <w:p w14:paraId="4806CA7E" w14:textId="174AF4F7" w:rsidR="00CC3578" w:rsidRPr="00E70B11" w:rsidRDefault="00CC3578" w:rsidP="00CC3578">
      <w:pPr>
        <w:pStyle w:val="nrpsLiteraturecited"/>
        <w:rPr>
          <w:highlight w:val="green"/>
        </w:rPr>
      </w:pPr>
      <w:r w:rsidRPr="00E70B11">
        <w:rPr>
          <w:highlight w:val="green"/>
        </w:rPr>
        <w:t>B</w:t>
      </w:r>
      <w:r w:rsidRPr="00B46A68">
        <w:t>röde</w:t>
      </w:r>
      <w:r w:rsidRPr="00881E36">
        <w:t xml:space="preserve"> P</w:t>
      </w:r>
      <w:r w:rsidR="009A1956">
        <w:t xml:space="preserve">, </w:t>
      </w:r>
      <w:r w:rsidR="009A1956">
        <w:rPr>
          <w:color w:val="000000"/>
          <w:szCs w:val="23"/>
        </w:rPr>
        <w:t xml:space="preserve">Fiala D, Błażejczyk K, Holmér I, Jendritzky G, Kampmann B, Tinz B, Havenith G. </w:t>
      </w:r>
      <w:r w:rsidRPr="00881E36">
        <w:t>2012</w:t>
      </w:r>
      <w:r w:rsidR="009A1956">
        <w:t xml:space="preserve">. </w:t>
      </w:r>
      <w:r w:rsidRPr="00881E36">
        <w:t xml:space="preserve">Deriving the operational procedure for the Universal Thermal Climate Index (UTCI). International </w:t>
      </w:r>
      <w:r w:rsidR="009A1956">
        <w:t>J</w:t>
      </w:r>
      <w:r w:rsidRPr="00881E36">
        <w:t xml:space="preserve">ournal of </w:t>
      </w:r>
      <w:r w:rsidR="009A1956">
        <w:t>B</w:t>
      </w:r>
      <w:r w:rsidRPr="00881E36">
        <w:t>iometeorology 56</w:t>
      </w:r>
      <w:r w:rsidR="009A1956">
        <w:t>(</w:t>
      </w:r>
      <w:r w:rsidRPr="00881E36">
        <w:t>3</w:t>
      </w:r>
      <w:r w:rsidR="009A1956">
        <w:t>):</w:t>
      </w:r>
      <w:r w:rsidRPr="00881E36">
        <w:t>481-94.</w:t>
      </w:r>
    </w:p>
    <w:p w14:paraId="726AFBA0" w14:textId="6929D50F" w:rsidR="00CC3578" w:rsidRPr="005831D2" w:rsidRDefault="00CC3578" w:rsidP="005831D2">
      <w:pPr>
        <w:pStyle w:val="nrpsLiteraturecited"/>
      </w:pPr>
      <w:r w:rsidRPr="005831D2">
        <w:rPr>
          <w:highlight w:val="green"/>
        </w:rPr>
        <w:t>B</w:t>
      </w:r>
      <w:r w:rsidRPr="00B46A68">
        <w:t>uscail</w:t>
      </w:r>
      <w:r w:rsidR="00545A64" w:rsidRPr="005831D2">
        <w:t xml:space="preserve"> </w:t>
      </w:r>
      <w:r w:rsidRPr="005831D2">
        <w:t>CE</w:t>
      </w:r>
      <w:r w:rsidR="00545A64" w:rsidRPr="005831D2">
        <w:t xml:space="preserve">, </w:t>
      </w:r>
      <w:r w:rsidRPr="005831D2">
        <w:t>Upegui</w:t>
      </w:r>
      <w:r w:rsidR="00545A64" w:rsidRPr="005831D2">
        <w:t xml:space="preserve"> E</w:t>
      </w:r>
      <w:r w:rsidRPr="005831D2">
        <w:t>, Viel</w:t>
      </w:r>
      <w:r w:rsidR="00545A64" w:rsidRPr="005831D2">
        <w:t xml:space="preserve"> J-F. </w:t>
      </w:r>
      <w:r w:rsidRPr="005831D2">
        <w:t>2012</w:t>
      </w:r>
      <w:r w:rsidR="00545A64" w:rsidRPr="005831D2">
        <w:t xml:space="preserve">. </w:t>
      </w:r>
      <w:r w:rsidRPr="005831D2">
        <w:t>Mapping heatwave health risk at the community level for public health action. International Journal of Health Geographics, 11</w:t>
      </w:r>
      <w:r w:rsidR="005831D2" w:rsidRPr="005831D2">
        <w:t>(38)</w:t>
      </w:r>
      <w:r w:rsidRPr="005831D2">
        <w:t>.</w:t>
      </w:r>
      <w:r w:rsidR="005831D2" w:rsidRPr="005831D2">
        <w:t xml:space="preserve"> https://doi.org/10.1186/1476-072X-11-38</w:t>
      </w:r>
      <w:r w:rsidR="005831D2">
        <w:t>.</w:t>
      </w:r>
      <w:r w:rsidRPr="005831D2">
        <w:t xml:space="preserve"> </w:t>
      </w:r>
    </w:p>
    <w:p w14:paraId="0D442702" w14:textId="7490001D" w:rsidR="00CC3578" w:rsidRPr="00DA1E30" w:rsidRDefault="00CC3578" w:rsidP="00CC3578">
      <w:pPr>
        <w:pStyle w:val="nrpsLiteraturecited"/>
      </w:pPr>
      <w:r w:rsidRPr="00E70B11">
        <w:rPr>
          <w:highlight w:val="green"/>
        </w:rPr>
        <w:t>C</w:t>
      </w:r>
      <w:r w:rsidRPr="00DA1E30">
        <w:t>alkins</w:t>
      </w:r>
      <w:r w:rsidR="00DA1E30">
        <w:t xml:space="preserve"> </w:t>
      </w:r>
      <w:r w:rsidRPr="00DA1E30">
        <w:t>MM, Isaksen</w:t>
      </w:r>
      <w:r w:rsidR="00DA1E30">
        <w:t xml:space="preserve"> TB</w:t>
      </w:r>
      <w:r w:rsidRPr="00DA1E30">
        <w:t>, Stubbs</w:t>
      </w:r>
      <w:r w:rsidR="00DA1E30">
        <w:t xml:space="preserve"> BA</w:t>
      </w:r>
      <w:r w:rsidRPr="00DA1E30">
        <w:t>, Yost</w:t>
      </w:r>
      <w:r w:rsidR="00DA1E30">
        <w:t xml:space="preserve"> MG</w:t>
      </w:r>
      <w:r w:rsidRPr="00DA1E30">
        <w:t>, Fenske</w:t>
      </w:r>
      <w:r w:rsidR="00DA1E30">
        <w:t xml:space="preserve"> RA. </w:t>
      </w:r>
      <w:r w:rsidRPr="00DA1E30">
        <w:t>2016</w:t>
      </w:r>
      <w:r w:rsidR="00DA1E30">
        <w:t xml:space="preserve">. </w:t>
      </w:r>
      <w:r w:rsidRPr="00DA1E30">
        <w:t xml:space="preserve">Impacts of extreme heat on emergency medical service calls in King County, Washington, 2007-2012: </w:t>
      </w:r>
      <w:r w:rsidR="00DA1E30">
        <w:t>r</w:t>
      </w:r>
      <w:r w:rsidRPr="00DA1E30">
        <w:t>elative risk and time series analyses of basic and advanced life support. Environmental Health 15(1)</w:t>
      </w:r>
      <w:r w:rsidR="00DA1E30">
        <w:t>:</w:t>
      </w:r>
      <w:r w:rsidRPr="00DA1E30">
        <w:t xml:space="preserve">13. </w:t>
      </w:r>
      <w:r w:rsidR="00DA1E30">
        <w:t>d</w:t>
      </w:r>
      <w:r w:rsidRPr="00DA1E30">
        <w:t>oi</w:t>
      </w:r>
      <w:r w:rsidR="00DA1E30">
        <w:t>:</w:t>
      </w:r>
      <w:r w:rsidRPr="00DA1E30">
        <w:t>10.1186/s12940-016-0109-0</w:t>
      </w:r>
      <w:r w:rsidR="00DA1E30">
        <w:t>.</w:t>
      </w:r>
    </w:p>
    <w:p w14:paraId="0A993133" w14:textId="7C4885F6" w:rsidR="00CC3578" w:rsidRPr="0025310F" w:rsidRDefault="00CC3578" w:rsidP="00CC3578">
      <w:pPr>
        <w:pStyle w:val="nrpsLiteraturecited"/>
      </w:pPr>
      <w:r w:rsidRPr="00E70B11">
        <w:rPr>
          <w:highlight w:val="green"/>
        </w:rPr>
        <w:t>C</w:t>
      </w:r>
      <w:r w:rsidRPr="0025310F">
        <w:t>arlton EJ, Woster AP, DeWitt P, Goldstein RS, Levy K. 2016. A systematic review and meta-analysis of ambient temperature and diarrhoeal diseases. Int</w:t>
      </w:r>
      <w:r w:rsidR="0025310F">
        <w:t xml:space="preserve">ernational Journal of </w:t>
      </w:r>
      <w:r w:rsidRPr="0025310F">
        <w:t>Epidemiol</w:t>
      </w:r>
      <w:r w:rsidR="0025310F">
        <w:t>ogy</w:t>
      </w:r>
      <w:r w:rsidRPr="0025310F">
        <w:t xml:space="preserve"> 45(1):117–30. doi:10.1093/ije/dyv296.</w:t>
      </w:r>
    </w:p>
    <w:p w14:paraId="32013138" w14:textId="255C19FC" w:rsidR="00CC3578" w:rsidRPr="00E70B11" w:rsidRDefault="00CC3578" w:rsidP="00CC3578">
      <w:pPr>
        <w:pStyle w:val="nrpsLiteraturecited"/>
        <w:rPr>
          <w:highlight w:val="green"/>
        </w:rPr>
      </w:pPr>
      <w:r w:rsidRPr="00E70B11">
        <w:rPr>
          <w:highlight w:val="green"/>
        </w:rPr>
        <w:lastRenderedPageBreak/>
        <w:t>C</w:t>
      </w:r>
      <w:r w:rsidRPr="00B46A68">
        <w:t>ascio</w:t>
      </w:r>
      <w:r w:rsidR="0037655E">
        <w:t xml:space="preserve"> </w:t>
      </w:r>
      <w:r w:rsidRPr="0037655E">
        <w:t>WE.</w:t>
      </w:r>
      <w:r w:rsidR="0037655E">
        <w:t xml:space="preserve"> </w:t>
      </w:r>
      <w:r w:rsidRPr="0037655E">
        <w:t>2018</w:t>
      </w:r>
      <w:r w:rsidR="0037655E">
        <w:t xml:space="preserve">. </w:t>
      </w:r>
      <w:r w:rsidRPr="0037655E">
        <w:t>Wildland fire smoke and human health. Science of the Total Environment 624</w:t>
      </w:r>
      <w:r w:rsidR="0037655E">
        <w:t>:</w:t>
      </w:r>
      <w:r w:rsidRPr="0037655E">
        <w:t>586-95. http://dx.doi.org/10.1016/j.scitoenv.2017.12.086</w:t>
      </w:r>
      <w:r w:rsidR="0037655E">
        <w:t>.</w:t>
      </w:r>
    </w:p>
    <w:p w14:paraId="48A0C3D6" w14:textId="536144BB" w:rsidR="00CC3578" w:rsidRDefault="00DA1E30" w:rsidP="00CC3578">
      <w:pPr>
        <w:pStyle w:val="nrpsLiteraturecited"/>
      </w:pPr>
      <w:r w:rsidRPr="00E70B11">
        <w:rPr>
          <w:highlight w:val="green"/>
        </w:rPr>
        <w:t xml:space="preserve"> </w:t>
      </w:r>
      <w:r w:rsidR="00CC3578" w:rsidRPr="00E70B11">
        <w:rPr>
          <w:highlight w:val="green"/>
        </w:rPr>
        <w:t>[C</w:t>
      </w:r>
      <w:r w:rsidR="00CC3578" w:rsidRPr="00F0183D">
        <w:t>DC</w:t>
      </w:r>
      <w:r w:rsidR="00236ACD">
        <w:t>a]</w:t>
      </w:r>
      <w:r w:rsidR="00CC3578" w:rsidRPr="00F0183D">
        <w:t xml:space="preserve"> </w:t>
      </w:r>
      <w:r w:rsidR="00F70F95" w:rsidRPr="00F0183D">
        <w:t>Centers for Disease Control and Prevention.</w:t>
      </w:r>
      <w:r w:rsidR="00CC3578" w:rsidRPr="00F0183D">
        <w:t xml:space="preserve"> [undated]. </w:t>
      </w:r>
      <w:r w:rsidR="00F0183D" w:rsidRPr="00F0183D">
        <w:t xml:space="preserve">How many people get Lyme disease? [website]. Available </w:t>
      </w:r>
      <w:hyperlink r:id="rId99" w:history="1">
        <w:r w:rsidR="00F0183D" w:rsidRPr="00F0183D">
          <w:rPr>
            <w:rStyle w:val="Hyperlink"/>
          </w:rPr>
          <w:t>https://www.cdc.gov/lyme/stats/humancases.html</w:t>
        </w:r>
      </w:hyperlink>
      <w:r w:rsidR="00CC3578" w:rsidRPr="00F0183D">
        <w:t>.</w:t>
      </w:r>
      <w:r w:rsidR="00F0183D" w:rsidRPr="00F0183D">
        <w:t xml:space="preserve"> Accessed 3 Mar 2020.</w:t>
      </w:r>
    </w:p>
    <w:p w14:paraId="073D4A98" w14:textId="32250C0F" w:rsidR="00EE0D70" w:rsidRPr="00E70B11" w:rsidRDefault="00EE0D70" w:rsidP="00CC3578">
      <w:pPr>
        <w:pStyle w:val="nrpsLiteraturecited"/>
        <w:rPr>
          <w:highlight w:val="green"/>
        </w:rPr>
      </w:pPr>
      <w:r w:rsidRPr="00E70B11">
        <w:rPr>
          <w:highlight w:val="green"/>
        </w:rPr>
        <w:t>[C</w:t>
      </w:r>
      <w:r w:rsidRPr="00F0183D">
        <w:t>DC</w:t>
      </w:r>
      <w:r>
        <w:t>b]</w:t>
      </w:r>
      <w:r w:rsidRPr="00F0183D">
        <w:t xml:space="preserve"> Centers for Disease Control and Prevention. [undated]. </w:t>
      </w:r>
      <w:r>
        <w:rPr>
          <w:color w:val="000000"/>
          <w:szCs w:val="23"/>
        </w:rPr>
        <w:t xml:space="preserve">West Nile virus disease cases and presumptive viremic blood donors by state--United States, 2018 [report]. 2 p. Available online </w:t>
      </w:r>
      <w:r w:rsidRPr="00EE0D70">
        <w:t>https://www.cdc.gov/westnile/resources/pdfs/data/WNV-Disease-Cases-PVDs-by-State-2018-P.pdf</w:t>
      </w:r>
      <w:r>
        <w:t xml:space="preserve">. </w:t>
      </w:r>
      <w:r w:rsidRPr="00F0183D">
        <w:t>Accessed 3 Mar 2020.</w:t>
      </w:r>
    </w:p>
    <w:p w14:paraId="5A300CA9" w14:textId="6A92E3F4" w:rsidR="00CC3578" w:rsidRPr="001F2AD9" w:rsidRDefault="00CC3578" w:rsidP="00CC3578">
      <w:pPr>
        <w:pStyle w:val="nrpsLiteraturecited"/>
      </w:pPr>
      <w:r w:rsidRPr="00E70B11">
        <w:rPr>
          <w:highlight w:val="green"/>
        </w:rPr>
        <w:t>C</w:t>
      </w:r>
      <w:r w:rsidRPr="001F2AD9">
        <w:t xml:space="preserve">hancey C, Grinev A, Volkova E, Rios M. 2015. The global ecology and epidemiology of West Nile </w:t>
      </w:r>
      <w:r w:rsidR="001F2AD9">
        <w:t>v</w:t>
      </w:r>
      <w:r w:rsidR="00EE0D70">
        <w:t xml:space="preserve">irus. Biomedical </w:t>
      </w:r>
      <w:r w:rsidRPr="001F2AD9">
        <w:t>Res</w:t>
      </w:r>
      <w:r w:rsidR="00EE0D70">
        <w:t>earch International</w:t>
      </w:r>
      <w:r w:rsidRPr="001F2AD9">
        <w:t xml:space="preserve"> 2015:376230. doi:10.1155/2015/376230.</w:t>
      </w:r>
    </w:p>
    <w:p w14:paraId="00628CAF" w14:textId="639413BB" w:rsidR="00CC3578" w:rsidRPr="009A1956" w:rsidRDefault="00CC3578" w:rsidP="009A1956">
      <w:pPr>
        <w:pStyle w:val="nrpsLiteraturecited"/>
        <w:rPr>
          <w:highlight w:val="green"/>
        </w:rPr>
      </w:pPr>
      <w:r w:rsidRPr="00E70B11">
        <w:rPr>
          <w:highlight w:val="green"/>
        </w:rPr>
        <w:t>C</w:t>
      </w:r>
      <w:r w:rsidRPr="00B46A68">
        <w:t>hegwidden</w:t>
      </w:r>
      <w:r w:rsidR="0037655E">
        <w:t xml:space="preserve"> </w:t>
      </w:r>
      <w:r w:rsidRPr="0037655E">
        <w:t xml:space="preserve">O, Hegewisch K, Abatzoglou JT, Hartmann H, Nijssen B. </w:t>
      </w:r>
      <w:r w:rsidRPr="0037655E">
        <w:rPr>
          <w:highlight w:val="yellow"/>
        </w:rPr>
        <w:t>(2018, December).</w:t>
      </w:r>
      <w:r w:rsidRPr="0037655E">
        <w:t xml:space="preserve"> The </w:t>
      </w:r>
      <w:r w:rsidR="0037655E">
        <w:t>n</w:t>
      </w:r>
      <w:r w:rsidRPr="0037655E">
        <w:t xml:space="preserve">orthwest </w:t>
      </w:r>
      <w:r w:rsidR="0037655E">
        <w:t>c</w:t>
      </w:r>
      <w:r w:rsidRPr="0037655E">
        <w:t xml:space="preserve">limate </w:t>
      </w:r>
      <w:r w:rsidR="0037655E">
        <w:t>t</w:t>
      </w:r>
      <w:r w:rsidRPr="0037655E">
        <w:t>oolbox: supporting stakeholder engagement with climate and hydrology information. In AGU Fall Meeting Abstracts.</w:t>
      </w:r>
    </w:p>
    <w:p w14:paraId="4FAC9CA8" w14:textId="4090BA1B" w:rsidR="009A1956" w:rsidRPr="009A1956" w:rsidRDefault="00CC3578" w:rsidP="009A1956">
      <w:pPr>
        <w:pStyle w:val="nrpsLiteraturecited"/>
      </w:pPr>
      <w:r w:rsidRPr="009A1956">
        <w:rPr>
          <w:highlight w:val="green"/>
        </w:rPr>
        <w:t>C</w:t>
      </w:r>
      <w:r w:rsidRPr="00B46A68">
        <w:t>huang</w:t>
      </w:r>
      <w:r w:rsidRPr="009A1956">
        <w:t xml:space="preserve"> WC</w:t>
      </w:r>
      <w:r w:rsidR="009A1956" w:rsidRPr="009A1956">
        <w:t xml:space="preserve">, </w:t>
      </w:r>
      <w:r w:rsidRPr="009A1956">
        <w:t>Gober</w:t>
      </w:r>
      <w:r w:rsidR="009A1956" w:rsidRPr="009A1956">
        <w:t xml:space="preserve"> P. </w:t>
      </w:r>
      <w:r w:rsidRPr="009A1956">
        <w:t>2015</w:t>
      </w:r>
      <w:r w:rsidR="009A1956" w:rsidRPr="009A1956">
        <w:t xml:space="preserve">. </w:t>
      </w:r>
      <w:r w:rsidRPr="009A1956">
        <w:t xml:space="preserve">Predicting hospitalization for heat-related illness at the census tract level: </w:t>
      </w:r>
      <w:r w:rsidR="009A1956" w:rsidRPr="009A1956">
        <w:t>a</w:t>
      </w:r>
      <w:r w:rsidRPr="009A1956">
        <w:t>ccuracy of a generic heat vulnerability index in Phoenix, Arizona (USA). Environmental Health Perspectives</w:t>
      </w:r>
      <w:r w:rsidR="009A1956">
        <w:t xml:space="preserve"> </w:t>
      </w:r>
      <w:r w:rsidR="009A1956" w:rsidRPr="009A1956">
        <w:rPr>
          <w:rStyle w:val="cit"/>
        </w:rPr>
        <w:t>1</w:t>
      </w:r>
      <w:r w:rsidR="009A1956">
        <w:rPr>
          <w:rStyle w:val="cit"/>
        </w:rPr>
        <w:t>23(6): 606–</w:t>
      </w:r>
      <w:r w:rsidR="009A1956" w:rsidRPr="009A1956">
        <w:rPr>
          <w:rStyle w:val="cit"/>
        </w:rPr>
        <w:t>12.</w:t>
      </w:r>
      <w:r w:rsidR="009A1956">
        <w:rPr>
          <w:rStyle w:val="cit"/>
        </w:rPr>
        <w:t xml:space="preserve"> </w:t>
      </w:r>
      <w:r w:rsidR="009A1956" w:rsidRPr="009A1956">
        <w:rPr>
          <w:rStyle w:val="doi"/>
        </w:rPr>
        <w:t>doi:</w:t>
      </w:r>
      <w:hyperlink r:id="rId100" w:tgtFrame="pmc_ext" w:history="1">
        <w:r w:rsidR="009A1956" w:rsidRPr="009A1956">
          <w:rPr>
            <w:rStyle w:val="Hyperlink"/>
            <w:color w:val="000000" w:themeColor="text1"/>
            <w:u w:val="none"/>
          </w:rPr>
          <w:t>10.1289/ehp.1307868</w:t>
        </w:r>
      </w:hyperlink>
    </w:p>
    <w:p w14:paraId="588B9C5F" w14:textId="77777777" w:rsidR="00862613" w:rsidRDefault="00862613" w:rsidP="00862613">
      <w:pPr>
        <w:pStyle w:val="nrpsLiteraturecited"/>
      </w:pPr>
      <w:r w:rsidRPr="000943E2">
        <w:rPr>
          <w:rStyle w:val="HTMLCite"/>
          <w:i w:val="0"/>
          <w:iCs w:val="0"/>
          <w:highlight w:val="green"/>
        </w:rPr>
        <w:t>C</w:t>
      </w:r>
      <w:r w:rsidRPr="00DC09EC">
        <w:rPr>
          <w:rStyle w:val="HTMLCite"/>
          <w:i w:val="0"/>
          <w:iCs w:val="0"/>
        </w:rPr>
        <w:t>layton</w:t>
      </w:r>
      <w:r>
        <w:rPr>
          <w:rStyle w:val="HTMLCite"/>
          <w:i w:val="0"/>
          <w:iCs w:val="0"/>
        </w:rPr>
        <w:t xml:space="preserve"> </w:t>
      </w:r>
      <w:r w:rsidRPr="00DC09EC">
        <w:rPr>
          <w:rStyle w:val="HTMLCite"/>
          <w:i w:val="0"/>
          <w:iCs w:val="0"/>
        </w:rPr>
        <w:t>S</w:t>
      </w:r>
      <w:r>
        <w:rPr>
          <w:rStyle w:val="HTMLCite"/>
          <w:i w:val="0"/>
          <w:iCs w:val="0"/>
        </w:rPr>
        <w:t>,</w:t>
      </w:r>
      <w:r w:rsidRPr="00DC09EC">
        <w:rPr>
          <w:rStyle w:val="HTMLCite"/>
          <w:i w:val="0"/>
          <w:iCs w:val="0"/>
        </w:rPr>
        <w:t xml:space="preserve"> Manning C</w:t>
      </w:r>
      <w:r>
        <w:rPr>
          <w:rStyle w:val="HTMLCite"/>
          <w:i w:val="0"/>
          <w:iCs w:val="0"/>
        </w:rPr>
        <w:t>,</w:t>
      </w:r>
      <w:r w:rsidRPr="00DC09EC">
        <w:rPr>
          <w:rStyle w:val="HTMLCite"/>
          <w:i w:val="0"/>
          <w:iCs w:val="0"/>
        </w:rPr>
        <w:t xml:space="preserve"> Krygsman K, Speiser M. </w:t>
      </w:r>
      <w:r w:rsidRPr="00740436">
        <w:rPr>
          <w:rStyle w:val="HTMLCite"/>
          <w:i w:val="0"/>
          <w:iCs w:val="0"/>
        </w:rPr>
        <w:t xml:space="preserve">2017. </w:t>
      </w:r>
      <w:hyperlink r:id="rId101" w:history="1">
        <w:r w:rsidRPr="00740436">
          <w:rPr>
            <w:rStyle w:val="Hyperlink"/>
            <w:color w:val="000000" w:themeColor="text1"/>
            <w:u w:val="none"/>
          </w:rPr>
          <w:t>Mental health and our changing climate: impacts, implications, and guidance</w:t>
        </w:r>
      </w:hyperlink>
      <w:r w:rsidRPr="00740436">
        <w:rPr>
          <w:rStyle w:val="Hyperlink"/>
          <w:color w:val="000000" w:themeColor="text1"/>
          <w:u w:val="none"/>
        </w:rPr>
        <w:t xml:space="preserve"> [report]. </w:t>
      </w:r>
      <w:r w:rsidRPr="00740436">
        <w:t>Washington</w:t>
      </w:r>
      <w:r>
        <w:t xml:space="preserve">, D.C.: American Psychological Association, and ecoAmerica. 70 p. Available online </w:t>
      </w:r>
      <w:r w:rsidRPr="00740436">
        <w:t>https://www.apa.org/images/mental-health-climate_tcm7-215704.pdf</w:t>
      </w:r>
      <w:r>
        <w:t>. Accessed 29 Feb 2020.</w:t>
      </w:r>
    </w:p>
    <w:p w14:paraId="2E8C16D4" w14:textId="6BE329A4" w:rsidR="00CC3578" w:rsidRPr="009C3D3B" w:rsidRDefault="00CC3578" w:rsidP="00CC3578">
      <w:pPr>
        <w:pStyle w:val="nrpsLiteraturecited"/>
      </w:pPr>
      <w:r w:rsidRPr="00E70B11">
        <w:rPr>
          <w:highlight w:val="green"/>
        </w:rPr>
        <w:t>C</w:t>
      </w:r>
      <w:r w:rsidRPr="009C3D3B">
        <w:t>layton S, Manning</w:t>
      </w:r>
      <w:r w:rsidR="009C3D3B" w:rsidRPr="009C3D3B">
        <w:t xml:space="preserve"> CM</w:t>
      </w:r>
      <w:r w:rsidRPr="009C3D3B">
        <w:t>, Hodge</w:t>
      </w:r>
      <w:r w:rsidR="009C3D3B" w:rsidRPr="009C3D3B">
        <w:t xml:space="preserve"> C. </w:t>
      </w:r>
      <w:r w:rsidRPr="009C3D3B">
        <w:t>2014</w:t>
      </w:r>
      <w:r w:rsidR="009C3D3B" w:rsidRPr="009C3D3B">
        <w:t xml:space="preserve">. </w:t>
      </w:r>
      <w:r w:rsidRPr="009C3D3B">
        <w:t xml:space="preserve">Beyond </w:t>
      </w:r>
      <w:r w:rsidR="009C3D3B" w:rsidRPr="009C3D3B">
        <w:t>s</w:t>
      </w:r>
      <w:r w:rsidRPr="009C3D3B">
        <w:t xml:space="preserve">torms </w:t>
      </w:r>
      <w:r w:rsidR="009C3D3B" w:rsidRPr="009C3D3B">
        <w:t>and d</w:t>
      </w:r>
      <w:r w:rsidRPr="009C3D3B">
        <w:t xml:space="preserve">roughts: </w:t>
      </w:r>
      <w:r w:rsidR="009C3D3B" w:rsidRPr="009C3D3B">
        <w:t>t</w:t>
      </w:r>
      <w:r w:rsidRPr="009C3D3B">
        <w:t xml:space="preserve">he </w:t>
      </w:r>
      <w:r w:rsidR="009C3D3B" w:rsidRPr="009C3D3B">
        <w:t>p</w:t>
      </w:r>
      <w:r w:rsidRPr="009C3D3B">
        <w:t xml:space="preserve">sychological </w:t>
      </w:r>
      <w:r w:rsidR="009C3D3B" w:rsidRPr="009C3D3B">
        <w:t>i</w:t>
      </w:r>
      <w:r w:rsidRPr="009C3D3B">
        <w:t xml:space="preserve">mpacts of </w:t>
      </w:r>
      <w:r w:rsidR="009C3D3B" w:rsidRPr="009C3D3B">
        <w:t>c</w:t>
      </w:r>
      <w:r w:rsidRPr="009C3D3B">
        <w:t xml:space="preserve">limate </w:t>
      </w:r>
      <w:r w:rsidR="009C3D3B" w:rsidRPr="009C3D3B">
        <w:t>c</w:t>
      </w:r>
      <w:r w:rsidRPr="009C3D3B">
        <w:t>hange</w:t>
      </w:r>
      <w:r w:rsidR="009C3D3B" w:rsidRPr="009C3D3B">
        <w:t xml:space="preserve"> [report]</w:t>
      </w:r>
      <w:r w:rsidRPr="009C3D3B">
        <w:t>. Washington DC</w:t>
      </w:r>
      <w:r w:rsidR="009C3D3B" w:rsidRPr="009C3D3B">
        <w:t xml:space="preserve">: American Psychological Association and ecoAmerica. </w:t>
      </w:r>
      <w:r w:rsidRPr="009C3D3B">
        <w:t xml:space="preserve"> 51 p. </w:t>
      </w:r>
      <w:r w:rsidR="009C3D3B" w:rsidRPr="009C3D3B">
        <w:t>http://ecoamerica.org/wp-content/uploads/2014/06/eA_Beyond_Storms_and_Droughts_Psych_Impacts_of_Climate_Change.pdf. Accessed 3 Mar 2020.</w:t>
      </w:r>
    </w:p>
    <w:p w14:paraId="4F548241" w14:textId="6CF485E3" w:rsidR="00CC3578" w:rsidRDefault="00CC3578" w:rsidP="00CC3578">
      <w:pPr>
        <w:pStyle w:val="nrpsLiteraturecited"/>
      </w:pPr>
      <w:r w:rsidRPr="00E70B11">
        <w:rPr>
          <w:highlight w:val="green"/>
        </w:rPr>
        <w:t>C</w:t>
      </w:r>
      <w:r w:rsidRPr="004E43DD">
        <w:t>liff</w:t>
      </w:r>
      <w:r w:rsidR="004E43DD">
        <w:t xml:space="preserve">ord A, Lang L, Chen R, </w:t>
      </w:r>
      <w:r w:rsidRPr="004E43DD">
        <w:t>Anstey</w:t>
      </w:r>
      <w:r w:rsidR="004E43DD">
        <w:t xml:space="preserve"> KJ</w:t>
      </w:r>
      <w:r w:rsidRPr="004E43DD">
        <w:t>, Seaton</w:t>
      </w:r>
      <w:r w:rsidR="004E43DD">
        <w:t xml:space="preserve"> A.</w:t>
      </w:r>
      <w:r w:rsidRPr="004E43DD">
        <w:t xml:space="preserve"> 2016</w:t>
      </w:r>
      <w:r w:rsidR="004E43DD">
        <w:t xml:space="preserve">. </w:t>
      </w:r>
      <w:r w:rsidRPr="004E43DD">
        <w:t>Exposure to air pollution and cognitive functioning across the life course</w:t>
      </w:r>
      <w:r w:rsidR="004E43DD">
        <w:t xml:space="preserve">—a </w:t>
      </w:r>
      <w:r w:rsidRPr="004E43DD">
        <w:t>systematic literature review. Environmental Research 147</w:t>
      </w:r>
      <w:r w:rsidR="004E43DD">
        <w:t>:</w:t>
      </w:r>
      <w:r w:rsidRPr="004E43DD">
        <w:t xml:space="preserve">383-98. </w:t>
      </w:r>
      <w:hyperlink r:id="rId102" w:history="1">
        <w:r w:rsidR="00C364A1" w:rsidRPr="008B1882">
          <w:rPr>
            <w:rStyle w:val="Hyperlink"/>
          </w:rPr>
          <w:t>http://dx.doi.org/10.1016/j.envres.2016.01.018</w:t>
        </w:r>
      </w:hyperlink>
      <w:r w:rsidR="004E43DD">
        <w:t>.</w:t>
      </w:r>
    </w:p>
    <w:p w14:paraId="0F3BA8FF" w14:textId="73251A44" w:rsidR="00C364A1" w:rsidRDefault="00C364A1" w:rsidP="00C364A1">
      <w:pPr>
        <w:pStyle w:val="nrpsLiteraturecited"/>
        <w:rPr>
          <w:highlight w:val="green"/>
        </w:rPr>
      </w:pPr>
      <w:r w:rsidRPr="00C364A1">
        <w:rPr>
          <w:highlight w:val="green"/>
        </w:rPr>
        <w:t>C</w:t>
      </w:r>
      <w:r>
        <w:t xml:space="preserve">oleman-Jensen A, Rabbitt MP, Gregory CA, Singh A. 2018. Household food security in the United States in 2017 [report]. Report# ERR-256. US Department of Agriculture, Economic Research Service. 44 p. Available online </w:t>
      </w:r>
      <w:r w:rsidRPr="001D47D7">
        <w:t>https://www.ers.usda.gov/webdocs/publications/90023/err-256.pdf?v=0</w:t>
      </w:r>
      <w:r>
        <w:t>. Accessed 3 Mar 2020.</w:t>
      </w:r>
    </w:p>
    <w:p w14:paraId="79D18CA2" w14:textId="30933D98" w:rsidR="00CC3578" w:rsidRPr="00E70B11" w:rsidRDefault="00CC3578" w:rsidP="00CC3578">
      <w:pPr>
        <w:pStyle w:val="nrpsLiteraturecited"/>
        <w:rPr>
          <w:highlight w:val="green"/>
        </w:rPr>
      </w:pPr>
      <w:r w:rsidRPr="00E70B11">
        <w:rPr>
          <w:highlight w:val="green"/>
        </w:rPr>
        <w:t>C</w:t>
      </w:r>
      <w:r w:rsidRPr="00B46A68">
        <w:t>ook</w:t>
      </w:r>
      <w:r w:rsidRPr="00823C64">
        <w:t xml:space="preserve"> BI, Smerdon</w:t>
      </w:r>
      <w:r w:rsidR="00823C64">
        <w:t xml:space="preserve"> JE</w:t>
      </w:r>
      <w:r w:rsidRPr="00823C64">
        <w:t>, Seager</w:t>
      </w:r>
      <w:r w:rsidR="00823C64">
        <w:t xml:space="preserve"> R, </w:t>
      </w:r>
      <w:r w:rsidRPr="00823C64">
        <w:t>Coats</w:t>
      </w:r>
      <w:r w:rsidR="00823C64">
        <w:t xml:space="preserve"> S. </w:t>
      </w:r>
      <w:r w:rsidRPr="00823C64">
        <w:t>2014</w:t>
      </w:r>
      <w:r w:rsidR="00823C64">
        <w:t xml:space="preserve">. </w:t>
      </w:r>
      <w:r w:rsidRPr="00823C64">
        <w:t>Global warming and 21</w:t>
      </w:r>
      <w:r w:rsidRPr="00823C64">
        <w:rPr>
          <w:vertAlign w:val="superscript"/>
        </w:rPr>
        <w:t>st</w:t>
      </w:r>
      <w:r w:rsidR="00823C64">
        <w:t xml:space="preserve"> </w:t>
      </w:r>
      <w:r w:rsidRPr="00823C64">
        <w:t>century drying. Climate Dynamics 43(9)</w:t>
      </w:r>
      <w:r w:rsidR="00416F32">
        <w:t>:</w:t>
      </w:r>
      <w:r w:rsidRPr="00823C64">
        <w:t>2607-27. http://dx.doi.org/10.1007/s00382-014-2075-7</w:t>
      </w:r>
    </w:p>
    <w:p w14:paraId="4F5F9250" w14:textId="4C71BBA7" w:rsidR="00CC3578" w:rsidRPr="0037655E" w:rsidRDefault="00CC3578" w:rsidP="00CC3578">
      <w:pPr>
        <w:pStyle w:val="nrpsLiteraturecited"/>
      </w:pPr>
      <w:r w:rsidRPr="00E70B11">
        <w:rPr>
          <w:highlight w:val="green"/>
        </w:rPr>
        <w:t>C</w:t>
      </w:r>
      <w:r w:rsidRPr="008A7394">
        <w:t>ottle</w:t>
      </w:r>
      <w:r w:rsidR="0037655E">
        <w:t xml:space="preserve"> </w:t>
      </w:r>
      <w:r w:rsidRPr="0037655E">
        <w:t>P, Strawbridge</w:t>
      </w:r>
      <w:r w:rsidR="0037655E">
        <w:t xml:space="preserve"> K</w:t>
      </w:r>
      <w:r w:rsidRPr="0037655E">
        <w:t>, McKendry</w:t>
      </w:r>
      <w:r w:rsidR="0037655E">
        <w:t xml:space="preserve"> I. </w:t>
      </w:r>
      <w:r w:rsidRPr="0037655E">
        <w:t>2014</w:t>
      </w:r>
      <w:r w:rsidR="0037655E">
        <w:t>.</w:t>
      </w:r>
      <w:r w:rsidRPr="0037655E">
        <w:t xml:space="preserve"> Long-range transport of Siberian wildfire smoke to British Columbia: </w:t>
      </w:r>
      <w:commentRangeStart w:id="596"/>
      <w:r w:rsidRPr="0037655E">
        <w:t xml:space="preserve">Lidar </w:t>
      </w:r>
      <w:commentRangeEnd w:id="596"/>
      <w:r w:rsidR="00F424CA">
        <w:rPr>
          <w:rStyle w:val="CommentReference"/>
          <w:rFonts w:asciiTheme="minorHAnsi" w:hAnsiTheme="minorHAnsi"/>
        </w:rPr>
        <w:commentReference w:id="596"/>
      </w:r>
      <w:r w:rsidRPr="0037655E">
        <w:t>observations and air quality impacts. Atmospheric Environment</w:t>
      </w:r>
      <w:r w:rsidR="00F424CA">
        <w:t xml:space="preserve"> </w:t>
      </w:r>
      <w:r w:rsidRPr="0037655E">
        <w:t>90</w:t>
      </w:r>
      <w:r w:rsidR="00F424CA">
        <w:t>:</w:t>
      </w:r>
      <w:r w:rsidRPr="0037655E">
        <w:t>71-7. http://dx.doi.org/10.1016/j.atmosenv.2014.03.005</w:t>
      </w:r>
      <w:r w:rsidR="00F424CA">
        <w:t>.</w:t>
      </w:r>
    </w:p>
    <w:p w14:paraId="736ABCF7" w14:textId="4716DB3B" w:rsidR="00CC3578" w:rsidRPr="009C3D3B" w:rsidRDefault="00CC3578" w:rsidP="00CC3578">
      <w:pPr>
        <w:pStyle w:val="nrpsLiteraturecited"/>
      </w:pPr>
      <w:r w:rsidRPr="00E70B11">
        <w:rPr>
          <w:highlight w:val="green"/>
        </w:rPr>
        <w:t>C</w:t>
      </w:r>
      <w:r w:rsidRPr="009C3D3B">
        <w:t>urrie J, Zivin</w:t>
      </w:r>
      <w:r w:rsidR="009C3D3B">
        <w:t xml:space="preserve"> JG</w:t>
      </w:r>
      <w:r w:rsidRPr="009C3D3B">
        <w:t>, Mullins</w:t>
      </w:r>
      <w:r w:rsidR="009C3D3B">
        <w:t xml:space="preserve"> J</w:t>
      </w:r>
      <w:r w:rsidRPr="009C3D3B">
        <w:t>, Neidell</w:t>
      </w:r>
      <w:r w:rsidR="009C3D3B">
        <w:t xml:space="preserve"> M. </w:t>
      </w:r>
      <w:r w:rsidRPr="009C3D3B">
        <w:t>2014</w:t>
      </w:r>
      <w:r w:rsidR="009C3D3B">
        <w:t xml:space="preserve">. </w:t>
      </w:r>
      <w:r w:rsidRPr="009C3D3B">
        <w:t>What do we know about short- and long-term effects of early-life exposure to pollution? Annual Review of Resource Economics 6 (1)</w:t>
      </w:r>
      <w:r w:rsidR="009C3D3B">
        <w:t>:</w:t>
      </w:r>
      <w:r w:rsidRPr="009C3D3B">
        <w:t>217-47. http://dx.doi.org/10.1146/annurev-resource-100913-012610</w:t>
      </w:r>
      <w:r w:rsidR="009C3D3B">
        <w:t>.</w:t>
      </w:r>
    </w:p>
    <w:p w14:paraId="60E03D80" w14:textId="438A07AD" w:rsidR="00CC3578" w:rsidRPr="00757A3A" w:rsidRDefault="00CC3578" w:rsidP="00CC3578">
      <w:pPr>
        <w:pStyle w:val="nrpsLiteraturecited"/>
      </w:pPr>
      <w:r w:rsidRPr="00757A3A">
        <w:rPr>
          <w:highlight w:val="green"/>
        </w:rPr>
        <w:lastRenderedPageBreak/>
        <w:t>Cu</w:t>
      </w:r>
      <w:r w:rsidRPr="008A7394">
        <w:t>rriero</w:t>
      </w:r>
      <w:r w:rsidRPr="00757A3A">
        <w:t xml:space="preserve"> FC, Heiner</w:t>
      </w:r>
      <w:r w:rsidR="00757A3A">
        <w:t xml:space="preserve"> KS</w:t>
      </w:r>
      <w:r w:rsidRPr="00757A3A">
        <w:t>, Samet</w:t>
      </w:r>
      <w:r w:rsidR="00757A3A">
        <w:t xml:space="preserve"> JM</w:t>
      </w:r>
      <w:r w:rsidRPr="00757A3A">
        <w:t>, Zeger</w:t>
      </w:r>
      <w:r w:rsidR="00757A3A">
        <w:t xml:space="preserve"> SL</w:t>
      </w:r>
      <w:r w:rsidRPr="00757A3A">
        <w:t>, Strug</w:t>
      </w:r>
      <w:r w:rsidR="00757A3A">
        <w:t xml:space="preserve"> L</w:t>
      </w:r>
      <w:r w:rsidRPr="00757A3A">
        <w:t>, Patz</w:t>
      </w:r>
      <w:r w:rsidR="00757A3A">
        <w:t xml:space="preserve"> JA. </w:t>
      </w:r>
      <w:r w:rsidRPr="00757A3A">
        <w:t>2002</w:t>
      </w:r>
      <w:r w:rsidR="00757A3A">
        <w:t xml:space="preserve">. </w:t>
      </w:r>
      <w:r w:rsidRPr="00757A3A">
        <w:t xml:space="preserve">Temperature and </w:t>
      </w:r>
      <w:r w:rsidR="00757A3A">
        <w:t>m</w:t>
      </w:r>
      <w:r w:rsidRPr="00757A3A">
        <w:t xml:space="preserve">ortality in 11 </w:t>
      </w:r>
      <w:r w:rsidR="00757A3A">
        <w:t>c</w:t>
      </w:r>
      <w:r w:rsidRPr="00757A3A">
        <w:t xml:space="preserve">ities of the </w:t>
      </w:r>
      <w:r w:rsidR="00757A3A">
        <w:t>e</w:t>
      </w:r>
      <w:r w:rsidRPr="00757A3A">
        <w:t>astern United States. American Journal of Epidemiology 155</w:t>
      </w:r>
      <w:r w:rsidR="00757A3A">
        <w:t>:</w:t>
      </w:r>
      <w:r w:rsidRPr="00757A3A">
        <w:t>80-7. </w:t>
      </w:r>
    </w:p>
    <w:p w14:paraId="57A0E14B" w14:textId="00D25CF6" w:rsidR="00CC3578" w:rsidRPr="00E70B11" w:rsidRDefault="00CC3578" w:rsidP="00CC3578">
      <w:pPr>
        <w:pStyle w:val="nrpsLiteraturecited"/>
        <w:rPr>
          <w:highlight w:val="green"/>
        </w:rPr>
      </w:pPr>
      <w:r w:rsidRPr="00E70B11">
        <w:rPr>
          <w:highlight w:val="green"/>
        </w:rPr>
        <w:t>D</w:t>
      </w:r>
      <w:r w:rsidRPr="008A7394">
        <w:t>alton</w:t>
      </w:r>
      <w:r w:rsidR="005C7E5A">
        <w:t xml:space="preserve"> </w:t>
      </w:r>
      <w:r w:rsidRPr="00011E05">
        <w:t>MM, Dello</w:t>
      </w:r>
      <w:r w:rsidR="005C7E5A">
        <w:t xml:space="preserve"> KD</w:t>
      </w:r>
      <w:r w:rsidRPr="00011E05">
        <w:t>, Hawkins</w:t>
      </w:r>
      <w:r w:rsidR="005C7E5A">
        <w:t xml:space="preserve"> L</w:t>
      </w:r>
      <w:r w:rsidRPr="00011E05">
        <w:t>, Mote</w:t>
      </w:r>
      <w:r w:rsidR="005C7E5A">
        <w:t xml:space="preserve"> PW</w:t>
      </w:r>
      <w:r w:rsidRPr="00011E05">
        <w:t>, Rupp</w:t>
      </w:r>
      <w:r w:rsidR="005C7E5A">
        <w:t xml:space="preserve"> DE. </w:t>
      </w:r>
      <w:r w:rsidRPr="00011E05">
        <w:t>2017</w:t>
      </w:r>
      <w:r w:rsidR="005C7E5A">
        <w:t xml:space="preserve">. </w:t>
      </w:r>
      <w:r w:rsidRPr="00011E05">
        <w:t xml:space="preserve">Third Oregon </w:t>
      </w:r>
      <w:r w:rsidR="005C7E5A">
        <w:t>c</w:t>
      </w:r>
      <w:r w:rsidRPr="00011E05">
        <w:t xml:space="preserve">limate </w:t>
      </w:r>
      <w:r w:rsidR="005C7E5A">
        <w:t>a</w:t>
      </w:r>
      <w:r w:rsidRPr="00011E05">
        <w:t xml:space="preserve">ssessment </w:t>
      </w:r>
      <w:r w:rsidR="005C7E5A">
        <w:t>r</w:t>
      </w:r>
      <w:r w:rsidRPr="00011E05">
        <w:t xml:space="preserve">eport. </w:t>
      </w:r>
      <w:r w:rsidR="005C7E5A" w:rsidRPr="00011E05">
        <w:t>Corvallis</w:t>
      </w:r>
      <w:r w:rsidR="005C7E5A">
        <w:t xml:space="preserve"> </w:t>
      </w:r>
      <w:r w:rsidR="005C7E5A" w:rsidRPr="00011E05">
        <w:t>OR</w:t>
      </w:r>
      <w:r w:rsidR="005C7E5A">
        <w:t xml:space="preserve">: </w:t>
      </w:r>
      <w:r w:rsidRPr="00011E05">
        <w:t>Oregon State University, Oregon Climate Change Research Institute</w:t>
      </w:r>
      <w:r w:rsidR="005C7E5A">
        <w:t>. 106</w:t>
      </w:r>
      <w:r w:rsidR="00EF1379">
        <w:t xml:space="preserve"> </w:t>
      </w:r>
      <w:r w:rsidRPr="00011E05">
        <w:t xml:space="preserve">p. </w:t>
      </w:r>
      <w:r w:rsidR="005C7E5A">
        <w:t xml:space="preserve">Available online </w:t>
      </w:r>
      <w:hyperlink r:id="rId103" w:history="1">
        <w:r w:rsidR="005C7E5A" w:rsidRPr="008B1882">
          <w:rPr>
            <w:rStyle w:val="Hyperlink"/>
          </w:rPr>
          <w:t>http://www.occri.net/media/1055/ocar3_final_all_01-30-2017_compressed.pdf</w:t>
        </w:r>
      </w:hyperlink>
      <w:r w:rsidR="005C7E5A">
        <w:t>. Accessed 3 Mar 2020.</w:t>
      </w:r>
    </w:p>
    <w:p w14:paraId="51EFDB47" w14:textId="6D1AF51D" w:rsidR="00CC3578" w:rsidRPr="00C837FA" w:rsidRDefault="00CC3578" w:rsidP="00CC3578">
      <w:pPr>
        <w:pStyle w:val="nrpsLiteraturecited"/>
      </w:pPr>
      <w:r w:rsidRPr="00E70B11">
        <w:rPr>
          <w:highlight w:val="green"/>
        </w:rPr>
        <w:t>D</w:t>
      </w:r>
      <w:r w:rsidRPr="00C837FA">
        <w:t>avidson K, Gowen RJ, Harrison PJ, Fleming LE, Hoagland P, Moschonas G. 2014. Anthropogenic nutrients and harmful algae in coastal waters. J</w:t>
      </w:r>
      <w:r w:rsidR="00C837FA">
        <w:t>ournal of</w:t>
      </w:r>
      <w:r w:rsidRPr="00C837FA">
        <w:t xml:space="preserve"> Environ</w:t>
      </w:r>
      <w:r w:rsidR="00C837FA">
        <w:t xml:space="preserve">mental </w:t>
      </w:r>
      <w:r w:rsidRPr="00C837FA">
        <w:t>Manage</w:t>
      </w:r>
      <w:r w:rsidR="00C837FA">
        <w:t>ment</w:t>
      </w:r>
      <w:r w:rsidRPr="00C837FA">
        <w:t xml:space="preserve"> 146:206–16. </w:t>
      </w:r>
      <w:proofErr w:type="gramStart"/>
      <w:r w:rsidRPr="00C837FA">
        <w:t>doi:10.1016/j.jenvman</w:t>
      </w:r>
      <w:proofErr w:type="gramEnd"/>
      <w:r w:rsidRPr="00C837FA">
        <w:t>.2014.07.002.</w:t>
      </w:r>
    </w:p>
    <w:p w14:paraId="79BC153F" w14:textId="6D03B379" w:rsidR="00CC3578" w:rsidRPr="00E70B11" w:rsidRDefault="00CC3578" w:rsidP="00CC3578">
      <w:pPr>
        <w:pStyle w:val="nrpsLiteraturecited"/>
        <w:rPr>
          <w:highlight w:val="green"/>
        </w:rPr>
      </w:pPr>
      <w:r w:rsidRPr="00E70B11">
        <w:rPr>
          <w:highlight w:val="green"/>
        </w:rPr>
        <w:t>D</w:t>
      </w:r>
      <w:r w:rsidRPr="008A7394">
        <w:t>awson</w:t>
      </w:r>
      <w:r w:rsidRPr="00823C64">
        <w:t xml:space="preserve"> JP, Bloomer</w:t>
      </w:r>
      <w:r w:rsidR="00823C64">
        <w:t xml:space="preserve"> BJ, </w:t>
      </w:r>
      <w:r w:rsidRPr="00823C64">
        <w:t>Winner</w:t>
      </w:r>
      <w:r w:rsidR="00823C64">
        <w:t xml:space="preserve"> DA</w:t>
      </w:r>
      <w:r w:rsidRPr="00823C64">
        <w:t>, Weaver</w:t>
      </w:r>
      <w:r w:rsidR="00823C64">
        <w:t xml:space="preserve"> CP. </w:t>
      </w:r>
      <w:r w:rsidRPr="00823C64">
        <w:t>2014</w:t>
      </w:r>
      <w:r w:rsidR="00823C64">
        <w:t xml:space="preserve">. </w:t>
      </w:r>
      <w:r w:rsidRPr="00823C64">
        <w:t>Understanding the meteorological drivers of US particulate matter concentrations in a changing climate. Bulletin of the American Meteorological Society 95(4)</w:t>
      </w:r>
      <w:r w:rsidR="00EF1379">
        <w:t>:</w:t>
      </w:r>
      <w:r w:rsidRPr="00823C64">
        <w:t>521-32. http://dx.doi.org/10.1175/BAMS-D-12-00181.1</w:t>
      </w:r>
    </w:p>
    <w:p w14:paraId="604DA392" w14:textId="1E17A3A3" w:rsidR="00CC3578" w:rsidRPr="00B62FE2" w:rsidRDefault="00CC3578" w:rsidP="00CC3578">
      <w:pPr>
        <w:pStyle w:val="nrpsLiteraturecited"/>
      </w:pPr>
      <w:r w:rsidRPr="00E70B11">
        <w:rPr>
          <w:highlight w:val="green"/>
        </w:rPr>
        <w:t>D</w:t>
      </w:r>
      <w:r w:rsidRPr="008A7394">
        <w:t>eFranco</w:t>
      </w:r>
      <w:r w:rsidRPr="00B62FE2">
        <w:t xml:space="preserve"> E, Moravec W, Xu F, Hall E, Hossain M, Haynes EN, Muglia L, Chen A. 2016. Exposure to airborne particulate matter during pregnancy is associated with preterm birth: a population-based cohort study. Environ</w:t>
      </w:r>
      <w:r w:rsidR="00B62FE2">
        <w:t>mental H</w:t>
      </w:r>
      <w:r w:rsidRPr="00B62FE2">
        <w:t>ealth-</w:t>
      </w:r>
      <w:r w:rsidR="00B62FE2">
        <w:t>UK</w:t>
      </w:r>
      <w:r w:rsidRPr="00B62FE2">
        <w:t xml:space="preserve"> 15(1):6.</w:t>
      </w:r>
      <w:r w:rsidR="00B62FE2">
        <w:t xml:space="preserve"> </w:t>
      </w:r>
      <w:r w:rsidRPr="00B62FE2">
        <w:t>doi:10.1186/s12940-016-0094-3.</w:t>
      </w:r>
    </w:p>
    <w:p w14:paraId="29B6F648" w14:textId="54B4FADB" w:rsidR="00CC3578" w:rsidRPr="00F424CA" w:rsidRDefault="00CC3578" w:rsidP="00CC3578">
      <w:pPr>
        <w:pStyle w:val="nrpsLiteraturecited"/>
      </w:pPr>
      <w:r w:rsidRPr="00E70B11">
        <w:rPr>
          <w:highlight w:val="green"/>
        </w:rPr>
        <w:t>D</w:t>
      </w:r>
      <w:r w:rsidRPr="008A7394">
        <w:t>ennekamp</w:t>
      </w:r>
      <w:r w:rsidRPr="00F424CA">
        <w:t xml:space="preserve"> M, Straney LD, Erbas B, Abramson MJ, Keywood M, Smith K, Sim MR, Glass DC, Monaco A, Haikerwal A</w:t>
      </w:r>
      <w:r w:rsidRPr="00F424CA">
        <w:rPr>
          <w:highlight w:val="yellow"/>
        </w:rPr>
        <w:t>, et al</w:t>
      </w:r>
      <w:r w:rsidRPr="00F424CA">
        <w:t>. 2015. Forest fire smoke exposures and out-of-hospital cardiac arrests in Melbourne, Australia: a case-crossover study. Environmental Health Perspectives 123(10):959–64. doi:10.1289/ehp.1408436.</w:t>
      </w:r>
    </w:p>
    <w:p w14:paraId="6B12FD6C" w14:textId="788ABCF6" w:rsidR="00CC3578" w:rsidRPr="00F424CA" w:rsidRDefault="00CC3578" w:rsidP="00CC3578">
      <w:pPr>
        <w:pStyle w:val="nrpsLiteraturecited"/>
      </w:pPr>
      <w:r w:rsidRPr="00E70B11">
        <w:rPr>
          <w:highlight w:val="green"/>
        </w:rPr>
        <w:t>D</w:t>
      </w:r>
      <w:r w:rsidRPr="008A7394">
        <w:t>ennison</w:t>
      </w:r>
      <w:r w:rsidRPr="00F424CA">
        <w:t xml:space="preserve"> PE, Brewer</w:t>
      </w:r>
      <w:r w:rsidR="00F424CA">
        <w:t xml:space="preserve"> SC</w:t>
      </w:r>
      <w:r w:rsidRPr="00F424CA">
        <w:t>, Arnold</w:t>
      </w:r>
      <w:r w:rsidR="00F424CA">
        <w:t xml:space="preserve"> JD</w:t>
      </w:r>
      <w:r w:rsidRPr="00F424CA">
        <w:t>, Moritz</w:t>
      </w:r>
      <w:r w:rsidR="00F424CA">
        <w:t xml:space="preserve"> MA. </w:t>
      </w:r>
      <w:r w:rsidRPr="00F424CA">
        <w:t>2014</w:t>
      </w:r>
      <w:r w:rsidR="00F424CA">
        <w:t xml:space="preserve">. </w:t>
      </w:r>
      <w:r w:rsidRPr="00F424CA">
        <w:t>Large wildfire trends in the western United States, 1984-2011. Geophysical Research Letters 41(8)</w:t>
      </w:r>
      <w:r w:rsidR="00F424CA">
        <w:t>:</w:t>
      </w:r>
      <w:r w:rsidRPr="00F424CA">
        <w:t>2928-33. http://dx.doi.org/10.1002/2014GL059576</w:t>
      </w:r>
      <w:r w:rsidR="00F424CA">
        <w:t>.</w:t>
      </w:r>
    </w:p>
    <w:p w14:paraId="52910D32" w14:textId="68DE7207" w:rsidR="00CC3578" w:rsidRPr="00E70B11" w:rsidRDefault="00CC3578" w:rsidP="00CC3578">
      <w:pPr>
        <w:pStyle w:val="nrpsLiteraturecited"/>
        <w:rPr>
          <w:highlight w:val="green"/>
        </w:rPr>
      </w:pPr>
      <w:r w:rsidRPr="00E70B11">
        <w:rPr>
          <w:highlight w:val="green"/>
        </w:rPr>
        <w:t>D</w:t>
      </w:r>
      <w:r w:rsidRPr="008A7394">
        <w:t xml:space="preserve">i </w:t>
      </w:r>
      <w:r w:rsidRPr="00B62FE2">
        <w:t>Q, Wang Yan, Zanobetti A, Wang Yun, Koutrakis P, Choirat C, Dominici F, Schwartz JD. 2017. Air pollution and mortality in the Medicare population. New Eng</w:t>
      </w:r>
      <w:r w:rsidR="00B62FE2">
        <w:t>land Journal of M</w:t>
      </w:r>
      <w:r w:rsidRPr="00B62FE2">
        <w:t>edicine 376(26):2513–22. doi:10.1056/nejmoa1702747.</w:t>
      </w:r>
    </w:p>
    <w:p w14:paraId="171C4116" w14:textId="3DEE4C4E" w:rsidR="00CC3578" w:rsidRPr="00E70B11" w:rsidRDefault="00CC3578" w:rsidP="00CC3578">
      <w:pPr>
        <w:pStyle w:val="nrpsLiteraturecited"/>
        <w:rPr>
          <w:highlight w:val="green"/>
        </w:rPr>
      </w:pPr>
      <w:r w:rsidRPr="00E70B11">
        <w:rPr>
          <w:highlight w:val="green"/>
        </w:rPr>
        <w:t>D</w:t>
      </w:r>
      <w:r w:rsidRPr="008A7394">
        <w:t>oppelt</w:t>
      </w:r>
      <w:r w:rsidRPr="00011E05">
        <w:t xml:space="preserve"> B</w:t>
      </w:r>
      <w:r w:rsidR="00011E05">
        <w:t xml:space="preserve">. </w:t>
      </w:r>
      <w:r w:rsidRPr="00011E05">
        <w:t>2016</w:t>
      </w:r>
      <w:r w:rsidR="00011E05">
        <w:t xml:space="preserve">. </w:t>
      </w:r>
      <w:r w:rsidRPr="00011E05">
        <w:t>Transformational Resilience: How Building Human Resilience to Climate Disruption Can Safeguard Society and Increase Wellbeing. Greenleaf Publishing (Routledge/Taylor &amp; Francis), New York</w:t>
      </w:r>
      <w:r w:rsidR="00EF1379">
        <w:t xml:space="preserve">. </w:t>
      </w:r>
      <w:r w:rsidRPr="00011E05">
        <w:t>368 p.</w:t>
      </w:r>
    </w:p>
    <w:p w14:paraId="31F9A144" w14:textId="1B3B062F" w:rsidR="00CC3578" w:rsidRPr="00E70B11" w:rsidRDefault="00CC3578" w:rsidP="00CC3578">
      <w:pPr>
        <w:pStyle w:val="nrpsLiteraturecited"/>
        <w:rPr>
          <w:highlight w:val="green"/>
        </w:rPr>
      </w:pPr>
      <w:r w:rsidRPr="00E70B11">
        <w:rPr>
          <w:highlight w:val="green"/>
        </w:rPr>
        <w:t>D</w:t>
      </w:r>
      <w:r w:rsidRPr="008A7394">
        <w:t>reessen</w:t>
      </w:r>
      <w:r w:rsidR="00F424CA">
        <w:t xml:space="preserve"> </w:t>
      </w:r>
      <w:r w:rsidRPr="00F424CA">
        <w:t>J, Sullivan</w:t>
      </w:r>
      <w:r w:rsidR="00F424CA">
        <w:t xml:space="preserve"> J</w:t>
      </w:r>
      <w:r w:rsidRPr="00F424CA">
        <w:t>, Delgado</w:t>
      </w:r>
      <w:r w:rsidR="00F424CA">
        <w:t xml:space="preserve"> R. </w:t>
      </w:r>
      <w:r w:rsidRPr="00F424CA">
        <w:t>2016</w:t>
      </w:r>
      <w:r w:rsidR="00F424CA">
        <w:t xml:space="preserve">. </w:t>
      </w:r>
      <w:r w:rsidRPr="00F424CA">
        <w:t>Observations and impacts of transported Canadian wildfire smoke on ozone and aerosol air quality in the Maryland region on June 9-12, 2015. Journal of the Air &amp; Waste Management Association 66(9)</w:t>
      </w:r>
      <w:r w:rsidR="00F424CA">
        <w:t>:</w:t>
      </w:r>
      <w:r w:rsidRPr="00F424CA">
        <w:t>842-62. http://dx.doi.org/10.1080/10962247.2016.1161674</w:t>
      </w:r>
      <w:r w:rsidR="00F424CA" w:rsidRPr="00F424CA">
        <w:t>.</w:t>
      </w:r>
    </w:p>
    <w:p w14:paraId="50AC70FD" w14:textId="1D3E258A" w:rsidR="00CC3578" w:rsidRPr="003B5089" w:rsidRDefault="00CC3578" w:rsidP="00CC3578">
      <w:pPr>
        <w:pStyle w:val="nrpsLiteraturecited"/>
      </w:pPr>
      <w:r w:rsidRPr="00E70B11">
        <w:rPr>
          <w:highlight w:val="green"/>
        </w:rPr>
        <w:t>D</w:t>
      </w:r>
      <w:r w:rsidRPr="003B5089">
        <w:t>u W, FitzGerald G, Clark M, Hou X-Y. 2010. Health impacts of floods. Prehospital Disaster Medicine 25(3):265–72. doi:10.1017/s1049023x00008141.</w:t>
      </w:r>
    </w:p>
    <w:p w14:paraId="02777819" w14:textId="6823F113" w:rsidR="00CC3578" w:rsidRPr="00A03646" w:rsidRDefault="00CC3578" w:rsidP="00CC3578">
      <w:pPr>
        <w:pStyle w:val="nrpsLiteraturecited"/>
        <w:rPr>
          <w:highlight w:val="yellow"/>
        </w:rPr>
      </w:pPr>
      <w:r w:rsidRPr="00D83208">
        <w:rPr>
          <w:highlight w:val="green"/>
        </w:rPr>
        <w:t>E</w:t>
      </w:r>
      <w:r w:rsidRPr="008A7394">
        <w:t>bi</w:t>
      </w:r>
      <w:r w:rsidRPr="00BD4F6D">
        <w:t xml:space="preserve"> KL</w:t>
      </w:r>
      <w:r w:rsidRPr="00D83208">
        <w:t xml:space="preserve">, Balbus </w:t>
      </w:r>
      <w:r w:rsidRPr="00BD4F6D">
        <w:t>JM, Luber G, Bole A, Crimmins A, Glass G, Saha S, Shimamoto MM, Trtanj J, White-Newsome JL. 2018</w:t>
      </w:r>
      <w:r w:rsidR="00712488" w:rsidRPr="00BD4F6D">
        <w:t>a</w:t>
      </w:r>
      <w:r w:rsidR="00D83208" w:rsidRPr="00BD4F6D">
        <w:t xml:space="preserve">. </w:t>
      </w:r>
      <w:r w:rsidRPr="00BD4F6D">
        <w:t xml:space="preserve">Human </w:t>
      </w:r>
      <w:r w:rsidR="00542062" w:rsidRPr="00BD4F6D">
        <w:t>h</w:t>
      </w:r>
      <w:r w:rsidRPr="00BD4F6D">
        <w:t>ealth</w:t>
      </w:r>
      <w:r w:rsidR="00712488" w:rsidRPr="00BD4F6D">
        <w:t xml:space="preserve"> [chapter 14]</w:t>
      </w:r>
      <w:r w:rsidRPr="00BD4F6D">
        <w:t xml:space="preserve">. </w:t>
      </w:r>
      <w:r w:rsidR="00BD4F6D" w:rsidRPr="00BD4F6D">
        <w:t>In Reidmiller DR, Avery CW, Easterling DR, Kunkel KE, Lewis KLM, Maycock TK, Stewart BC (eds</w:t>
      </w:r>
      <w:r w:rsidR="00BD4F6D" w:rsidRPr="00712488">
        <w:t>)</w:t>
      </w:r>
      <w:r w:rsidR="00BD4F6D">
        <w:t xml:space="preserve">. </w:t>
      </w:r>
      <w:r w:rsidR="00BD4F6D" w:rsidRPr="00685A6D">
        <w:t xml:space="preserve">Impacts, Risks, and Adaptation in the </w:t>
      </w:r>
      <w:r w:rsidR="00BD4F6D" w:rsidRPr="00712488">
        <w:t>United States: Fourth National Climate Assessment, Volume II</w:t>
      </w:r>
      <w:r w:rsidR="00BD4F6D">
        <w:t xml:space="preserve">. </w:t>
      </w:r>
      <w:r w:rsidR="00BD4F6D" w:rsidRPr="00712488">
        <w:t>Washington DC</w:t>
      </w:r>
      <w:r w:rsidR="00BD4F6D">
        <w:t xml:space="preserve">: </w:t>
      </w:r>
      <w:r w:rsidR="00BD4F6D" w:rsidRPr="00712488">
        <w:t>U.S. Global Change Research Program</w:t>
      </w:r>
      <w:r w:rsidR="00BD4F6D">
        <w:t xml:space="preserve">. </w:t>
      </w:r>
      <w:r w:rsidRPr="00712488">
        <w:t>p 539–71.</w:t>
      </w:r>
      <w:r w:rsidR="00F855BC">
        <w:t xml:space="preserve"> </w:t>
      </w:r>
      <w:r w:rsidR="00BD4F6D">
        <w:rPr>
          <w:color w:val="000000"/>
          <w:szCs w:val="23"/>
        </w:rPr>
        <w:t xml:space="preserve">Available online </w:t>
      </w:r>
      <w:r w:rsidR="001934B4" w:rsidRPr="00B148CC">
        <w:rPr>
          <w:rStyle w:val="Hyperlink"/>
        </w:rPr>
        <w:t>https://nca2018.globalchange.gov/chapter/health</w:t>
      </w:r>
      <w:r w:rsidR="00BD4F6D">
        <w:t xml:space="preserve">. </w:t>
      </w:r>
      <w:r w:rsidR="00BD4F6D">
        <w:rPr>
          <w:color w:val="000000"/>
          <w:szCs w:val="23"/>
        </w:rPr>
        <w:t>Accessed 3 Mar 2020.</w:t>
      </w:r>
    </w:p>
    <w:p w14:paraId="3C4716EC" w14:textId="6F00EAAC" w:rsidR="00CC3578" w:rsidRPr="00A03646" w:rsidRDefault="00712488" w:rsidP="00CC3578">
      <w:pPr>
        <w:pStyle w:val="nrpsLiteraturecited"/>
        <w:rPr>
          <w:highlight w:val="yellow"/>
        </w:rPr>
      </w:pPr>
      <w:r w:rsidRPr="00D83208">
        <w:rPr>
          <w:highlight w:val="green"/>
        </w:rPr>
        <w:t>E</w:t>
      </w:r>
      <w:r w:rsidRPr="008A7394">
        <w:t>bi</w:t>
      </w:r>
      <w:r w:rsidRPr="00D83208">
        <w:rPr>
          <w:highlight w:val="green"/>
        </w:rPr>
        <w:t xml:space="preserve"> </w:t>
      </w:r>
      <w:r w:rsidRPr="00D83208">
        <w:t xml:space="preserve">KL, </w:t>
      </w:r>
      <w:r w:rsidRPr="00BD4F6D">
        <w:t xml:space="preserve">Balbus JM, Luber G, Bole A, Crimmins A, Glass G, Saha S, Shimamoto MM, Trtanj J, White-Newsome JL. </w:t>
      </w:r>
      <w:r w:rsidR="00CC3578" w:rsidRPr="00BD4F6D">
        <w:t>2018</w:t>
      </w:r>
      <w:r w:rsidRPr="00BD4F6D">
        <w:t xml:space="preserve">b. </w:t>
      </w:r>
      <w:r w:rsidR="00D83208" w:rsidRPr="00BD4F6D">
        <w:t xml:space="preserve">Tribes and </w:t>
      </w:r>
      <w:r w:rsidR="00542062" w:rsidRPr="00BD4F6D">
        <w:t>i</w:t>
      </w:r>
      <w:r w:rsidR="00D83208" w:rsidRPr="00BD4F6D">
        <w:t xml:space="preserve">ndigenous </w:t>
      </w:r>
      <w:r w:rsidR="00542062" w:rsidRPr="00BD4F6D">
        <w:t>p</w:t>
      </w:r>
      <w:r w:rsidR="00D83208" w:rsidRPr="00BD4F6D">
        <w:t>eople [chapter</w:t>
      </w:r>
      <w:r w:rsidRPr="00BD4F6D">
        <w:t xml:space="preserve"> 15</w:t>
      </w:r>
      <w:r w:rsidR="00D83208" w:rsidRPr="00BD4F6D">
        <w:t xml:space="preserve">]. </w:t>
      </w:r>
      <w:r w:rsidR="00CC3578" w:rsidRPr="00BD4F6D">
        <w:t xml:space="preserve">Human Health. </w:t>
      </w:r>
      <w:r w:rsidR="00542062" w:rsidRPr="00BD4F6D">
        <w:t xml:space="preserve">In </w:t>
      </w:r>
      <w:r w:rsidR="00CC3578" w:rsidRPr="00BD4F6D">
        <w:t>Reidmiller</w:t>
      </w:r>
      <w:r w:rsidR="00542062" w:rsidRPr="00BD4F6D">
        <w:t xml:space="preserve"> </w:t>
      </w:r>
      <w:r w:rsidR="00CC3578" w:rsidRPr="00BD4F6D">
        <w:t>DR, Avery</w:t>
      </w:r>
      <w:r w:rsidR="00542062" w:rsidRPr="00BD4F6D">
        <w:t xml:space="preserve"> CW</w:t>
      </w:r>
      <w:r w:rsidR="00CC3578" w:rsidRPr="00BD4F6D">
        <w:t>, Easterling</w:t>
      </w:r>
      <w:r w:rsidR="00542062" w:rsidRPr="00BD4F6D">
        <w:t xml:space="preserve"> DR</w:t>
      </w:r>
      <w:r w:rsidR="00CC3578" w:rsidRPr="00BD4F6D">
        <w:t>, Kunkel</w:t>
      </w:r>
      <w:r w:rsidR="00542062" w:rsidRPr="00BD4F6D">
        <w:t xml:space="preserve"> KE</w:t>
      </w:r>
      <w:r w:rsidR="00CC3578" w:rsidRPr="00BD4F6D">
        <w:t>, Lewis</w:t>
      </w:r>
      <w:r w:rsidR="00542062" w:rsidRPr="00BD4F6D">
        <w:t xml:space="preserve"> KLM</w:t>
      </w:r>
      <w:r w:rsidR="00CC3578" w:rsidRPr="00BD4F6D">
        <w:t>, Maycock</w:t>
      </w:r>
      <w:r w:rsidR="00542062" w:rsidRPr="00BD4F6D">
        <w:t xml:space="preserve"> TK</w:t>
      </w:r>
      <w:r w:rsidR="00CC3578" w:rsidRPr="00BD4F6D">
        <w:t>, Stewart</w:t>
      </w:r>
      <w:r w:rsidR="00542062">
        <w:t xml:space="preserve"> BC</w:t>
      </w:r>
      <w:r w:rsidR="00CC3578" w:rsidRPr="00712488">
        <w:t xml:space="preserve"> (eds)</w:t>
      </w:r>
      <w:r w:rsidR="00542062">
        <w:t xml:space="preserve">. </w:t>
      </w:r>
      <w:r w:rsidR="00542062" w:rsidRPr="00685A6D">
        <w:t xml:space="preserve">Impacts, Risks, and Adaptation in the </w:t>
      </w:r>
      <w:r w:rsidR="00542062" w:rsidRPr="00712488">
        <w:t>United States: Fourth National Climate Assessment, Volume II</w:t>
      </w:r>
      <w:r w:rsidR="00542062">
        <w:t xml:space="preserve">. </w:t>
      </w:r>
      <w:r w:rsidR="00CC3578" w:rsidRPr="00712488">
        <w:t>Washington DC</w:t>
      </w:r>
      <w:r w:rsidR="00542062">
        <w:t xml:space="preserve">: </w:t>
      </w:r>
      <w:r w:rsidR="00542062" w:rsidRPr="00712488">
        <w:t xml:space="preserve">U.S. Global Change Research </w:t>
      </w:r>
      <w:r w:rsidR="00542062" w:rsidRPr="00712488">
        <w:lastRenderedPageBreak/>
        <w:t>Program</w:t>
      </w:r>
      <w:r w:rsidR="00542062">
        <w:t xml:space="preserve">. </w:t>
      </w:r>
      <w:r w:rsidR="00CC3578" w:rsidRPr="00712488">
        <w:t>p</w:t>
      </w:r>
      <w:r w:rsidRPr="00712488">
        <w:t xml:space="preserve"> </w:t>
      </w:r>
      <w:r w:rsidR="00CC3578" w:rsidRPr="00712488">
        <w:t>572–603.</w:t>
      </w:r>
      <w:r w:rsidR="00F855BC" w:rsidRPr="00712488">
        <w:t xml:space="preserve"> </w:t>
      </w:r>
      <w:r w:rsidR="00BD4F6D">
        <w:rPr>
          <w:color w:val="000000"/>
          <w:szCs w:val="23"/>
        </w:rPr>
        <w:t xml:space="preserve">Available online </w:t>
      </w:r>
      <w:hyperlink r:id="rId104" w:history="1">
        <w:r w:rsidR="001934B4">
          <w:rPr>
            <w:rStyle w:val="Hyperlink"/>
          </w:rPr>
          <w:t>https://nca2018.globalchange.gov/downloads/NCA4_Ch15_Tribes-and-Indigenous-Peoples_Full.pdf</w:t>
        </w:r>
      </w:hyperlink>
      <w:r w:rsidR="00BD4F6D">
        <w:rPr>
          <w:color w:val="000000"/>
          <w:szCs w:val="23"/>
        </w:rPr>
        <w:t>. Accessed 3 Mar 2020</w:t>
      </w:r>
    </w:p>
    <w:p w14:paraId="0E472C4A" w14:textId="36DA96B0" w:rsidR="00CC3578" w:rsidRPr="007707CF" w:rsidRDefault="00CC3578" w:rsidP="00CC3578">
      <w:pPr>
        <w:pStyle w:val="nrpsLiteraturecited"/>
      </w:pPr>
      <w:r w:rsidRPr="00E70B11">
        <w:rPr>
          <w:highlight w:val="green"/>
        </w:rPr>
        <w:t>E</w:t>
      </w:r>
      <w:r w:rsidRPr="007707CF">
        <w:t>pstein PR, Diaz HF, Elias S, Grabherr G, Graham NE, Martens WJ, Mosley-Thompson E, Susskind J. 1998. Biological and physical signs of climate change: focu</w:t>
      </w:r>
      <w:r w:rsidR="007707CF">
        <w:t xml:space="preserve">s on mosquito-borne diseases. Bulletin of the </w:t>
      </w:r>
      <w:r w:rsidRPr="007707CF">
        <w:t>Am</w:t>
      </w:r>
      <w:r w:rsidR="007707CF">
        <w:t xml:space="preserve">erican </w:t>
      </w:r>
      <w:r w:rsidRPr="007707CF">
        <w:t>Meteorol</w:t>
      </w:r>
      <w:r w:rsidR="007707CF">
        <w:t xml:space="preserve">ogical Society </w:t>
      </w:r>
      <w:r w:rsidRPr="007707CF">
        <w:t>79(3):409–</w:t>
      </w:r>
      <w:r w:rsidR="007707CF">
        <w:t>17.</w:t>
      </w:r>
    </w:p>
    <w:p w14:paraId="5B7AC11D" w14:textId="1D45C393" w:rsidR="00CC3578" w:rsidRPr="007707CF" w:rsidRDefault="00CC3578" w:rsidP="00CC3578">
      <w:pPr>
        <w:pStyle w:val="nrpsLiteraturecited"/>
      </w:pPr>
      <w:r w:rsidRPr="007707CF">
        <w:rPr>
          <w:highlight w:val="green"/>
        </w:rPr>
        <w:t>E</w:t>
      </w:r>
      <w:r w:rsidRPr="007707CF">
        <w:t xml:space="preserve">pstein PR. 2005. </w:t>
      </w:r>
      <w:r w:rsidR="007707CF">
        <w:t>Perspective: c</w:t>
      </w:r>
      <w:r w:rsidRPr="007707CF">
        <w:t>limate change and human health. New Engl</w:t>
      </w:r>
      <w:r w:rsidR="007707CF">
        <w:t>and</w:t>
      </w:r>
      <w:r w:rsidRPr="007707CF">
        <w:t xml:space="preserve"> J</w:t>
      </w:r>
      <w:r w:rsidR="007707CF">
        <w:t xml:space="preserve">ournal of </w:t>
      </w:r>
      <w:r w:rsidRPr="007707CF">
        <w:t>Medicine 353(14):1433–1436. doi:10.1056/nejmp058079.</w:t>
      </w:r>
    </w:p>
    <w:p w14:paraId="0F4F5226" w14:textId="1349EE63" w:rsidR="00CC3578" w:rsidRPr="00757A3A" w:rsidRDefault="00CC3578" w:rsidP="00CC3578">
      <w:pPr>
        <w:pStyle w:val="nrpsLiteraturecited"/>
      </w:pPr>
      <w:r w:rsidRPr="00E70B11">
        <w:rPr>
          <w:highlight w:val="green"/>
        </w:rPr>
        <w:t>E</w:t>
      </w:r>
      <w:r w:rsidRPr="008A7394">
        <w:t>pstein</w:t>
      </w:r>
      <w:r w:rsidRPr="00757A3A">
        <w:t xml:space="preserve"> Y, Yanovich R. 2019. Heatstroke. New Engl</w:t>
      </w:r>
      <w:r w:rsidR="00757A3A">
        <w:t xml:space="preserve">and </w:t>
      </w:r>
      <w:r w:rsidRPr="00757A3A">
        <w:t>J</w:t>
      </w:r>
      <w:r w:rsidR="00757A3A">
        <w:t xml:space="preserve">ournal of </w:t>
      </w:r>
      <w:r w:rsidRPr="00757A3A">
        <w:t>Med</w:t>
      </w:r>
      <w:r w:rsidR="00757A3A">
        <w:t>icine</w:t>
      </w:r>
      <w:r w:rsidRPr="00757A3A">
        <w:t xml:space="preserve"> 380(25):2449–59. doi:10.1056/nejmra1810762.</w:t>
      </w:r>
    </w:p>
    <w:p w14:paraId="710F42C2" w14:textId="61C92640" w:rsidR="00CC3578" w:rsidRPr="00E70B11" w:rsidRDefault="00CC3578" w:rsidP="00CC3578">
      <w:pPr>
        <w:pStyle w:val="nrpsLiteraturecited"/>
        <w:rPr>
          <w:highlight w:val="green"/>
        </w:rPr>
      </w:pPr>
      <w:r w:rsidRPr="00E70B11">
        <w:rPr>
          <w:highlight w:val="green"/>
        </w:rPr>
        <w:t>[E</w:t>
      </w:r>
      <w:r w:rsidRPr="0025310F">
        <w:t xml:space="preserve">WG] Environmental Working Group. [undated]. </w:t>
      </w:r>
      <w:r w:rsidR="0025310F" w:rsidRPr="0025310F">
        <w:t xml:space="preserve">News reports on algal blooms, 2010 to present [website]. Available online </w:t>
      </w:r>
      <w:hyperlink r:id="rId105" w:history="1">
        <w:r w:rsidR="0025310F" w:rsidRPr="0025310F">
          <w:rPr>
            <w:rStyle w:val="Hyperlink"/>
          </w:rPr>
          <w:t>https://www.ewg.org/interactive-maps/2019_algal_blooms/map/</w:t>
        </w:r>
      </w:hyperlink>
      <w:r w:rsidR="0025310F" w:rsidRPr="0025310F">
        <w:t>. Accessed 3 Mar 2020.</w:t>
      </w:r>
    </w:p>
    <w:p w14:paraId="71810D33" w14:textId="3C61A67B" w:rsidR="00CC3578" w:rsidRDefault="00CC3578" w:rsidP="00CC3578">
      <w:pPr>
        <w:pStyle w:val="nrpsLiteraturecited"/>
      </w:pPr>
      <w:commentRangeStart w:id="597"/>
      <w:r w:rsidRPr="00E70B11">
        <w:rPr>
          <w:highlight w:val="green"/>
        </w:rPr>
        <w:t>Fa</w:t>
      </w:r>
      <w:r w:rsidRPr="008A7394">
        <w:t>nn</w:t>
      </w:r>
      <w:commentRangeEnd w:id="597"/>
      <w:r w:rsidR="002F0D22">
        <w:rPr>
          <w:rStyle w:val="CommentReference"/>
          <w:rFonts w:asciiTheme="minorHAnsi" w:hAnsiTheme="minorHAnsi"/>
        </w:rPr>
        <w:commentReference w:id="597"/>
      </w:r>
      <w:r w:rsidR="005F01D1">
        <w:t xml:space="preserve"> </w:t>
      </w:r>
      <w:r w:rsidRPr="005F01D1">
        <w:t>N, Alman</w:t>
      </w:r>
      <w:r w:rsidR="005F01D1">
        <w:t xml:space="preserve"> B</w:t>
      </w:r>
      <w:r w:rsidRPr="005F01D1">
        <w:t>, Broome</w:t>
      </w:r>
      <w:r w:rsidR="005F01D1">
        <w:t xml:space="preserve"> RA</w:t>
      </w:r>
      <w:r w:rsidRPr="005F01D1">
        <w:t>, Morgan</w:t>
      </w:r>
      <w:r w:rsidR="005F01D1">
        <w:t xml:space="preserve"> GG</w:t>
      </w:r>
      <w:r w:rsidRPr="005F01D1">
        <w:t>, Johnston</w:t>
      </w:r>
      <w:r w:rsidR="005F01D1">
        <w:t xml:space="preserve"> FH</w:t>
      </w:r>
      <w:r w:rsidRPr="005F01D1">
        <w:t>, Pouliot</w:t>
      </w:r>
      <w:r w:rsidR="005F01D1">
        <w:t xml:space="preserve"> G</w:t>
      </w:r>
      <w:r w:rsidRPr="005F01D1">
        <w:t>, Rappold</w:t>
      </w:r>
      <w:r w:rsidR="005F01D1">
        <w:t xml:space="preserve"> AG. </w:t>
      </w:r>
      <w:r w:rsidRPr="005F01D1">
        <w:t>2018</w:t>
      </w:r>
      <w:r w:rsidR="005F01D1">
        <w:t xml:space="preserve">. </w:t>
      </w:r>
      <w:r w:rsidRPr="005F01D1">
        <w:t>The health impacts and economic value of wildland fire episodes in the US: 2008-2012. Science of the Total Environment 610-611</w:t>
      </w:r>
      <w:r w:rsidR="005F01D1">
        <w:t>:</w:t>
      </w:r>
      <w:r w:rsidRPr="005F01D1">
        <w:t xml:space="preserve">802-9. </w:t>
      </w:r>
      <w:hyperlink r:id="rId106" w:history="1">
        <w:r w:rsidR="005F01D1" w:rsidRPr="00C60678">
          <w:rPr>
            <w:rStyle w:val="Hyperlink"/>
          </w:rPr>
          <w:t>http://dx.doi.org/10.1016/j.scitoenv.2017.08.024</w:t>
        </w:r>
      </w:hyperlink>
      <w:r w:rsidR="005F01D1">
        <w:t>.</w:t>
      </w:r>
    </w:p>
    <w:p w14:paraId="73D58A60" w14:textId="66024E27" w:rsidR="00590574" w:rsidRPr="00590574" w:rsidRDefault="00590574" w:rsidP="00590574">
      <w:pPr>
        <w:pStyle w:val="nrpsLiteraturecited"/>
        <w:rPr>
          <w:highlight w:val="green"/>
        </w:rPr>
      </w:pPr>
      <w:r w:rsidRPr="00590574">
        <w:rPr>
          <w:highlight w:val="green"/>
        </w:rPr>
        <w:t>F</w:t>
      </w:r>
      <w:r w:rsidRPr="008A7394">
        <w:t>iala</w:t>
      </w:r>
      <w:r w:rsidRPr="00590574">
        <w:t xml:space="preserve"> D, Lomas KJ</w:t>
      </w:r>
      <w:r>
        <w:t xml:space="preserve">, </w:t>
      </w:r>
      <w:r w:rsidRPr="00590574">
        <w:t>Stohrer M. 2001</w:t>
      </w:r>
      <w:r>
        <w:t xml:space="preserve">. </w:t>
      </w:r>
      <w:r w:rsidRPr="00590574">
        <w:t>Computer prediction of human thermoregulatory and temperature responses to a wide range of environmental conditions. Int</w:t>
      </w:r>
      <w:r>
        <w:t xml:space="preserve">ernational Journal </w:t>
      </w:r>
      <w:proofErr w:type="gramStart"/>
      <w:r>
        <w:t xml:space="preserve">of </w:t>
      </w:r>
      <w:r w:rsidRPr="00590574">
        <w:t>.</w:t>
      </w:r>
      <w:proofErr w:type="gramEnd"/>
      <w:r w:rsidRPr="00590574">
        <w:t xml:space="preserve"> J. Biometeorol</w:t>
      </w:r>
      <w:r>
        <w:t>ogy</w:t>
      </w:r>
      <w:r w:rsidRPr="00590574">
        <w:t xml:space="preserve"> 45</w:t>
      </w:r>
      <w:r>
        <w:t>:</w:t>
      </w:r>
      <w:r w:rsidRPr="00590574">
        <w:t>143-59.</w:t>
      </w:r>
    </w:p>
    <w:p w14:paraId="6EAA5024" w14:textId="1FD55D7D" w:rsidR="00CC3578" w:rsidRPr="00B62FE2" w:rsidRDefault="00CC3578" w:rsidP="00CC3578">
      <w:pPr>
        <w:pStyle w:val="nrpsLiteraturecited"/>
      </w:pPr>
      <w:r w:rsidRPr="00E70B11">
        <w:rPr>
          <w:highlight w:val="green"/>
        </w:rPr>
        <w:t>F</w:t>
      </w:r>
      <w:r w:rsidRPr="008A7394">
        <w:t>leischer</w:t>
      </w:r>
      <w:r w:rsidRPr="00B62FE2">
        <w:t xml:space="preserve"> NL, Merialdi M, van Donkelaar A, Vadillo-Ortega F, Martin RV, Betran A, Souza J, O’Neill MS. 2014. Outdoor air pollution, preterm birth, and low birth weight: analysis of the World Health Organization Global Survey on Maternal and Perinatal Health. Environmental Health Perspectives 122(4):425–30. doi:10.1289/ehp.1306837.</w:t>
      </w:r>
    </w:p>
    <w:p w14:paraId="7D08B76A" w14:textId="128C64C1" w:rsidR="00CC3578" w:rsidRPr="0025310F" w:rsidRDefault="00CC3578" w:rsidP="00D64C1B">
      <w:pPr>
        <w:pStyle w:val="nrpsLiteraturecited"/>
      </w:pPr>
      <w:r w:rsidRPr="00E70B11">
        <w:rPr>
          <w:highlight w:val="green"/>
        </w:rPr>
        <w:t>F</w:t>
      </w:r>
      <w:r w:rsidRPr="0025310F">
        <w:t>riedrich M. 2013. Climate change linked with increase in diarrheal disease. J</w:t>
      </w:r>
      <w:r w:rsidR="0025310F">
        <w:t xml:space="preserve">ournal of the American Medical Association </w:t>
      </w:r>
      <w:r w:rsidRPr="0025310F">
        <w:t>309(19):1985. doi:10.1001/jama.2013.5879.</w:t>
      </w:r>
    </w:p>
    <w:p w14:paraId="23D75EF8" w14:textId="55FFE544" w:rsidR="00D64C1B" w:rsidRPr="00D64C1B" w:rsidRDefault="00D64C1B" w:rsidP="00D64C1B">
      <w:pPr>
        <w:pStyle w:val="nrpsLiteraturecited"/>
      </w:pPr>
      <w:r w:rsidRPr="00D64C1B">
        <w:rPr>
          <w:highlight w:val="green"/>
        </w:rPr>
        <w:t>G</w:t>
      </w:r>
      <w:r w:rsidRPr="008A7394">
        <w:t>age</w:t>
      </w:r>
      <w:r w:rsidRPr="00D64C1B">
        <w:t xml:space="preserve"> AM, Olimb</w:t>
      </w:r>
      <w:r>
        <w:t xml:space="preserve"> SK</w:t>
      </w:r>
      <w:r w:rsidRPr="00D64C1B">
        <w:t>, Nelson</w:t>
      </w:r>
      <w:r>
        <w:t xml:space="preserve"> J</w:t>
      </w:r>
      <w:r w:rsidRPr="00D64C1B">
        <w:t xml:space="preserve">. 2016. Plowprint: </w:t>
      </w:r>
      <w:r>
        <w:t>t</w:t>
      </w:r>
      <w:r w:rsidRPr="00D64C1B">
        <w:t xml:space="preserve">racking </w:t>
      </w:r>
      <w:r>
        <w:t>c</w:t>
      </w:r>
      <w:r w:rsidRPr="00D64C1B">
        <w:t xml:space="preserve">umulative </w:t>
      </w:r>
      <w:r>
        <w:t>c</w:t>
      </w:r>
      <w:r w:rsidRPr="00D64C1B">
        <w:t xml:space="preserve">ropland </w:t>
      </w:r>
      <w:r>
        <w:t>e</w:t>
      </w:r>
      <w:r w:rsidRPr="00D64C1B">
        <w:t xml:space="preserve">xpansion to </w:t>
      </w:r>
      <w:r>
        <w:t>t</w:t>
      </w:r>
      <w:r w:rsidRPr="00D64C1B">
        <w:t xml:space="preserve">arget </w:t>
      </w:r>
      <w:r>
        <w:t>g</w:t>
      </w:r>
      <w:r w:rsidRPr="00D64C1B">
        <w:t xml:space="preserve">rassland </w:t>
      </w:r>
      <w:r>
        <w:t>c</w:t>
      </w:r>
      <w:r w:rsidRPr="00D64C1B">
        <w:t>onservation. Great Plains Research 26:107-16</w:t>
      </w:r>
      <w:r>
        <w:t>.</w:t>
      </w:r>
    </w:p>
    <w:p w14:paraId="609B12A8" w14:textId="3CAF8BCE" w:rsidR="00CC3578" w:rsidRPr="00E70B11" w:rsidRDefault="00CC3578" w:rsidP="00CC3578">
      <w:pPr>
        <w:pStyle w:val="nrpsLiteraturecited"/>
        <w:rPr>
          <w:highlight w:val="green"/>
        </w:rPr>
      </w:pPr>
      <w:r w:rsidRPr="00E70B11">
        <w:rPr>
          <w:highlight w:val="green"/>
        </w:rPr>
        <w:t>G</w:t>
      </w:r>
      <w:r w:rsidRPr="008A7394">
        <w:t xml:space="preserve">asparrini </w:t>
      </w:r>
      <w:r w:rsidRPr="00CB50E4">
        <w:t>A, Guo Y, Hashizume M, Lavigne E, Zanobetti A, Schwartz J, Tobias A, Tong S, Rocklöv J, Forsberg B, Leone M, De Sario M, Bell ML, Leon Guo YL, Wu C-F, Kan H, Yi S-M, de Sousa Zanotti Stagliorio Coelho M, Hilario Nascimento Saldiva P, Honda Y, Kim H, Armstrong B. 2015. Mortality risk attributable to high and low ambient temperature:</w:t>
      </w:r>
      <w:r w:rsidR="00CB50E4">
        <w:t xml:space="preserve"> a</w:t>
      </w:r>
      <w:r w:rsidRPr="00CB50E4">
        <w:t xml:space="preserve"> multicountry observational study. </w:t>
      </w:r>
      <w:r w:rsidR="00CB50E4">
        <w:t>L</w:t>
      </w:r>
      <w:r w:rsidRPr="00CB50E4">
        <w:t>ancet 386</w:t>
      </w:r>
      <w:r w:rsidR="00CB50E4">
        <w:t>:</w:t>
      </w:r>
      <w:r w:rsidRPr="00CB50E4">
        <w:t>369-75.</w:t>
      </w:r>
      <w:r w:rsidR="00CB50E4">
        <w:t xml:space="preserve"> </w:t>
      </w:r>
      <w:r w:rsidRPr="00CB50E4">
        <w:t>doi:10.1016/S0140-6736(14)62114-0</w:t>
      </w:r>
      <w:r w:rsidR="00CB50E4">
        <w:t>.</w:t>
      </w:r>
    </w:p>
    <w:p w14:paraId="61522828" w14:textId="581A1041" w:rsidR="00CC3578" w:rsidRPr="00E70B11" w:rsidRDefault="00CC3578" w:rsidP="00CC3578">
      <w:pPr>
        <w:pStyle w:val="nrpsLiteraturecited"/>
        <w:rPr>
          <w:highlight w:val="green"/>
        </w:rPr>
      </w:pPr>
      <w:r w:rsidRPr="00E70B11">
        <w:rPr>
          <w:highlight w:val="green"/>
        </w:rPr>
        <w:t>G</w:t>
      </w:r>
      <w:r w:rsidRPr="008A7394">
        <w:t xml:space="preserve">ubernot </w:t>
      </w:r>
      <w:r w:rsidRPr="00823C64">
        <w:t>DM, Anderson BG, Hunting KL. 2015. Characterizing occupational heat‐related mortality in the United States, 2000–2010: an analysis using the census of fatal occupational injuries dat</w:t>
      </w:r>
      <w:r w:rsidR="00EF1379">
        <w:t>abase. Am J Ind Med. 58(2):203–</w:t>
      </w:r>
      <w:r w:rsidRPr="00823C64">
        <w:t>11. doi:10.1002/ajim.22381.</w:t>
      </w:r>
    </w:p>
    <w:p w14:paraId="27DB6924" w14:textId="205EAFE4" w:rsidR="00CC3578" w:rsidRPr="007707CF" w:rsidRDefault="00CC3578" w:rsidP="00CC3578">
      <w:pPr>
        <w:pStyle w:val="nrpsLiteraturecited"/>
      </w:pPr>
      <w:r w:rsidRPr="00E70B11">
        <w:rPr>
          <w:highlight w:val="green"/>
        </w:rPr>
        <w:t>G</w:t>
      </w:r>
      <w:r w:rsidRPr="007707CF">
        <w:t>ubler D, Reiter P, Ebi K, Yap W, Nasci R, Patz J. 2001. Climate variability and change in the United States: potential impacts on vector- and rodent-borne diseases. Environ</w:t>
      </w:r>
      <w:r w:rsidR="007707CF">
        <w:t xml:space="preserve">mental </w:t>
      </w:r>
      <w:r w:rsidRPr="007707CF">
        <w:t>Health Persp</w:t>
      </w:r>
      <w:r w:rsidR="007707CF">
        <w:t>ectives</w:t>
      </w:r>
      <w:r w:rsidRPr="007707CF">
        <w:t>. 109(suppl 2):223–33. doi:10.1289/ehp.109-1240669.</w:t>
      </w:r>
    </w:p>
    <w:p w14:paraId="275D3F0E" w14:textId="61F860AE" w:rsidR="00CC3578" w:rsidRPr="00757A3A" w:rsidRDefault="00CC3578" w:rsidP="00CC3578">
      <w:pPr>
        <w:pStyle w:val="nrpsLiteraturecited"/>
      </w:pPr>
      <w:r w:rsidRPr="00E70B11">
        <w:rPr>
          <w:highlight w:val="green"/>
        </w:rPr>
        <w:t>H</w:t>
      </w:r>
      <w:r w:rsidRPr="008A7394">
        <w:t>a S,</w:t>
      </w:r>
      <w:r w:rsidRPr="00757A3A">
        <w:t xml:space="preserve"> Liu D, Zhu Y, Kim S, Sherman S, Mendola P. 2016. Ambient temperature and early delivery of single</w:t>
      </w:r>
      <w:r w:rsidR="00757A3A">
        <w:t>ton pregnancies. Environmental He</w:t>
      </w:r>
      <w:r w:rsidRPr="00757A3A">
        <w:t xml:space="preserve">alth </w:t>
      </w:r>
      <w:r w:rsidR="00757A3A">
        <w:t>P</w:t>
      </w:r>
      <w:r w:rsidRPr="00757A3A">
        <w:t>erspectives. 125(3):453–9. doi:10.1289/ehp97.</w:t>
      </w:r>
    </w:p>
    <w:p w14:paraId="64EDFD2D" w14:textId="56578214" w:rsidR="00CC3578" w:rsidRPr="00E70B11" w:rsidRDefault="00CC3578" w:rsidP="00CC3578">
      <w:pPr>
        <w:pStyle w:val="nrpsLiteraturecited"/>
        <w:rPr>
          <w:highlight w:val="green"/>
        </w:rPr>
      </w:pPr>
      <w:r w:rsidRPr="00E70B11">
        <w:rPr>
          <w:highlight w:val="green"/>
        </w:rPr>
        <w:lastRenderedPageBreak/>
        <w:t>H</w:t>
      </w:r>
      <w:r w:rsidRPr="008A7394">
        <w:t xml:space="preserve">aikerwal </w:t>
      </w:r>
      <w:r w:rsidRPr="00E7217B">
        <w:t>A, Akram M, Monaco A, Smith K, Sim MR, Meyer M, Tonkin AM, Abramson MJ, Dennekamp M. 2015. Impact of fine particulate matter (PM2.5) exposure during wildfires on cardiovascular health outcomes. Journal of the American Heart Association 4(7</w:t>
      </w:r>
      <w:proofErr w:type="gramStart"/>
      <w:r w:rsidRPr="00E7217B">
        <w:t>):e</w:t>
      </w:r>
      <w:proofErr w:type="gramEnd"/>
      <w:r w:rsidRPr="00E7217B">
        <w:t>001653. doi:10.1161/jaha.114.001653.</w:t>
      </w:r>
    </w:p>
    <w:p w14:paraId="14888503" w14:textId="654E0454" w:rsidR="00CC3578" w:rsidRPr="00323239" w:rsidRDefault="00CC3578" w:rsidP="00CC3578">
      <w:pPr>
        <w:pStyle w:val="nrpsLiteraturecited"/>
      </w:pPr>
      <w:r w:rsidRPr="00E70B11">
        <w:rPr>
          <w:highlight w:val="green"/>
        </w:rPr>
        <w:t>H</w:t>
      </w:r>
      <w:r w:rsidRPr="00323239">
        <w:t>ayes K, Blashki G, Wiseman J, Burke S, Reifels L. 2018. Climate change and mental health: risks, impacts and priority actions. Int</w:t>
      </w:r>
      <w:r w:rsidR="00323239">
        <w:t xml:space="preserve">ernational Journal of </w:t>
      </w:r>
      <w:r w:rsidRPr="00323239">
        <w:t>Ment</w:t>
      </w:r>
      <w:r w:rsidR="00323239">
        <w:t>al Health Systems</w:t>
      </w:r>
      <w:r w:rsidRPr="00323239">
        <w:t xml:space="preserve"> 12(1):28. doi:10.1186/s13033-018-0210-6.</w:t>
      </w:r>
    </w:p>
    <w:p w14:paraId="06566E35" w14:textId="77D14298" w:rsidR="00CC3578" w:rsidRPr="009C3D3B" w:rsidRDefault="00CC3578" w:rsidP="00CC3578">
      <w:pPr>
        <w:pStyle w:val="nrpsLiteraturecited"/>
      </w:pPr>
      <w:r w:rsidRPr="00E70B11">
        <w:rPr>
          <w:highlight w:val="green"/>
        </w:rPr>
        <w:t>H</w:t>
      </w:r>
      <w:r w:rsidRPr="009C3D3B">
        <w:t>eindel JJ, Balbus</w:t>
      </w:r>
      <w:r w:rsidR="009C3D3B">
        <w:t xml:space="preserve"> J</w:t>
      </w:r>
      <w:r w:rsidRPr="009C3D3B">
        <w:t>, Birnbaum</w:t>
      </w:r>
      <w:r w:rsidR="009C3D3B">
        <w:t xml:space="preserve"> L</w:t>
      </w:r>
      <w:r w:rsidRPr="009C3D3B">
        <w:t>, Brune-Drisse</w:t>
      </w:r>
      <w:r w:rsidR="009C3D3B">
        <w:t xml:space="preserve"> MN</w:t>
      </w:r>
      <w:r w:rsidRPr="009C3D3B">
        <w:t>, Grandjean</w:t>
      </w:r>
      <w:r w:rsidR="009C3D3B">
        <w:t xml:space="preserve"> P</w:t>
      </w:r>
      <w:r w:rsidRPr="009C3D3B">
        <w:t>, Gray</w:t>
      </w:r>
      <w:r w:rsidR="009C3D3B">
        <w:t xml:space="preserve"> K</w:t>
      </w:r>
      <w:r w:rsidRPr="009C3D3B">
        <w:t>, Landrigan</w:t>
      </w:r>
      <w:r w:rsidR="009C3D3B">
        <w:t xml:space="preserve"> PJ</w:t>
      </w:r>
      <w:r w:rsidRPr="009C3D3B">
        <w:t>, Sly</w:t>
      </w:r>
      <w:r w:rsidR="009C3D3B">
        <w:t xml:space="preserve"> PD</w:t>
      </w:r>
      <w:r w:rsidRPr="009C3D3B">
        <w:t>, Suk</w:t>
      </w:r>
      <w:r w:rsidR="009C3D3B">
        <w:t xml:space="preserve"> W</w:t>
      </w:r>
      <w:r w:rsidRPr="009C3D3B">
        <w:t>, Slechta</w:t>
      </w:r>
      <w:r w:rsidR="009C3D3B">
        <w:t xml:space="preserve"> DC</w:t>
      </w:r>
      <w:r w:rsidRPr="009C3D3B">
        <w:t>, Thompson</w:t>
      </w:r>
      <w:r w:rsidR="009C3D3B">
        <w:t xml:space="preserve"> C</w:t>
      </w:r>
      <w:r w:rsidRPr="009C3D3B">
        <w:t>, Hanson</w:t>
      </w:r>
      <w:r w:rsidR="009C3D3B">
        <w:t xml:space="preserve"> M. </w:t>
      </w:r>
      <w:r w:rsidRPr="009C3D3B">
        <w:t>2016</w:t>
      </w:r>
      <w:r w:rsidR="009C3D3B">
        <w:t xml:space="preserve">. </w:t>
      </w:r>
      <w:r w:rsidRPr="009C3D3B">
        <w:t xml:space="preserve">Developmental origins of health and disease: </w:t>
      </w:r>
      <w:r w:rsidR="009C3D3B">
        <w:t>i</w:t>
      </w:r>
      <w:r w:rsidRPr="009C3D3B">
        <w:t>ntegrating environmental influences. Endocrinology 2016 (1)</w:t>
      </w:r>
      <w:r w:rsidR="009C3D3B">
        <w:t>:</w:t>
      </w:r>
      <w:r w:rsidRPr="009C3D3B">
        <w:t>17-22. http://dx.doi.org/10.1210/en.2015-1394</w:t>
      </w:r>
      <w:r w:rsidR="009C3D3B">
        <w:t>.</w:t>
      </w:r>
    </w:p>
    <w:p w14:paraId="3CCE8E84" w14:textId="2A7E4355" w:rsidR="00CC3578" w:rsidRPr="00E70B11" w:rsidRDefault="00CC3578" w:rsidP="00CC3578">
      <w:pPr>
        <w:pStyle w:val="nrpsLiteraturecited"/>
        <w:rPr>
          <w:highlight w:val="green"/>
        </w:rPr>
      </w:pPr>
      <w:r w:rsidRPr="00E70B11">
        <w:rPr>
          <w:highlight w:val="green"/>
        </w:rPr>
        <w:t>H</w:t>
      </w:r>
      <w:r w:rsidRPr="008A7394">
        <w:t>ellebuyck</w:t>
      </w:r>
      <w:r w:rsidRPr="008D18F7">
        <w:t xml:space="preserve"> M, Halpern</w:t>
      </w:r>
      <w:r w:rsidR="008D18F7">
        <w:t xml:space="preserve"> M</w:t>
      </w:r>
      <w:r w:rsidRPr="008D18F7">
        <w:t>, Nguyen</w:t>
      </w:r>
      <w:r w:rsidR="008D18F7">
        <w:t xml:space="preserve"> T</w:t>
      </w:r>
      <w:r w:rsidRPr="008D18F7">
        <w:t>, Fritze</w:t>
      </w:r>
      <w:r w:rsidR="008D18F7">
        <w:t xml:space="preserve"> D. </w:t>
      </w:r>
      <w:r w:rsidRPr="008D18F7">
        <w:t>2018</w:t>
      </w:r>
      <w:r w:rsidR="008D18F7">
        <w:t xml:space="preserve">. </w:t>
      </w:r>
      <w:r w:rsidRPr="008D18F7">
        <w:t xml:space="preserve">The </w:t>
      </w:r>
      <w:r w:rsidR="008D18F7">
        <w:t>s</w:t>
      </w:r>
      <w:r w:rsidRPr="008D18F7">
        <w:t xml:space="preserve">tate of </w:t>
      </w:r>
      <w:r w:rsidR="008D18F7">
        <w:t>m</w:t>
      </w:r>
      <w:r w:rsidRPr="008D18F7">
        <w:t xml:space="preserve">ental </w:t>
      </w:r>
      <w:r w:rsidR="008D18F7">
        <w:t>h</w:t>
      </w:r>
      <w:r w:rsidRPr="008D18F7">
        <w:t xml:space="preserve">ealth in America: </w:t>
      </w:r>
      <w:r w:rsidR="008D18F7">
        <w:t>r</w:t>
      </w:r>
      <w:r w:rsidRPr="008D18F7">
        <w:t>anking the States [web page]. Mental Health America, Alexandria, VA. http://www.mentalhealthamerica.net/issues/ranking-states</w:t>
      </w:r>
    </w:p>
    <w:p w14:paraId="7DF7AC84" w14:textId="17155B30" w:rsidR="00CC3578" w:rsidRPr="002F0D22" w:rsidRDefault="00CC3578" w:rsidP="00CC3578">
      <w:pPr>
        <w:pStyle w:val="nrpsLiteraturecited"/>
      </w:pPr>
      <w:r w:rsidRPr="00E70B11">
        <w:rPr>
          <w:highlight w:val="green"/>
        </w:rPr>
        <w:t>H</w:t>
      </w:r>
      <w:r w:rsidRPr="002F0D22">
        <w:t>enderson SB, Brauer</w:t>
      </w:r>
      <w:r w:rsidR="002F0D22" w:rsidRPr="002F0D22">
        <w:t xml:space="preserve"> M</w:t>
      </w:r>
      <w:r w:rsidRPr="002F0D22">
        <w:t>, Macnab</w:t>
      </w:r>
      <w:r w:rsidR="002F0D22" w:rsidRPr="002F0D22">
        <w:t xml:space="preserve"> C</w:t>
      </w:r>
      <w:r w:rsidRPr="002F0D22">
        <w:t>, Kennedy</w:t>
      </w:r>
      <w:r w:rsidR="002F0D22" w:rsidRPr="002F0D22">
        <w:t xml:space="preserve"> SM. </w:t>
      </w:r>
      <w:r w:rsidRPr="002F0D22">
        <w:t>2011</w:t>
      </w:r>
      <w:r w:rsidR="002F0D22" w:rsidRPr="002F0D22">
        <w:t xml:space="preserve">. </w:t>
      </w:r>
      <w:r w:rsidRPr="002F0D22">
        <w:t>Three measures of forest fire smoke exposure and their association with respiratory and cardiovascular health outcomes in a population-based cohort. Environmental Health Perspectives 119(9)</w:t>
      </w:r>
      <w:r w:rsidR="002F0D22" w:rsidRPr="002F0D22">
        <w:t>:</w:t>
      </w:r>
      <w:r w:rsidRPr="002F0D22">
        <w:t xml:space="preserve">1266-71. </w:t>
      </w:r>
      <w:r w:rsidR="002F0D22" w:rsidRPr="002F0D22">
        <w:t>doi:</w:t>
      </w:r>
      <w:r w:rsidRPr="002F0D22">
        <w:t>10.1289/ehp.1002288</w:t>
      </w:r>
      <w:r w:rsidR="002F0D22" w:rsidRPr="002F0D22">
        <w:t>.</w:t>
      </w:r>
    </w:p>
    <w:p w14:paraId="70EF2538" w14:textId="36E692B1" w:rsidR="00CC3578" w:rsidRPr="00AF19B7" w:rsidRDefault="00CC3578" w:rsidP="00AF19B7">
      <w:pPr>
        <w:pStyle w:val="nrpsLiteraturecited"/>
      </w:pPr>
      <w:r w:rsidRPr="00AF19B7">
        <w:rPr>
          <w:highlight w:val="green"/>
        </w:rPr>
        <w:t>H</w:t>
      </w:r>
      <w:r w:rsidRPr="00AF19B7">
        <w:t>iguera PE, Abatzoglou JT, Littell JS, Morgan P</w:t>
      </w:r>
      <w:r w:rsidR="00AF19B7" w:rsidRPr="00AF19B7">
        <w:t xml:space="preserve">. </w:t>
      </w:r>
      <w:r w:rsidRPr="00AF19B7">
        <w:t>2015</w:t>
      </w:r>
      <w:r w:rsidR="00AF19B7" w:rsidRPr="00AF19B7">
        <w:t xml:space="preserve">. </w:t>
      </w:r>
      <w:r w:rsidRPr="00AF19B7">
        <w:t xml:space="preserve">The </w:t>
      </w:r>
      <w:r w:rsidR="00AF19B7" w:rsidRPr="00AF19B7">
        <w:t>c</w:t>
      </w:r>
      <w:r w:rsidRPr="00AF19B7">
        <w:t xml:space="preserve">hanging </w:t>
      </w:r>
      <w:r w:rsidR="00AF19B7" w:rsidRPr="00AF19B7">
        <w:t>s</w:t>
      </w:r>
      <w:r w:rsidRPr="00AF19B7">
        <w:t xml:space="preserve">trength and </w:t>
      </w:r>
      <w:r w:rsidR="00AF19B7" w:rsidRPr="00AF19B7">
        <w:t>n</w:t>
      </w:r>
      <w:r w:rsidRPr="00AF19B7">
        <w:t xml:space="preserve">ature of </w:t>
      </w:r>
      <w:r w:rsidR="00AF19B7" w:rsidRPr="00AF19B7">
        <w:t>f</w:t>
      </w:r>
      <w:r w:rsidRPr="00AF19B7">
        <w:t>ire-</w:t>
      </w:r>
      <w:r w:rsidR="00AF19B7" w:rsidRPr="00AF19B7">
        <w:t>c</w:t>
      </w:r>
      <w:r w:rsidRPr="00AF19B7">
        <w:t xml:space="preserve">limate </w:t>
      </w:r>
      <w:r w:rsidR="00AF19B7" w:rsidRPr="00AF19B7">
        <w:t>r</w:t>
      </w:r>
      <w:r w:rsidRPr="00AF19B7">
        <w:t xml:space="preserve">elationships in the </w:t>
      </w:r>
      <w:r w:rsidR="00AF19B7" w:rsidRPr="00AF19B7">
        <w:t>n</w:t>
      </w:r>
      <w:r w:rsidRPr="00AF19B7">
        <w:t>orthern Rocky Mountains, USA, 1902-2008. PL</w:t>
      </w:r>
      <w:r w:rsidR="00AF19B7" w:rsidRPr="00AF19B7">
        <w:t>OS</w:t>
      </w:r>
      <w:r w:rsidRPr="00AF19B7">
        <w:t xml:space="preserve"> ONE 10(6</w:t>
      </w:r>
      <w:proofErr w:type="gramStart"/>
      <w:r w:rsidRPr="00AF19B7">
        <w:t>):e</w:t>
      </w:r>
      <w:proofErr w:type="gramEnd"/>
      <w:r w:rsidRPr="00AF19B7">
        <w:t xml:space="preserve">0127563. </w:t>
      </w:r>
      <w:proofErr w:type="gramStart"/>
      <w:r w:rsidR="00AF19B7">
        <w:rPr>
          <w:color w:val="000000"/>
          <w:szCs w:val="23"/>
        </w:rPr>
        <w:t>doi:10.1371/journal.pone</w:t>
      </w:r>
      <w:proofErr w:type="gramEnd"/>
      <w:r w:rsidR="00AF19B7">
        <w:rPr>
          <w:color w:val="000000"/>
          <w:szCs w:val="23"/>
        </w:rPr>
        <w:t>.0127563</w:t>
      </w:r>
      <w:r w:rsidR="00AF19B7" w:rsidRPr="00AF19B7">
        <w:t>.</w:t>
      </w:r>
    </w:p>
    <w:p w14:paraId="09510119" w14:textId="381F170A" w:rsidR="00846AFB" w:rsidRPr="008F5ADD" w:rsidRDefault="00846AFB" w:rsidP="008F5ADD">
      <w:pPr>
        <w:pStyle w:val="nrpsLiteraturecited"/>
        <w:rPr>
          <w:highlight w:val="green"/>
        </w:rPr>
      </w:pPr>
      <w:proofErr w:type="gramStart"/>
      <w:r w:rsidRPr="008F5ADD">
        <w:rPr>
          <w:highlight w:val="green"/>
        </w:rPr>
        <w:t>H</w:t>
      </w:r>
      <w:r w:rsidRPr="008A7394">
        <w:t xml:space="preserve">o </w:t>
      </w:r>
      <w:r w:rsidR="008F5ADD" w:rsidRPr="008F5ADD">
        <w:t xml:space="preserve"> HC</w:t>
      </w:r>
      <w:proofErr w:type="gramEnd"/>
      <w:r w:rsidR="008F5ADD">
        <w:t xml:space="preserve">, </w:t>
      </w:r>
      <w:r w:rsidR="008F5ADD" w:rsidRPr="008F5ADD">
        <w:t xml:space="preserve">Knudby A, Huang W. 2015. A </w:t>
      </w:r>
      <w:r w:rsidR="008F5ADD">
        <w:t>s</w:t>
      </w:r>
      <w:r w:rsidR="008F5ADD" w:rsidRPr="008F5ADD">
        <w:t xml:space="preserve">patial </w:t>
      </w:r>
      <w:r w:rsidR="008F5ADD">
        <w:t>f</w:t>
      </w:r>
      <w:r w:rsidR="008F5ADD" w:rsidRPr="008F5ADD">
        <w:t xml:space="preserve">ramework to </w:t>
      </w:r>
      <w:r w:rsidR="008F5ADD">
        <w:t>m</w:t>
      </w:r>
      <w:r w:rsidR="008F5ADD" w:rsidRPr="008F5ADD">
        <w:t xml:space="preserve">ap </w:t>
      </w:r>
      <w:r w:rsidR="008F5ADD">
        <w:t>h</w:t>
      </w:r>
      <w:r w:rsidR="008F5ADD" w:rsidRPr="008F5ADD">
        <w:t xml:space="preserve">eat </w:t>
      </w:r>
      <w:r w:rsidR="008F5ADD">
        <w:t>h</w:t>
      </w:r>
      <w:r w:rsidR="008F5ADD" w:rsidRPr="008F5ADD">
        <w:t xml:space="preserve">ealth </w:t>
      </w:r>
      <w:r w:rsidR="008F5ADD">
        <w:t>r</w:t>
      </w:r>
      <w:r w:rsidR="008F5ADD" w:rsidRPr="008F5ADD">
        <w:t xml:space="preserve">isks at </w:t>
      </w:r>
      <w:r w:rsidR="008F5ADD">
        <w:t>m</w:t>
      </w:r>
      <w:r w:rsidR="008F5ADD" w:rsidRPr="008F5ADD">
        <w:t xml:space="preserve">ultiple </w:t>
      </w:r>
      <w:r w:rsidR="008F5ADD">
        <w:t>s</w:t>
      </w:r>
      <w:r w:rsidR="008F5ADD" w:rsidRPr="008F5ADD">
        <w:t>cales</w:t>
      </w:r>
      <w:r w:rsidR="008F5ADD">
        <w:t>. International Journal of Environmental Research and Public Health 12:</w:t>
      </w:r>
      <w:r w:rsidR="008F5ADD" w:rsidRPr="008F5ADD">
        <w:t>16110–23</w:t>
      </w:r>
      <w:r w:rsidR="008F5ADD">
        <w:t xml:space="preserve">. </w:t>
      </w:r>
      <w:r w:rsidR="008F5ADD" w:rsidRPr="008F5ADD">
        <w:t>doi:10.3390/ijerph121215046</w:t>
      </w:r>
    </w:p>
    <w:p w14:paraId="41E44529" w14:textId="71B08AC7" w:rsidR="00CC3578" w:rsidRPr="00542DB9" w:rsidRDefault="00CC3578" w:rsidP="00CC3578">
      <w:pPr>
        <w:pStyle w:val="nrpsLiteraturecited"/>
      </w:pPr>
      <w:r w:rsidRPr="00E70B11">
        <w:rPr>
          <w:highlight w:val="green"/>
        </w:rPr>
        <w:t>H</w:t>
      </w:r>
      <w:r w:rsidRPr="00542DB9">
        <w:t>siang SM, Burke M, Miguel E. 2013. Quantifying the influence of climate on human conflict. Science</w:t>
      </w:r>
      <w:r w:rsidR="00542DB9">
        <w:t xml:space="preserve"> </w:t>
      </w:r>
      <w:r w:rsidRPr="00542DB9">
        <w:t>341(6151):1235367. doi:10.1126/science.1235367.</w:t>
      </w:r>
    </w:p>
    <w:p w14:paraId="011C6EE7" w14:textId="4425833B" w:rsidR="00CC3578" w:rsidRPr="00E70B11" w:rsidRDefault="00011E05" w:rsidP="00CC3578">
      <w:pPr>
        <w:pStyle w:val="nrpsLiteraturecited"/>
        <w:rPr>
          <w:highlight w:val="green"/>
        </w:rPr>
      </w:pPr>
      <w:r>
        <w:rPr>
          <w:highlight w:val="green"/>
        </w:rPr>
        <w:t>[I</w:t>
      </w:r>
      <w:r w:rsidRPr="008A7394">
        <w:t>DDEQ]</w:t>
      </w:r>
      <w:r w:rsidRPr="00011E05">
        <w:t xml:space="preserve"> </w:t>
      </w:r>
      <w:r>
        <w:t>I</w:t>
      </w:r>
      <w:r w:rsidR="00CC3578" w:rsidRPr="00011E05">
        <w:t>daho D</w:t>
      </w:r>
      <w:r>
        <w:t xml:space="preserve">epartment of Environmental Quality. </w:t>
      </w:r>
      <w:r w:rsidR="00CC3578" w:rsidRPr="00011E05">
        <w:t>2013</w:t>
      </w:r>
      <w:r>
        <w:t xml:space="preserve">. </w:t>
      </w:r>
      <w:r w:rsidR="00CC3578" w:rsidRPr="00011E05">
        <w:t xml:space="preserve">Request for EPA </w:t>
      </w:r>
      <w:r>
        <w:t>c</w:t>
      </w:r>
      <w:r w:rsidR="00CC3578" w:rsidRPr="00011E05">
        <w:t xml:space="preserve">oncurrence as </w:t>
      </w:r>
      <w:r>
        <w:t>e</w:t>
      </w:r>
      <w:r w:rsidR="00CC3578" w:rsidRPr="00011E05">
        <w:t xml:space="preserve">xceptional </w:t>
      </w:r>
      <w:r>
        <w:t>e</w:t>
      </w:r>
      <w:r w:rsidR="00CC3578" w:rsidRPr="00011E05">
        <w:t xml:space="preserve">vents for 2012 </w:t>
      </w:r>
      <w:r>
        <w:t>w</w:t>
      </w:r>
      <w:r w:rsidR="00CC3578" w:rsidRPr="00011E05">
        <w:t xml:space="preserve">ildfire </w:t>
      </w:r>
      <w:r>
        <w:t>i</w:t>
      </w:r>
      <w:r w:rsidR="00CC3578" w:rsidRPr="00011E05">
        <w:t xml:space="preserve">mpacts on PM2.5 </w:t>
      </w:r>
      <w:r>
        <w:t>m</w:t>
      </w:r>
      <w:r w:rsidR="00CC3578" w:rsidRPr="00011E05">
        <w:t xml:space="preserve">onitor </w:t>
      </w:r>
      <w:r>
        <w:t>v</w:t>
      </w:r>
      <w:r w:rsidR="00CC3578" w:rsidRPr="00011E05">
        <w:t>alues at Salmon and Pinehurst Idaho</w:t>
      </w:r>
      <w:r w:rsidR="00B148CC">
        <w:t xml:space="preserve"> [report]</w:t>
      </w:r>
      <w:r w:rsidR="00CC3578" w:rsidRPr="00011E05">
        <w:t xml:space="preserve">. </w:t>
      </w:r>
      <w:r w:rsidR="00EF1379">
        <w:t xml:space="preserve">275 </w:t>
      </w:r>
      <w:r w:rsidR="00CC3578" w:rsidRPr="00011E05">
        <w:t>p. http://www.deq.idaho.gov/media/1187/exceptional-events-request-pinehurst-salmon-final.pdf</w:t>
      </w:r>
      <w:r w:rsidR="0008664B">
        <w:t>.</w:t>
      </w:r>
    </w:p>
    <w:p w14:paraId="1D5F3630" w14:textId="1CC32091" w:rsidR="00266197" w:rsidRPr="00266197" w:rsidRDefault="00266197" w:rsidP="00CC3578">
      <w:pPr>
        <w:pStyle w:val="nrpsLiteraturecited"/>
        <w:rPr>
          <w:highlight w:val="green"/>
        </w:rPr>
      </w:pPr>
      <w:r w:rsidRPr="00266197">
        <w:rPr>
          <w:color w:val="000000"/>
          <w:szCs w:val="23"/>
          <w:highlight w:val="green"/>
        </w:rPr>
        <w:t>I</w:t>
      </w:r>
      <w:r w:rsidRPr="008A7394">
        <w:rPr>
          <w:color w:val="000000"/>
          <w:szCs w:val="23"/>
        </w:rPr>
        <w:t>nsurance</w:t>
      </w:r>
      <w:r w:rsidRPr="00266197">
        <w:rPr>
          <w:color w:val="000000"/>
          <w:szCs w:val="23"/>
        </w:rPr>
        <w:t xml:space="preserve"> Information Institute [undated].  ………….   </w:t>
      </w:r>
      <w:hyperlink r:id="rId107" w:history="1">
        <w:r w:rsidRPr="00266197">
          <w:rPr>
            <w:color w:val="auto"/>
            <w:szCs w:val="23"/>
          </w:rPr>
          <w:t>https://www.iii.org/fact-statistic/facts-statistics-wildfires</w:t>
        </w:r>
      </w:hyperlink>
      <w:r>
        <w:rPr>
          <w:color w:val="auto"/>
          <w:szCs w:val="23"/>
        </w:rPr>
        <w:t>.</w:t>
      </w:r>
    </w:p>
    <w:p w14:paraId="4D350602" w14:textId="54445574" w:rsidR="00630083" w:rsidRDefault="00630083" w:rsidP="00CC3578">
      <w:pPr>
        <w:pStyle w:val="nrpsLiteraturecited"/>
      </w:pPr>
      <w:r>
        <w:rPr>
          <w:highlight w:val="green"/>
        </w:rPr>
        <w:t>[</w:t>
      </w:r>
      <w:r w:rsidR="00CC3578" w:rsidRPr="00E70B11">
        <w:rPr>
          <w:highlight w:val="green"/>
        </w:rPr>
        <w:t>I</w:t>
      </w:r>
      <w:r w:rsidR="00CC3578" w:rsidRPr="00630083">
        <w:t>PCC</w:t>
      </w:r>
      <w:r>
        <w:t xml:space="preserve">] Intergovernmental Panel on Climate Change. </w:t>
      </w:r>
      <w:r w:rsidR="00CC3578" w:rsidRPr="00630083">
        <w:t>2019</w:t>
      </w:r>
      <w:r>
        <w:t xml:space="preserve">. </w:t>
      </w:r>
      <w:r w:rsidR="00CC3578" w:rsidRPr="00630083">
        <w:t xml:space="preserve">Summary for </w:t>
      </w:r>
      <w:r>
        <w:t>p</w:t>
      </w:r>
      <w:r w:rsidR="00CC3578" w:rsidRPr="00630083">
        <w:t>olicymakers. In:</w:t>
      </w:r>
      <w:r>
        <w:t xml:space="preserve"> </w:t>
      </w:r>
      <w:r w:rsidRPr="00630083">
        <w:t>[H.- O. Pörtner, D.C. Roberts, V. Masson-Delmotte, P. Zhai, M. Tignor, E. Poloczanska, K. Mintenbeck, M. Nicolai, A. Okem, J. Petzold, B. Rama, N. Weyer (eds.).</w:t>
      </w:r>
      <w:r>
        <w:t xml:space="preserve"> </w:t>
      </w:r>
      <w:r w:rsidR="00CC3578" w:rsidRPr="00630083">
        <w:t xml:space="preserve"> IPCC </w:t>
      </w:r>
      <w:r>
        <w:t>s</w:t>
      </w:r>
      <w:r w:rsidR="00CC3578" w:rsidRPr="00630083">
        <w:t xml:space="preserve">pecial </w:t>
      </w:r>
      <w:r>
        <w:t>r</w:t>
      </w:r>
      <w:r w:rsidR="00CC3578" w:rsidRPr="00630083">
        <w:t xml:space="preserve">eport on the </w:t>
      </w:r>
      <w:r>
        <w:t>o</w:t>
      </w:r>
      <w:r w:rsidR="00CC3578" w:rsidRPr="00630083">
        <w:t xml:space="preserve">cean and </w:t>
      </w:r>
      <w:r>
        <w:t>c</w:t>
      </w:r>
      <w:r w:rsidR="00CC3578" w:rsidRPr="00630083">
        <w:t xml:space="preserve">ryosphere in a </w:t>
      </w:r>
      <w:r>
        <w:t>c</w:t>
      </w:r>
      <w:r w:rsidR="00CC3578" w:rsidRPr="00630083">
        <w:t xml:space="preserve">hanging </w:t>
      </w:r>
      <w:r>
        <w:t>c</w:t>
      </w:r>
      <w:r w:rsidR="00CC3578" w:rsidRPr="00630083">
        <w:t>limate</w:t>
      </w:r>
      <w:r>
        <w:t xml:space="preserve">. Available online </w:t>
      </w:r>
      <w:r w:rsidRPr="00630083">
        <w:t>https://www.ipcc.ch/srocc/chapter/summary-for-policymakers/</w:t>
      </w:r>
      <w:r>
        <w:t>. Accessed 3 Mar 2020.</w:t>
      </w:r>
    </w:p>
    <w:p w14:paraId="046E2056" w14:textId="77777777" w:rsidR="00CC3578" w:rsidRPr="00C364A1" w:rsidRDefault="00CC3578" w:rsidP="00CC3578">
      <w:pPr>
        <w:pStyle w:val="nrpsLiteraturecited"/>
      </w:pPr>
      <w:r w:rsidRPr="00E70B11">
        <w:rPr>
          <w:highlight w:val="green"/>
        </w:rPr>
        <w:t>I</w:t>
      </w:r>
      <w:r w:rsidRPr="00C364A1">
        <w:t>rwin J, Jeffrey K. 2001. Anemia in children. American Family Physician 64(8):1379-87.</w:t>
      </w:r>
    </w:p>
    <w:p w14:paraId="0FDB3154" w14:textId="77777777" w:rsidR="00CC3578" w:rsidRPr="00416F32" w:rsidRDefault="00CC3578" w:rsidP="00CC3578">
      <w:pPr>
        <w:pStyle w:val="nrpsLiteraturecited"/>
      </w:pPr>
      <w:r w:rsidRPr="00E70B11">
        <w:rPr>
          <w:highlight w:val="green"/>
        </w:rPr>
        <w:t>I</w:t>
      </w:r>
      <w:r w:rsidRPr="008A7394">
        <w:t>saksen T</w:t>
      </w:r>
      <w:r w:rsidRPr="00416F32">
        <w:t>, Fenske RA, Hom EK, Ren Y, Lyons H, Yost MG. 2016. Increased mortality associated with extreme-heat exposure in King County, Washington, 1980–2010. International Journal of Biometeorology. 60(1):85–98. doi:10.1007/s00484-015-1007-9.</w:t>
      </w:r>
    </w:p>
    <w:p w14:paraId="67000BD3" w14:textId="370BB00E" w:rsidR="00CC3578" w:rsidRPr="00E70B11" w:rsidRDefault="00CC3578" w:rsidP="00CC3578">
      <w:pPr>
        <w:pStyle w:val="nrpsLiteraturecited"/>
        <w:rPr>
          <w:highlight w:val="green"/>
        </w:rPr>
      </w:pPr>
      <w:r w:rsidRPr="00E70B11">
        <w:rPr>
          <w:highlight w:val="green"/>
        </w:rPr>
        <w:t>I</w:t>
      </w:r>
      <w:r w:rsidRPr="008A7394">
        <w:t>saksen,</w:t>
      </w:r>
      <w:r w:rsidRPr="008D18F7">
        <w:t xml:space="preserve"> T.B., G. Yost Michael, K. Hom Elizabeth, Y. Ren, H. Lyons, and A. Fenske Richard</w:t>
      </w:r>
      <w:r w:rsidR="008D18F7">
        <w:t xml:space="preserve">. </w:t>
      </w:r>
      <w:r w:rsidRPr="008D18F7">
        <w:t xml:space="preserve"> 2015</w:t>
      </w:r>
      <w:r w:rsidR="008D18F7">
        <w:t xml:space="preserve">. </w:t>
      </w:r>
      <w:r w:rsidRPr="008D18F7">
        <w:t>Increased hospital admissions associated with extreme-heat exposure in King County, Washington, 1990-2010. Reviews on Environmental Health</w:t>
      </w:r>
      <w:r w:rsidR="00EF1379">
        <w:t xml:space="preserve"> </w:t>
      </w:r>
      <w:r w:rsidRPr="008D18F7">
        <w:t>30(1)</w:t>
      </w:r>
      <w:r w:rsidR="00EF1379">
        <w:t>:</w:t>
      </w:r>
      <w:r w:rsidRPr="008D18F7">
        <w:t>51-64. http://dx.doi.org/10.1515/reveh-2014-0050</w:t>
      </w:r>
    </w:p>
    <w:p w14:paraId="07D29338" w14:textId="77777777" w:rsidR="00CC3578" w:rsidRPr="00E70B11" w:rsidRDefault="00CC3578" w:rsidP="00CC3578">
      <w:pPr>
        <w:pStyle w:val="nrpsLiteraturecited"/>
        <w:rPr>
          <w:highlight w:val="green"/>
        </w:rPr>
      </w:pPr>
      <w:r w:rsidRPr="00E70B11">
        <w:rPr>
          <w:highlight w:val="green"/>
        </w:rPr>
        <w:t xml:space="preserve">Jackson, J.E., M.G. Yost, C. Karr, C. Fitzpatrick, B.K. Lamb, S.H. Chung, J. Chen, J. Avise, R.A. Rosenblatt, and R.A. Fenske, 2010: Public health impacts of climate change in Washington State: Projected mortality risks due </w:t>
      </w:r>
      <w:r w:rsidRPr="00E70B11">
        <w:rPr>
          <w:highlight w:val="green"/>
        </w:rPr>
        <w:lastRenderedPageBreak/>
        <w:t>to heat events and air pollution. Climatic Change, 102 (1-2), 159-186. http://dx.doi.org/10.1007/s10584-010-9852-3</w:t>
      </w:r>
    </w:p>
    <w:p w14:paraId="34667E99" w14:textId="213885C4" w:rsidR="00CC3578" w:rsidRPr="00E70B11" w:rsidRDefault="00CC3578" w:rsidP="00CC3578">
      <w:pPr>
        <w:pStyle w:val="nrpsLiteraturecited"/>
        <w:rPr>
          <w:highlight w:val="green"/>
        </w:rPr>
      </w:pPr>
      <w:r w:rsidRPr="00E70B11">
        <w:rPr>
          <w:highlight w:val="green"/>
        </w:rPr>
        <w:t xml:space="preserve">Jaffe, D., D. Chand, W. Haffner, A. Westerling, and D. Spracklen, </w:t>
      </w:r>
      <w:r w:rsidRPr="00E7217B">
        <w:rPr>
          <w:highlight w:val="yellow"/>
        </w:rPr>
        <w:t>2008</w:t>
      </w:r>
      <w:r w:rsidRPr="00E7217B">
        <w:rPr>
          <w:highlight w:val="cyan"/>
        </w:rPr>
        <w:t>: Influences of fire on O3 concentrations in the western US. Environmental Science &amp; Technology, 42 (16), 5885-5891. http://dx.doi.org/10.1021/es800084k</w:t>
      </w:r>
      <w:r w:rsidR="00E7217B">
        <w:rPr>
          <w:highlight w:val="cyan"/>
        </w:rPr>
        <w:t>.</w:t>
      </w:r>
    </w:p>
    <w:p w14:paraId="5B137059" w14:textId="77777777" w:rsidR="00CC3578" w:rsidRPr="00E7217B" w:rsidRDefault="00CC3578" w:rsidP="00CC3578">
      <w:pPr>
        <w:pStyle w:val="nrpsLiteraturecited"/>
        <w:rPr>
          <w:highlight w:val="cyan"/>
        </w:rPr>
      </w:pPr>
      <w:r w:rsidRPr="00E70B11">
        <w:rPr>
          <w:highlight w:val="green"/>
        </w:rPr>
        <w:t xml:space="preserve">Jaffe, D., W. Hafner, D. Chand, A. Westerling, and D. Spracklen, </w:t>
      </w:r>
      <w:r w:rsidRPr="00E7217B">
        <w:rPr>
          <w:highlight w:val="yellow"/>
        </w:rPr>
        <w:t>2008</w:t>
      </w:r>
      <w:r w:rsidRPr="00E7217B">
        <w:rPr>
          <w:highlight w:val="cyan"/>
        </w:rPr>
        <w:t>: Interannual variations in PM2.5 due to wildfires in the western United States. Environmental Science &amp; Technology, 42 (8), 2812-2818. http://dx.doi.org/10.1021/es702755v</w:t>
      </w:r>
    </w:p>
    <w:p w14:paraId="13C9EC16" w14:textId="77777777" w:rsidR="00CC3578" w:rsidRPr="00E70B11" w:rsidRDefault="00CC3578" w:rsidP="00CC3578">
      <w:pPr>
        <w:pStyle w:val="nrpsLiteraturecited"/>
        <w:rPr>
          <w:highlight w:val="green"/>
        </w:rPr>
      </w:pPr>
      <w:r w:rsidRPr="00E70B11">
        <w:rPr>
          <w:highlight w:val="green"/>
        </w:rPr>
        <w:t xml:space="preserve">Jaffe, D.A. and L. Zhang, 2017: Meteorological anomalies lead to elevated O3 in the western U.S. in June 2015. Geophysical Research Letters, 44 (4), 1990-1997. http://dx.doi.org/10.1002/2016GL072010  </w:t>
      </w:r>
    </w:p>
    <w:p w14:paraId="4472D518" w14:textId="6C30A8D5" w:rsidR="00CC3578" w:rsidRPr="00E7217B" w:rsidRDefault="00CC3578" w:rsidP="00CC3578">
      <w:pPr>
        <w:pStyle w:val="nrpsLiteraturecited"/>
      </w:pPr>
      <w:r w:rsidRPr="00E70B11">
        <w:rPr>
          <w:highlight w:val="green"/>
        </w:rPr>
        <w:t>J</w:t>
      </w:r>
      <w:r w:rsidRPr="008A7394">
        <w:t>affe DA</w:t>
      </w:r>
      <w:r w:rsidRPr="00E7217B">
        <w:t xml:space="preserve"> and Widger</w:t>
      </w:r>
      <w:r w:rsidR="00E7217B">
        <w:t xml:space="preserve"> NL.</w:t>
      </w:r>
      <w:r w:rsidRPr="00E7217B">
        <w:t xml:space="preserve"> 2012</w:t>
      </w:r>
      <w:r w:rsidR="00E7217B">
        <w:t xml:space="preserve">. </w:t>
      </w:r>
      <w:r w:rsidRPr="00E7217B">
        <w:t xml:space="preserve">Ozone production from wildfires: </w:t>
      </w:r>
      <w:r w:rsidR="00E7217B">
        <w:t>a</w:t>
      </w:r>
      <w:r w:rsidRPr="00E7217B">
        <w:t xml:space="preserve"> critical review. Atmospheric Environment 51</w:t>
      </w:r>
      <w:r w:rsidR="00E7217B">
        <w:t>:</w:t>
      </w:r>
      <w:r w:rsidRPr="00E7217B">
        <w:t>1-10. http://dx.doi.org/10.1016/j.atmosenv.2011.11.063</w:t>
      </w:r>
      <w:r w:rsidR="00E7217B" w:rsidRPr="00E7217B">
        <w:t>.</w:t>
      </w:r>
    </w:p>
    <w:p w14:paraId="0465D00A" w14:textId="566DDDAE" w:rsidR="00CC3578" w:rsidRPr="00823C64" w:rsidRDefault="00CC3578" w:rsidP="00CC3578">
      <w:pPr>
        <w:pStyle w:val="nrpsLiteraturecited"/>
      </w:pPr>
      <w:r w:rsidRPr="00E70B11">
        <w:rPr>
          <w:highlight w:val="green"/>
        </w:rPr>
        <w:t>J</w:t>
      </w:r>
      <w:r w:rsidRPr="008A7394">
        <w:t>enkins</w:t>
      </w:r>
      <w:r w:rsidR="00823C64" w:rsidRPr="008A7394">
        <w:t xml:space="preserve"> </w:t>
      </w:r>
      <w:r w:rsidRPr="008A7394">
        <w:t>MJ</w:t>
      </w:r>
      <w:r w:rsidRPr="00823C64">
        <w:t>, Runyon</w:t>
      </w:r>
      <w:r w:rsidR="00823C64">
        <w:t xml:space="preserve"> JB</w:t>
      </w:r>
      <w:r w:rsidRPr="00823C64">
        <w:t>, Fettig</w:t>
      </w:r>
      <w:r w:rsidR="00823C64">
        <w:t xml:space="preserve"> CJ</w:t>
      </w:r>
      <w:r w:rsidRPr="00823C64">
        <w:t>, Page</w:t>
      </w:r>
      <w:r w:rsidR="00823C64">
        <w:t xml:space="preserve"> WG</w:t>
      </w:r>
      <w:r w:rsidRPr="00823C64">
        <w:t>, Bentz</w:t>
      </w:r>
      <w:r w:rsidR="00823C64">
        <w:t xml:space="preserve"> BJ. </w:t>
      </w:r>
      <w:r w:rsidRPr="00823C64">
        <w:t>2014</w:t>
      </w:r>
      <w:r w:rsidR="00823C64">
        <w:t xml:space="preserve">. </w:t>
      </w:r>
      <w:r w:rsidRPr="00823C64">
        <w:t>Interactions among the mountain pine beetle, fires, and fuels. Forest Science 60(3)</w:t>
      </w:r>
      <w:r w:rsidR="00EF1379">
        <w:t>:</w:t>
      </w:r>
      <w:r w:rsidRPr="00823C64">
        <w:t>489-501. http://dx.doi.org/10.5849/forsci.13-017</w:t>
      </w:r>
    </w:p>
    <w:p w14:paraId="50EACCB3" w14:textId="5169252C" w:rsidR="00CC3578" w:rsidRPr="00E70B11" w:rsidRDefault="00CC3578" w:rsidP="00CC3578">
      <w:pPr>
        <w:pStyle w:val="nrpsLiteraturecited"/>
        <w:rPr>
          <w:highlight w:val="green"/>
        </w:rPr>
      </w:pPr>
      <w:r w:rsidRPr="00E70B11">
        <w:rPr>
          <w:highlight w:val="green"/>
        </w:rPr>
        <w:t>J</w:t>
      </w:r>
      <w:r w:rsidRPr="008A7394">
        <w:t>hun I, Mata</w:t>
      </w:r>
      <w:r w:rsidRPr="00757A3A">
        <w:t xml:space="preserve"> DA, Nordio F, Lee M, Schwartz J, Zanobetti A. 2017. Ambient temperature and sudden infant death syndrome in the United States. Epidemiology</w:t>
      </w:r>
      <w:r w:rsidR="00757A3A">
        <w:t xml:space="preserve"> </w:t>
      </w:r>
      <w:r w:rsidRPr="00757A3A">
        <w:t>28(5):728. doi:10.1097/ede.0000000000000703.</w:t>
      </w:r>
    </w:p>
    <w:p w14:paraId="5ABBCA4A" w14:textId="6D87396E" w:rsidR="00CC3578" w:rsidRPr="00E7217B" w:rsidRDefault="00CC3578" w:rsidP="00CC3578">
      <w:pPr>
        <w:pStyle w:val="nrpsLiteraturecited"/>
      </w:pPr>
      <w:r w:rsidRPr="00E70B11">
        <w:rPr>
          <w:highlight w:val="green"/>
        </w:rPr>
        <w:t>J</w:t>
      </w:r>
      <w:r w:rsidRPr="008A7394">
        <w:t xml:space="preserve">ohnston </w:t>
      </w:r>
      <w:r w:rsidRPr="00E7217B">
        <w:t>FH, Henderson SB, Chen Y, Randerson JT, Marlier M, DeFries RS, Kinney P, Bowman D, Brauer M. 2012. Estimated global mortality attributable to smoke from landscape fires. Environmental Health Perspectives</w:t>
      </w:r>
      <w:r w:rsidR="00E7217B">
        <w:t xml:space="preserve"> </w:t>
      </w:r>
      <w:r w:rsidRPr="00E7217B">
        <w:t>120(5):695–701. doi:10.1289/ehp.1104422.</w:t>
      </w:r>
    </w:p>
    <w:p w14:paraId="714C5BDC" w14:textId="53CEB6D6" w:rsidR="00CC3578" w:rsidRPr="00033581" w:rsidRDefault="00CC3578" w:rsidP="00CC3578">
      <w:pPr>
        <w:pStyle w:val="nrpsLiteraturecited"/>
      </w:pPr>
      <w:r w:rsidRPr="00E70B11">
        <w:rPr>
          <w:highlight w:val="green"/>
        </w:rPr>
        <w:t>J</w:t>
      </w:r>
      <w:r w:rsidRPr="008A7394">
        <w:t>olly</w:t>
      </w:r>
      <w:r w:rsidR="00033581" w:rsidRPr="008A7394">
        <w:t xml:space="preserve"> </w:t>
      </w:r>
      <w:r w:rsidRPr="008A7394">
        <w:t>WM</w:t>
      </w:r>
      <w:r w:rsidRPr="00033581">
        <w:t>, Cochrane MA, Freeborn PH, Holden ZA, Brown TJ, Williamso</w:t>
      </w:r>
      <w:r w:rsidR="00033581">
        <w:t>n GJ, Bowman DM. 2015</w:t>
      </w:r>
      <w:r w:rsidRPr="00033581">
        <w:t xml:space="preserve">. Climate-induced variations in global wildfire danger from 1979 to 2013. Nature </w:t>
      </w:r>
      <w:r w:rsidR="00033581">
        <w:t>C</w:t>
      </w:r>
      <w:r w:rsidRPr="00033581">
        <w:t>ommunications 6</w:t>
      </w:r>
      <w:r w:rsidR="00033581">
        <w:t>:</w:t>
      </w:r>
      <w:r w:rsidRPr="00033581">
        <w:t>7537.</w:t>
      </w:r>
    </w:p>
    <w:p w14:paraId="1A2499F4" w14:textId="1B36BD9D" w:rsidR="00CC3578" w:rsidRPr="00E70B11" w:rsidRDefault="00CC3578" w:rsidP="00CC3578">
      <w:pPr>
        <w:pStyle w:val="nrpsLiteraturecited"/>
        <w:rPr>
          <w:highlight w:val="green"/>
        </w:rPr>
      </w:pPr>
      <w:r w:rsidRPr="00E70B11">
        <w:rPr>
          <w:highlight w:val="green"/>
        </w:rPr>
        <w:t>K</w:t>
      </w:r>
      <w:r w:rsidRPr="008A7394">
        <w:t>nowlton K</w:t>
      </w:r>
      <w:r w:rsidRPr="00416F32">
        <w:t>, Rotkin-Ellman M, King G, Margolis HG, Smith D, Solomon G, Trent R, English P. 2009. The 2006 California heat wave: impacts on hospitalizations and Emergency Department visits. Environmental Health Perspectives 117(1):61–7. doi:10.1289/ehp.11594.</w:t>
      </w:r>
    </w:p>
    <w:p w14:paraId="0932E9C1" w14:textId="79EF6900" w:rsidR="00CC3578" w:rsidRPr="00D3028D" w:rsidRDefault="00D3028D" w:rsidP="00CC3578">
      <w:pPr>
        <w:pStyle w:val="nrpsLiteraturecited"/>
      </w:pPr>
      <w:r>
        <w:rPr>
          <w:highlight w:val="green"/>
        </w:rPr>
        <w:t>K</w:t>
      </w:r>
      <w:r w:rsidRPr="00D3028D">
        <w:t xml:space="preserve">ollanus V, Tittanen P, </w:t>
      </w:r>
      <w:r w:rsidR="00CC3578" w:rsidRPr="00D3028D">
        <w:t>Niemi</w:t>
      </w:r>
      <w:r w:rsidRPr="00D3028D">
        <w:t xml:space="preserve"> JV</w:t>
      </w:r>
      <w:r w:rsidR="00CC3578" w:rsidRPr="00D3028D">
        <w:t>, Lanki</w:t>
      </w:r>
      <w:r w:rsidRPr="00D3028D">
        <w:t xml:space="preserve"> T.</w:t>
      </w:r>
      <w:r w:rsidR="00CC3578" w:rsidRPr="00D3028D">
        <w:t xml:space="preserve"> 2016</w:t>
      </w:r>
      <w:r w:rsidRPr="00D3028D">
        <w:t xml:space="preserve">. </w:t>
      </w:r>
      <w:r w:rsidR="00CC3578" w:rsidRPr="00D3028D">
        <w:t>Effects of long-range transported air pollution from vegetation fires on daily mortality and hospital admissions in the Helsinki metropolitan area, Finland. Environmental Re</w:t>
      </w:r>
      <w:r w:rsidRPr="00D3028D">
        <w:t xml:space="preserve">search 151:351-8. </w:t>
      </w:r>
      <w:proofErr w:type="gramStart"/>
      <w:r w:rsidR="00CC3578" w:rsidRPr="00D3028D">
        <w:t>doi</w:t>
      </w:r>
      <w:r w:rsidRPr="00D3028D">
        <w:t>:</w:t>
      </w:r>
      <w:r w:rsidR="00CC3578" w:rsidRPr="00D3028D">
        <w:t>10.1016/j.envres</w:t>
      </w:r>
      <w:proofErr w:type="gramEnd"/>
      <w:r w:rsidR="00CC3578" w:rsidRPr="00D3028D">
        <w:t>.2016.08.003</w:t>
      </w:r>
    </w:p>
    <w:p w14:paraId="013E48DD" w14:textId="725020BA" w:rsidR="00CC3578" w:rsidRPr="00D3028D" w:rsidRDefault="00CC3578" w:rsidP="00CC3578">
      <w:pPr>
        <w:pStyle w:val="nrpsLiteraturecited"/>
      </w:pPr>
      <w:r w:rsidRPr="00E70B11">
        <w:rPr>
          <w:highlight w:val="green"/>
        </w:rPr>
        <w:t>K</w:t>
      </w:r>
      <w:r w:rsidRPr="00D3028D">
        <w:t>oplitz SN, Mickley</w:t>
      </w:r>
      <w:r w:rsidR="00D3028D" w:rsidRPr="00D3028D">
        <w:t xml:space="preserve"> LJ</w:t>
      </w:r>
      <w:r w:rsidRPr="00D3028D">
        <w:t>, Marlier</w:t>
      </w:r>
      <w:r w:rsidR="00D3028D" w:rsidRPr="00D3028D">
        <w:t xml:space="preserve"> ME</w:t>
      </w:r>
      <w:r w:rsidRPr="00D3028D">
        <w:t>, Buonocore</w:t>
      </w:r>
      <w:r w:rsidR="00D3028D" w:rsidRPr="00D3028D">
        <w:t xml:space="preserve"> JJ</w:t>
      </w:r>
      <w:r w:rsidRPr="00D3028D">
        <w:t>, Kim</w:t>
      </w:r>
      <w:r w:rsidR="00D3028D" w:rsidRPr="00D3028D">
        <w:t xml:space="preserve"> PS</w:t>
      </w:r>
      <w:r w:rsidRPr="00D3028D">
        <w:t>, Liu</w:t>
      </w:r>
      <w:r w:rsidR="00D3028D" w:rsidRPr="00D3028D">
        <w:t xml:space="preserve"> T</w:t>
      </w:r>
      <w:r w:rsidRPr="00D3028D">
        <w:t>, Sulprizio</w:t>
      </w:r>
      <w:r w:rsidR="00D3028D" w:rsidRPr="00D3028D">
        <w:t xml:space="preserve"> MP</w:t>
      </w:r>
      <w:r w:rsidRPr="00D3028D">
        <w:t>, DeFries</w:t>
      </w:r>
      <w:r w:rsidR="00D3028D" w:rsidRPr="00D3028D">
        <w:t xml:space="preserve"> RS</w:t>
      </w:r>
      <w:r w:rsidRPr="00D3028D">
        <w:t>, Jacob</w:t>
      </w:r>
      <w:r w:rsidR="00D3028D" w:rsidRPr="00D3028D">
        <w:t xml:space="preserve"> </w:t>
      </w:r>
      <w:proofErr w:type="gramStart"/>
      <w:r w:rsidR="00D3028D" w:rsidRPr="00D3028D">
        <w:t>DJ</w:t>
      </w:r>
      <w:r w:rsidRPr="00D3028D">
        <w:t>,  Schwartz</w:t>
      </w:r>
      <w:proofErr w:type="gramEnd"/>
      <w:r w:rsidR="00D3028D" w:rsidRPr="00D3028D">
        <w:t xml:space="preserve"> J</w:t>
      </w:r>
      <w:r w:rsidRPr="00D3028D">
        <w:t>, Pongsiri</w:t>
      </w:r>
      <w:r w:rsidR="00D3028D" w:rsidRPr="00D3028D">
        <w:t xml:space="preserve"> M</w:t>
      </w:r>
      <w:r w:rsidRPr="00D3028D">
        <w:t>, Meyers</w:t>
      </w:r>
      <w:r w:rsidR="00D3028D" w:rsidRPr="00D3028D">
        <w:t xml:space="preserve"> SS. </w:t>
      </w:r>
      <w:r w:rsidRPr="00D3028D">
        <w:t>2016</w:t>
      </w:r>
      <w:r w:rsidR="00D3028D" w:rsidRPr="00D3028D">
        <w:t xml:space="preserve">. </w:t>
      </w:r>
      <w:r w:rsidRPr="00D3028D">
        <w:t xml:space="preserve">Public health impacts of the severe haze in </w:t>
      </w:r>
      <w:r w:rsidR="00D3028D" w:rsidRPr="00D3028D">
        <w:t>e</w:t>
      </w:r>
      <w:r w:rsidRPr="00D3028D">
        <w:t>quatorial Asia in September-October 2015: Demonstration of a new framework for informing fire management of strategies to reduce downwind smoke exposure. Environmental Research Letters 11(9)</w:t>
      </w:r>
      <w:r w:rsidR="00D3028D" w:rsidRPr="00D3028D">
        <w:t>:094023. d</w:t>
      </w:r>
      <w:r w:rsidRPr="00D3028D">
        <w:t>oi</w:t>
      </w:r>
      <w:r w:rsidR="00D3028D" w:rsidRPr="00D3028D">
        <w:t>:</w:t>
      </w:r>
      <w:r w:rsidRPr="00D3028D">
        <w:t>10.1088/1748-9326/11/9/094023</w:t>
      </w:r>
      <w:r w:rsidR="00D3028D" w:rsidRPr="00D3028D">
        <w:t>.</w:t>
      </w:r>
    </w:p>
    <w:p w14:paraId="3AE2477A" w14:textId="2FE7A741" w:rsidR="00CC3578" w:rsidRPr="00323239" w:rsidRDefault="00CC3578" w:rsidP="00CC3578">
      <w:pPr>
        <w:pStyle w:val="nrpsLiteraturecited"/>
      </w:pPr>
      <w:r w:rsidRPr="00E70B11">
        <w:rPr>
          <w:highlight w:val="green"/>
        </w:rPr>
        <w:t>L</w:t>
      </w:r>
      <w:r w:rsidRPr="00323239">
        <w:t>am</w:t>
      </w:r>
      <w:commentRangeStart w:id="598"/>
      <w:r w:rsidRPr="00323239">
        <w:t xml:space="preserve">ond </w:t>
      </w:r>
      <w:commentRangeEnd w:id="598"/>
      <w:r w:rsidR="00FD4E45">
        <w:rPr>
          <w:rStyle w:val="CommentReference"/>
          <w:rFonts w:asciiTheme="minorHAnsi" w:hAnsiTheme="minorHAnsi"/>
        </w:rPr>
        <w:commentReference w:id="598"/>
      </w:r>
      <w:r w:rsidRPr="00323239">
        <w:t>J, Joseph RD, Proverbs DG. 2015. An exploration of factors affecting the long-term psychological impact and deterioration of mental health in flooded households. Environ</w:t>
      </w:r>
      <w:r w:rsidR="00323239">
        <w:t xml:space="preserve">mental </w:t>
      </w:r>
      <w:r w:rsidRPr="00323239">
        <w:t>Res</w:t>
      </w:r>
      <w:r w:rsidR="00323239">
        <w:t>earch</w:t>
      </w:r>
      <w:r w:rsidRPr="00323239">
        <w:t xml:space="preserve"> 140:325–34. </w:t>
      </w:r>
      <w:proofErr w:type="gramStart"/>
      <w:r w:rsidRPr="00323239">
        <w:t>doi:10.1016/j.envres</w:t>
      </w:r>
      <w:proofErr w:type="gramEnd"/>
      <w:r w:rsidRPr="00323239">
        <w:t>.2015.04.008.</w:t>
      </w:r>
    </w:p>
    <w:p w14:paraId="15DCF69A" w14:textId="63DC46F8" w:rsidR="00CC3578" w:rsidRPr="00542DB9" w:rsidRDefault="11C6D738" w:rsidP="00CC3578">
      <w:pPr>
        <w:pStyle w:val="nrpsLiteraturecited"/>
        <w:rPr>
          <w:ins w:id="599" w:author="Robert Byron" w:date="2020-03-10T18:16:00Z"/>
        </w:rPr>
      </w:pPr>
      <w:r w:rsidRPr="11C6D738">
        <w:rPr>
          <w:highlight w:val="green"/>
        </w:rPr>
        <w:t>L</w:t>
      </w:r>
      <w:r>
        <w:t>aurent J, Williams A, Oulhote Y, Zanobetti A, Allen JG, Spengler JD. 2018. Reduced cognitive function during a heat wave among residents of non-air-conditioned buildings: an observational study of young adults in the summer of 2016. Plos Medicine 15(7</w:t>
      </w:r>
      <w:proofErr w:type="gramStart"/>
      <w:r>
        <w:t>):e</w:t>
      </w:r>
      <w:proofErr w:type="gramEnd"/>
      <w:r>
        <w:t xml:space="preserve">1002605. </w:t>
      </w:r>
      <w:proofErr w:type="gramStart"/>
      <w:r>
        <w:t>doi:10.1371/journal.pmed</w:t>
      </w:r>
      <w:proofErr w:type="gramEnd"/>
      <w:r>
        <w:t>.1002605.</w:t>
      </w:r>
    </w:p>
    <w:p w14:paraId="1FB73CA8" w14:textId="5DED7518" w:rsidR="11C6D738" w:rsidRDefault="11C6D738">
      <w:ins w:id="600" w:author="Robert Byron" w:date="2020-03-10T18:16:00Z">
        <w:r w:rsidRPr="11C6D738">
          <w:rPr>
            <w:rFonts w:ascii="GillSans" w:eastAsia="GillSans" w:hAnsi="GillSans" w:cs="GillSans"/>
            <w:color w:val="FFFFFF" w:themeColor="background1"/>
            <w:sz w:val="24"/>
            <w:szCs w:val="24"/>
          </w:rPr>
          <w:lastRenderedPageBreak/>
          <w:t>Lancet Countdown, 2018: 2018 Lancet Countdown on Health and Climate Change Brief for the United State of America. Salas RN, Knappenberger P, Hess JJ. Lancet Countdown U.S. Brief, London, United Kingdom, 32 pp.</w:t>
        </w:r>
      </w:ins>
    </w:p>
    <w:p w14:paraId="58ED3F45" w14:textId="3999F5EA" w:rsidR="00CC3578" w:rsidRPr="00175910" w:rsidRDefault="00CC3578" w:rsidP="00CC3578">
      <w:pPr>
        <w:pStyle w:val="nrpsLiteraturecited"/>
      </w:pPr>
      <w:r w:rsidRPr="00E70B11">
        <w:rPr>
          <w:highlight w:val="green"/>
        </w:rPr>
        <w:t>L</w:t>
      </w:r>
      <w:r w:rsidRPr="00175910">
        <w:t>esk C, Rowhani P, Ramankutty N. 2016. Influence of extreme weather disasters on global crop pro</w:t>
      </w:r>
      <w:r w:rsidR="00175910" w:rsidRPr="00175910">
        <w:t>duction. Nature 529(7584):84–8</w:t>
      </w:r>
      <w:r w:rsidRPr="00175910">
        <w:t>. doi:10.1038/nature16467.</w:t>
      </w:r>
    </w:p>
    <w:p w14:paraId="20A1254B" w14:textId="13E6233A" w:rsidR="00CC3578" w:rsidRPr="0025310F" w:rsidRDefault="00CC3578" w:rsidP="00CC3578">
      <w:pPr>
        <w:pStyle w:val="nrpsLiteraturecited"/>
      </w:pPr>
      <w:r w:rsidRPr="00E70B11">
        <w:rPr>
          <w:highlight w:val="green"/>
        </w:rPr>
        <w:t>L</w:t>
      </w:r>
      <w:r w:rsidRPr="0025310F">
        <w:t>evy K, Woster AP, Goldstein RS, Carlton EJ. 2016. Untangling the impacts of climate change on waterborne diseases: a systematic review of relationships between diarrheal diseases and temperature, rainfall, flooding, and drought. Environ</w:t>
      </w:r>
      <w:r w:rsidR="0025310F">
        <w:t xml:space="preserve">mental </w:t>
      </w:r>
      <w:r w:rsidRPr="0025310F">
        <w:t>Sci</w:t>
      </w:r>
      <w:r w:rsidR="0025310F">
        <w:t xml:space="preserve">ence and </w:t>
      </w:r>
      <w:r w:rsidRPr="0025310F">
        <w:t>Technol</w:t>
      </w:r>
      <w:r w:rsidR="0025310F">
        <w:t>ogy</w:t>
      </w:r>
      <w:r w:rsidRPr="0025310F">
        <w:t xml:space="preserve">. 50(10):4905–22. </w:t>
      </w:r>
      <w:proofErr w:type="gramStart"/>
      <w:r w:rsidRPr="0025310F">
        <w:t>doi:10.1021/acs.est</w:t>
      </w:r>
      <w:proofErr w:type="gramEnd"/>
      <w:r w:rsidRPr="0025310F">
        <w:t>.5b06186.</w:t>
      </w:r>
    </w:p>
    <w:p w14:paraId="61205EF3" w14:textId="3435E1B5" w:rsidR="00CC3578" w:rsidRPr="008A7394" w:rsidRDefault="00CC3578" w:rsidP="00CC3578">
      <w:pPr>
        <w:pStyle w:val="nrpsLiteraturecited"/>
      </w:pPr>
      <w:r w:rsidRPr="00E70B11">
        <w:rPr>
          <w:highlight w:val="green"/>
        </w:rPr>
        <w:t>L</w:t>
      </w:r>
      <w:r w:rsidRPr="008A7394">
        <w:t>evy B</w:t>
      </w:r>
      <w:r w:rsidRPr="003056B8">
        <w:t xml:space="preserve">S, Roelofs C. 2019. Impacts of </w:t>
      </w:r>
      <w:r w:rsidR="003056B8">
        <w:t>c</w:t>
      </w:r>
      <w:r w:rsidRPr="003056B8">
        <w:t xml:space="preserve">limate </w:t>
      </w:r>
      <w:r w:rsidR="003056B8">
        <w:t>c</w:t>
      </w:r>
      <w:r w:rsidRPr="003056B8">
        <w:t xml:space="preserve">hange on </w:t>
      </w:r>
      <w:r w:rsidR="003056B8">
        <w:t>w</w:t>
      </w:r>
      <w:r w:rsidRPr="003056B8">
        <w:t xml:space="preserve">orkers’ </w:t>
      </w:r>
      <w:r w:rsidR="003056B8">
        <w:t>h</w:t>
      </w:r>
      <w:r w:rsidRPr="003056B8">
        <w:t xml:space="preserve">ealth and </w:t>
      </w:r>
      <w:r w:rsidR="003056B8" w:rsidRPr="008A7394">
        <w:t>s</w:t>
      </w:r>
      <w:r w:rsidRPr="008A7394">
        <w:t xml:space="preserve">afety. </w:t>
      </w:r>
      <w:commentRangeStart w:id="601"/>
      <w:r w:rsidRPr="008A7394">
        <w:t>In Oxford Research Encyclopedia of Global Public Health.</w:t>
      </w:r>
      <w:commentRangeEnd w:id="601"/>
      <w:r w:rsidR="008A7394">
        <w:rPr>
          <w:rStyle w:val="CommentReference"/>
          <w:rFonts w:asciiTheme="minorHAnsi" w:hAnsiTheme="minorHAnsi"/>
        </w:rPr>
        <w:commentReference w:id="601"/>
      </w:r>
    </w:p>
    <w:p w14:paraId="7724F0FD" w14:textId="0845F147" w:rsidR="00014079" w:rsidRPr="00E70B11" w:rsidRDefault="00014079" w:rsidP="00014079">
      <w:pPr>
        <w:pStyle w:val="nrpsLiteraturecited"/>
        <w:rPr>
          <w:highlight w:val="green"/>
        </w:rPr>
      </w:pPr>
      <w:r w:rsidRPr="00E70B11">
        <w:rPr>
          <w:highlight w:val="green"/>
        </w:rPr>
        <w:t>L</w:t>
      </w:r>
      <w:r w:rsidRPr="008A7394">
        <w:t>iu JC</w:t>
      </w:r>
      <w:r w:rsidRPr="00014079">
        <w:t>, Pereira</w:t>
      </w:r>
      <w:r>
        <w:t xml:space="preserve"> G</w:t>
      </w:r>
      <w:r w:rsidRPr="00014079">
        <w:t>, Uhl</w:t>
      </w:r>
      <w:r>
        <w:t xml:space="preserve"> SA</w:t>
      </w:r>
      <w:r w:rsidRPr="00014079">
        <w:t>, Bravo</w:t>
      </w:r>
      <w:r>
        <w:t xml:space="preserve"> MA</w:t>
      </w:r>
      <w:r w:rsidRPr="00014079">
        <w:t>, Bell</w:t>
      </w:r>
      <w:r>
        <w:t xml:space="preserve"> ML. </w:t>
      </w:r>
      <w:r w:rsidRPr="00014079">
        <w:t>2015</w:t>
      </w:r>
      <w:r>
        <w:t xml:space="preserve">. </w:t>
      </w:r>
      <w:r w:rsidRPr="00014079">
        <w:t>A systematic review of the physical health impacts from non-occupational exposure to wildfire smoke. Environmental Research</w:t>
      </w:r>
      <w:r>
        <w:t xml:space="preserve"> </w:t>
      </w:r>
      <w:r w:rsidRPr="00014079">
        <w:t>136</w:t>
      </w:r>
      <w:r>
        <w:t>:</w:t>
      </w:r>
      <w:r w:rsidRPr="00014079">
        <w:t>120-32. http://dx.doi.org/10.1016/j.envres.2014.10.015.</w:t>
      </w:r>
    </w:p>
    <w:p w14:paraId="0C23801A" w14:textId="6505E7EB" w:rsidR="00D54841" w:rsidRPr="00E527CE" w:rsidRDefault="00D54841" w:rsidP="00E527CE">
      <w:pPr>
        <w:pStyle w:val="nrpsLiteraturecited"/>
        <w:rPr>
          <w:highlight w:val="green"/>
        </w:rPr>
      </w:pPr>
      <w:commentRangeStart w:id="602"/>
      <w:r w:rsidRPr="00E527CE">
        <w:rPr>
          <w:highlight w:val="green"/>
        </w:rPr>
        <w:t xml:space="preserve">Liu J, Mickley LJ, Sulprizio MP, Dominici F, Yue X, Ebisu K, Anderson G, Khan RF, Bravo MA, Bell ML. </w:t>
      </w:r>
      <w:r w:rsidRPr="00E527CE">
        <w:rPr>
          <w:highlight w:val="yellow"/>
        </w:rPr>
        <w:t xml:space="preserve">2016. </w:t>
      </w:r>
      <w:r w:rsidRPr="00376A65">
        <w:rPr>
          <w:highlight w:val="cyan"/>
        </w:rPr>
        <w:t>Particulate air pollution from wildfires in the western US under climate change. Climatic Change 138(3):655–66. doi:10.1007/s10584-016-1762-6.</w:t>
      </w:r>
    </w:p>
    <w:p w14:paraId="7E109DBB" w14:textId="2B3F2DC2" w:rsidR="00CC3578" w:rsidRPr="00376A65" w:rsidRDefault="00CC3578" w:rsidP="00CC3578">
      <w:pPr>
        <w:pStyle w:val="nrpsLiteraturecited"/>
        <w:rPr>
          <w:rStyle w:val="Hyperlink"/>
          <w:highlight w:val="cyan"/>
        </w:rPr>
      </w:pPr>
      <w:r w:rsidRPr="00E70B11">
        <w:rPr>
          <w:highlight w:val="green"/>
        </w:rPr>
        <w:t>Liu JC, Mickley</w:t>
      </w:r>
      <w:r w:rsidR="00B148CC">
        <w:rPr>
          <w:highlight w:val="green"/>
        </w:rPr>
        <w:t xml:space="preserve"> LJ</w:t>
      </w:r>
      <w:r w:rsidRPr="00E70B11">
        <w:rPr>
          <w:highlight w:val="green"/>
        </w:rPr>
        <w:t>, Sulprizio</w:t>
      </w:r>
      <w:r w:rsidR="00B148CC">
        <w:rPr>
          <w:highlight w:val="green"/>
        </w:rPr>
        <w:t xml:space="preserve"> MP</w:t>
      </w:r>
      <w:r w:rsidRPr="00E70B11">
        <w:rPr>
          <w:highlight w:val="green"/>
        </w:rPr>
        <w:t>, Yue</w:t>
      </w:r>
      <w:r w:rsidR="00B148CC">
        <w:rPr>
          <w:highlight w:val="green"/>
        </w:rPr>
        <w:t xml:space="preserve"> X</w:t>
      </w:r>
      <w:r w:rsidRPr="00E70B11">
        <w:rPr>
          <w:highlight w:val="green"/>
        </w:rPr>
        <w:t>, Peng</w:t>
      </w:r>
      <w:r w:rsidR="00B148CC">
        <w:rPr>
          <w:highlight w:val="green"/>
        </w:rPr>
        <w:t xml:space="preserve"> RD</w:t>
      </w:r>
      <w:r w:rsidRPr="00E70B11">
        <w:rPr>
          <w:highlight w:val="green"/>
        </w:rPr>
        <w:t>, Dominici</w:t>
      </w:r>
      <w:r w:rsidR="00B148CC">
        <w:rPr>
          <w:highlight w:val="green"/>
        </w:rPr>
        <w:t xml:space="preserve"> F</w:t>
      </w:r>
      <w:r w:rsidRPr="00E70B11">
        <w:rPr>
          <w:highlight w:val="green"/>
        </w:rPr>
        <w:t>, Bell</w:t>
      </w:r>
      <w:r w:rsidR="00B148CC">
        <w:rPr>
          <w:highlight w:val="green"/>
        </w:rPr>
        <w:t xml:space="preserve"> ML</w:t>
      </w:r>
      <w:r w:rsidR="00014079">
        <w:rPr>
          <w:highlight w:val="green"/>
        </w:rPr>
        <w:t xml:space="preserve">. </w:t>
      </w:r>
      <w:r w:rsidRPr="00B148CC">
        <w:rPr>
          <w:highlight w:val="yellow"/>
        </w:rPr>
        <w:t>2016</w:t>
      </w:r>
      <w:r w:rsidR="00014079" w:rsidRPr="00B148CC">
        <w:rPr>
          <w:highlight w:val="yellow"/>
        </w:rPr>
        <w:t xml:space="preserve">. </w:t>
      </w:r>
      <w:r w:rsidRPr="00376A65">
        <w:rPr>
          <w:highlight w:val="cyan"/>
        </w:rPr>
        <w:t>Future respiratory hospital admissions from wildfire smoke under climate change in the western US. Environmental Research Letters 11(12)</w:t>
      </w:r>
      <w:r w:rsidR="00B148CC" w:rsidRPr="00376A65">
        <w:rPr>
          <w:highlight w:val="cyan"/>
        </w:rPr>
        <w:t>:</w:t>
      </w:r>
      <w:r w:rsidRPr="00376A65">
        <w:rPr>
          <w:highlight w:val="cyan"/>
        </w:rPr>
        <w:t xml:space="preserve">124018. </w:t>
      </w:r>
      <w:r w:rsidR="00B148CC" w:rsidRPr="00376A65">
        <w:rPr>
          <w:color w:val="000000"/>
          <w:szCs w:val="23"/>
          <w:highlight w:val="cyan"/>
        </w:rPr>
        <w:t>doi:10.1088/1748-9326/11/12/124018.</w:t>
      </w:r>
      <w:commentRangeEnd w:id="602"/>
      <w:r w:rsidR="00E527CE" w:rsidRPr="00376A65">
        <w:rPr>
          <w:rStyle w:val="CommentReference"/>
          <w:rFonts w:asciiTheme="minorHAnsi" w:hAnsiTheme="minorHAnsi"/>
          <w:highlight w:val="cyan"/>
        </w:rPr>
        <w:commentReference w:id="602"/>
      </w:r>
    </w:p>
    <w:p w14:paraId="513DD543" w14:textId="095DB0DD" w:rsidR="00011E05" w:rsidRPr="00E70B11" w:rsidRDefault="00011E05" w:rsidP="00011E05">
      <w:pPr>
        <w:pStyle w:val="nrpsLiteraturecited"/>
        <w:rPr>
          <w:highlight w:val="green"/>
        </w:rPr>
      </w:pPr>
      <w:r w:rsidRPr="00E70B11">
        <w:rPr>
          <w:highlight w:val="green"/>
        </w:rPr>
        <w:t>L</w:t>
      </w:r>
      <w:r w:rsidRPr="008A7394">
        <w:t>iu</w:t>
      </w:r>
      <w:r w:rsidR="008D18F7" w:rsidRPr="008A7394">
        <w:t xml:space="preserve"> JC</w:t>
      </w:r>
      <w:r w:rsidRPr="008A7394">
        <w:t>,</w:t>
      </w:r>
      <w:r w:rsidRPr="00011E05">
        <w:t xml:space="preserve"> Wilson</w:t>
      </w:r>
      <w:r w:rsidR="008D18F7">
        <w:t xml:space="preserve"> A</w:t>
      </w:r>
      <w:r w:rsidRPr="00011E05">
        <w:t>, Mickley</w:t>
      </w:r>
      <w:r w:rsidR="008D18F7">
        <w:t xml:space="preserve"> LJ</w:t>
      </w:r>
      <w:r w:rsidRPr="00011E05">
        <w:t>, Ebisu</w:t>
      </w:r>
      <w:r w:rsidR="008D18F7">
        <w:t xml:space="preserve"> K</w:t>
      </w:r>
      <w:r w:rsidRPr="00011E05">
        <w:t>, Sulprizio</w:t>
      </w:r>
      <w:r w:rsidR="008D18F7">
        <w:t xml:space="preserve"> MP</w:t>
      </w:r>
      <w:r w:rsidRPr="00011E05">
        <w:t>, Wang</w:t>
      </w:r>
      <w:r w:rsidR="008D18F7">
        <w:t xml:space="preserve"> Y</w:t>
      </w:r>
      <w:r w:rsidRPr="00011E05">
        <w:t>, Peng</w:t>
      </w:r>
      <w:r w:rsidR="008D18F7">
        <w:t xml:space="preserve"> RD</w:t>
      </w:r>
      <w:r w:rsidRPr="00011E05">
        <w:t>, Yue</w:t>
      </w:r>
      <w:r w:rsidR="008D18F7">
        <w:t xml:space="preserve"> X</w:t>
      </w:r>
      <w:r w:rsidRPr="00011E05">
        <w:t>, Dominici</w:t>
      </w:r>
      <w:r w:rsidR="008D18F7">
        <w:t xml:space="preserve"> F</w:t>
      </w:r>
      <w:r w:rsidRPr="00011E05">
        <w:t>, Bell</w:t>
      </w:r>
      <w:r w:rsidR="008D18F7">
        <w:t xml:space="preserve"> ML. </w:t>
      </w:r>
      <w:r w:rsidRPr="00011E05">
        <w:t>2017</w:t>
      </w:r>
      <w:r w:rsidR="008D18F7">
        <w:t xml:space="preserve">. </w:t>
      </w:r>
      <w:r w:rsidRPr="00011E05">
        <w:t>Who among the elderly is most vulnerable to exposure to and health risks of fine particulate matter from wildfire smoke? American Journal of Epidemiology 186(6)</w:t>
      </w:r>
      <w:r w:rsidR="00EF1379">
        <w:t>:</w:t>
      </w:r>
      <w:r w:rsidRPr="00011E05">
        <w:t>730-5. http://dx.doi.org/10.1093/aje/kwx141</w:t>
      </w:r>
    </w:p>
    <w:p w14:paraId="0376F123" w14:textId="59E22AC6" w:rsidR="00CC3578" w:rsidRPr="006E4084" w:rsidRDefault="00CC3578" w:rsidP="00CC3578">
      <w:pPr>
        <w:pStyle w:val="nrpsLiteraturecited"/>
      </w:pPr>
      <w:commentRangeStart w:id="603"/>
      <w:r w:rsidRPr="00E70B11">
        <w:rPr>
          <w:highlight w:val="green"/>
        </w:rPr>
        <w:t>M</w:t>
      </w:r>
      <w:r w:rsidRPr="006E4084">
        <w:t>edek</w:t>
      </w:r>
      <w:commentRangeEnd w:id="603"/>
      <w:r w:rsidR="00E527CE">
        <w:rPr>
          <w:rStyle w:val="CommentReference"/>
          <w:rFonts w:asciiTheme="minorHAnsi" w:hAnsiTheme="minorHAnsi"/>
        </w:rPr>
        <w:commentReference w:id="603"/>
      </w:r>
      <w:r w:rsidRPr="006E4084">
        <w:t xml:space="preserve"> DE, Schwartz J, Myers SS. 2017. Estimated effects of future atmospheric CO2 concentrations on protein intake and the risk of protein deficiency by country and region. Environ</w:t>
      </w:r>
      <w:r w:rsidR="006E4084">
        <w:t>mental</w:t>
      </w:r>
      <w:r w:rsidRPr="006E4084">
        <w:t xml:space="preserve"> Health Persp</w:t>
      </w:r>
      <w:r w:rsidR="006E4084">
        <w:t>esctives</w:t>
      </w:r>
      <w:r w:rsidRPr="006E4084">
        <w:t xml:space="preserve"> 125(8). doi:10.1289/ehp41.</w:t>
      </w:r>
    </w:p>
    <w:p w14:paraId="050D70E2" w14:textId="43581129" w:rsidR="00CC3578" w:rsidRPr="006E4084" w:rsidRDefault="00CC3578" w:rsidP="00CC3578">
      <w:pPr>
        <w:pStyle w:val="nrpsLiteraturecited"/>
      </w:pPr>
      <w:r w:rsidRPr="00E70B11">
        <w:rPr>
          <w:highlight w:val="green"/>
        </w:rPr>
        <w:t>M</w:t>
      </w:r>
      <w:r w:rsidRPr="006E4084">
        <w:t xml:space="preserve">edina A, Rodriguez A, Magan N. 2014. Effect of climate change on </w:t>
      </w:r>
      <w:r w:rsidRPr="006E4084">
        <w:rPr>
          <w:i/>
        </w:rPr>
        <w:t>Aspergillus flavus</w:t>
      </w:r>
      <w:r w:rsidRPr="006E4084">
        <w:t xml:space="preserve"> and aflatoxin B1 production. Front</w:t>
      </w:r>
      <w:r w:rsidR="006E4084">
        <w:t>iers in</w:t>
      </w:r>
      <w:r w:rsidRPr="006E4084">
        <w:t xml:space="preserve"> Microbiol</w:t>
      </w:r>
      <w:r w:rsidR="006E4084">
        <w:t>ogy</w:t>
      </w:r>
      <w:r w:rsidRPr="006E4084">
        <w:t xml:space="preserve"> 5:348. doi:10.3389/fmicb.2014.00348.</w:t>
      </w:r>
    </w:p>
    <w:p w14:paraId="6FB0452C" w14:textId="54040400" w:rsidR="00CC3578" w:rsidRPr="00E70B11" w:rsidRDefault="00CC3578" w:rsidP="00CC3578">
      <w:pPr>
        <w:pStyle w:val="nrpsLiteraturecited"/>
        <w:rPr>
          <w:highlight w:val="green"/>
        </w:rPr>
      </w:pPr>
      <w:r w:rsidRPr="00E70B11">
        <w:rPr>
          <w:highlight w:val="green"/>
        </w:rPr>
        <w:t>M</w:t>
      </w:r>
      <w:r w:rsidRPr="008A7394">
        <w:t>eehi GA</w:t>
      </w:r>
      <w:r w:rsidR="00416F32">
        <w:t xml:space="preserve">, </w:t>
      </w:r>
      <w:r w:rsidRPr="00416F32">
        <w:t>Tebaldi</w:t>
      </w:r>
      <w:r w:rsidR="00416F32">
        <w:t xml:space="preserve"> C. </w:t>
      </w:r>
      <w:r w:rsidRPr="00416F32">
        <w:t>2004</w:t>
      </w:r>
      <w:r w:rsidR="00416F32">
        <w:t xml:space="preserve">. </w:t>
      </w:r>
      <w:r w:rsidRPr="00416F32">
        <w:t xml:space="preserve">More </w:t>
      </w:r>
      <w:r w:rsidR="00416F32">
        <w:t>i</w:t>
      </w:r>
      <w:r w:rsidRPr="00416F32">
        <w:t xml:space="preserve">ntense, </w:t>
      </w:r>
      <w:r w:rsidR="00416F32">
        <w:t>m</w:t>
      </w:r>
      <w:r w:rsidRPr="00416F32">
        <w:t xml:space="preserve">ore </w:t>
      </w:r>
      <w:r w:rsidR="00416F32">
        <w:t>f</w:t>
      </w:r>
      <w:r w:rsidRPr="00416F32">
        <w:t xml:space="preserve">requent, and </w:t>
      </w:r>
      <w:r w:rsidR="00416F32">
        <w:t>l</w:t>
      </w:r>
      <w:r w:rsidRPr="00416F32">
        <w:t xml:space="preserve">onger </w:t>
      </w:r>
      <w:r w:rsidR="00416F32">
        <w:t>l</w:t>
      </w:r>
      <w:r w:rsidRPr="00416F32">
        <w:t xml:space="preserve">asting </w:t>
      </w:r>
      <w:r w:rsidR="00416F32">
        <w:t>h</w:t>
      </w:r>
      <w:r w:rsidRPr="00416F32">
        <w:t xml:space="preserve">eat </w:t>
      </w:r>
      <w:r w:rsidR="00416F32">
        <w:t>w</w:t>
      </w:r>
      <w:r w:rsidRPr="00416F32">
        <w:t>aves in the 21</w:t>
      </w:r>
      <w:r w:rsidRPr="00416F32">
        <w:rPr>
          <w:vertAlign w:val="superscript"/>
        </w:rPr>
        <w:t>st</w:t>
      </w:r>
      <w:r w:rsidR="00416F32">
        <w:t xml:space="preserve"> century. Science 305:994-7.</w:t>
      </w:r>
    </w:p>
    <w:p w14:paraId="532AECF7" w14:textId="474C06F1" w:rsidR="00CC3578" w:rsidRPr="00C837FA" w:rsidRDefault="00CC3578" w:rsidP="00CC3578">
      <w:pPr>
        <w:pStyle w:val="nrpsLiteraturecited"/>
      </w:pPr>
      <w:r w:rsidRPr="00E70B11">
        <w:rPr>
          <w:highlight w:val="green"/>
        </w:rPr>
        <w:t>M</w:t>
      </w:r>
      <w:r w:rsidRPr="00C837FA">
        <w:t xml:space="preserve">oore SK, Mantua NJ, Salathé EP. 2011. Past trends and future scenarios for environmental conditions favoring the accumulation of paralytic shellfish toxins in Puget Sound shellfish. Harmful Algae 10(5):521–9. </w:t>
      </w:r>
      <w:proofErr w:type="gramStart"/>
      <w:r w:rsidRPr="00C837FA">
        <w:t>doi:10.1016/j.hal</w:t>
      </w:r>
      <w:proofErr w:type="gramEnd"/>
      <w:r w:rsidRPr="00C837FA">
        <w:t>.2011.04.004.</w:t>
      </w:r>
    </w:p>
    <w:p w14:paraId="215861FC" w14:textId="77777777" w:rsidR="005831D2" w:rsidRDefault="00CC3578" w:rsidP="00CC3578">
      <w:pPr>
        <w:pStyle w:val="nrpsLiteraturecited"/>
      </w:pPr>
      <w:r w:rsidRPr="00033BAF">
        <w:rPr>
          <w:highlight w:val="green"/>
        </w:rPr>
        <w:t>M</w:t>
      </w:r>
      <w:r w:rsidRPr="008A7394">
        <w:t>orabito MA</w:t>
      </w:r>
      <w:r w:rsidR="00033BAF">
        <w:t>,</w:t>
      </w:r>
      <w:r w:rsidRPr="00033BAF">
        <w:t xml:space="preserve"> Crisci A</w:t>
      </w:r>
      <w:r w:rsidR="00033BAF">
        <w:t>,</w:t>
      </w:r>
      <w:r w:rsidRPr="00033BAF">
        <w:t xml:space="preserve"> Messeri </w:t>
      </w:r>
      <w:r w:rsidR="00033BAF">
        <w:t>A,</w:t>
      </w:r>
      <w:r w:rsidRPr="00033BAF">
        <w:t xml:space="preserve"> Capecchi </w:t>
      </w:r>
      <w:r w:rsidR="00033BAF">
        <w:t>V,</w:t>
      </w:r>
      <w:r w:rsidRPr="00033BAF">
        <w:t xml:space="preserve"> Modesti</w:t>
      </w:r>
      <w:r w:rsidR="00033BAF">
        <w:t xml:space="preserve"> PA,</w:t>
      </w:r>
      <w:r w:rsidRPr="00033BAF">
        <w:t xml:space="preserve"> Gensini</w:t>
      </w:r>
      <w:r w:rsidR="00033BAF">
        <w:t xml:space="preserve"> GF</w:t>
      </w:r>
      <w:r w:rsidRPr="00033BAF">
        <w:t>, Orlandini</w:t>
      </w:r>
      <w:r w:rsidR="00033BAF">
        <w:t xml:space="preserve"> S.</w:t>
      </w:r>
      <w:r w:rsidRPr="00033BAF">
        <w:t xml:space="preserve"> 2014</w:t>
      </w:r>
      <w:r w:rsidR="00033BAF" w:rsidRPr="00033BAF">
        <w:t xml:space="preserve">. </w:t>
      </w:r>
      <w:r w:rsidRPr="00033BAF">
        <w:t xml:space="preserve">Environmental </w:t>
      </w:r>
      <w:r w:rsidR="00033BAF" w:rsidRPr="00033BAF">
        <w:t>t</w:t>
      </w:r>
      <w:r w:rsidRPr="00033BAF">
        <w:t xml:space="preserve">emperature and </w:t>
      </w:r>
      <w:r w:rsidR="00033BAF" w:rsidRPr="00033BAF">
        <w:t>t</w:t>
      </w:r>
      <w:r w:rsidRPr="00033BAF">
        <w:t xml:space="preserve">hermal </w:t>
      </w:r>
      <w:r w:rsidR="00033BAF" w:rsidRPr="00033BAF">
        <w:t>i</w:t>
      </w:r>
      <w:r w:rsidRPr="00033BAF">
        <w:t xml:space="preserve">ndices: </w:t>
      </w:r>
      <w:r w:rsidR="00033BAF" w:rsidRPr="00033BAF">
        <w:t>w</w:t>
      </w:r>
      <w:r w:rsidRPr="00033BAF">
        <w:t xml:space="preserve">hat </w:t>
      </w:r>
      <w:proofErr w:type="gramStart"/>
      <w:r w:rsidRPr="00033BAF">
        <w:t>is</w:t>
      </w:r>
      <w:proofErr w:type="gramEnd"/>
      <w:r w:rsidRPr="00033BAF">
        <w:t xml:space="preserve"> the </w:t>
      </w:r>
      <w:r w:rsidR="00033BAF" w:rsidRPr="00033BAF">
        <w:t>m</w:t>
      </w:r>
      <w:r w:rsidRPr="00033BAF">
        <w:t xml:space="preserve">ost </w:t>
      </w:r>
      <w:r w:rsidR="00033BAF" w:rsidRPr="00033BAF">
        <w:t>e</w:t>
      </w:r>
      <w:r w:rsidRPr="00033BAF">
        <w:t xml:space="preserve">ffective </w:t>
      </w:r>
      <w:r w:rsidR="00033BAF" w:rsidRPr="00033BAF">
        <w:t>p</w:t>
      </w:r>
      <w:r w:rsidRPr="00033BAF">
        <w:t xml:space="preserve">redictor of </w:t>
      </w:r>
      <w:r w:rsidR="00033BAF" w:rsidRPr="00033BAF">
        <w:t>h</w:t>
      </w:r>
      <w:r w:rsidRPr="00033BAF">
        <w:t>eat-</w:t>
      </w:r>
      <w:r w:rsidR="00033BAF" w:rsidRPr="00033BAF">
        <w:t>r</w:t>
      </w:r>
      <w:r w:rsidRPr="00033BAF">
        <w:t xml:space="preserve">elated </w:t>
      </w:r>
      <w:r w:rsidR="00033BAF" w:rsidRPr="00033BAF">
        <w:t>m</w:t>
      </w:r>
      <w:r w:rsidRPr="00033BAF">
        <w:t xml:space="preserve">ortality in </w:t>
      </w:r>
      <w:r w:rsidR="00033BAF" w:rsidRPr="00033BAF">
        <w:t>d</w:t>
      </w:r>
      <w:r w:rsidRPr="00033BAF">
        <w:t xml:space="preserve">ifferent </w:t>
      </w:r>
      <w:r w:rsidR="00033BAF" w:rsidRPr="00033BAF">
        <w:t>g</w:t>
      </w:r>
      <w:r w:rsidRPr="00033BAF">
        <w:t xml:space="preserve">eographical </w:t>
      </w:r>
      <w:r w:rsidR="00033BAF" w:rsidRPr="00033BAF">
        <w:t>c</w:t>
      </w:r>
      <w:r w:rsidRPr="00033BAF">
        <w:t>ontexts? Sc</w:t>
      </w:r>
      <w:r w:rsidR="00033BAF" w:rsidRPr="00033BAF">
        <w:t>ientific World Journal. doi:10.1155/2014/961750.</w:t>
      </w:r>
    </w:p>
    <w:p w14:paraId="5A644D1F" w14:textId="5D6DA338" w:rsidR="005831D2" w:rsidRPr="005831D2" w:rsidRDefault="005831D2" w:rsidP="005831D2">
      <w:pPr>
        <w:pStyle w:val="nrpsLiteraturecited"/>
      </w:pPr>
      <w:r w:rsidRPr="005831D2">
        <w:rPr>
          <w:highlight w:val="green"/>
        </w:rPr>
        <w:t>M</w:t>
      </w:r>
      <w:r w:rsidRPr="008A7394">
        <w:t>orabito M, Crisci</w:t>
      </w:r>
      <w:r w:rsidRPr="005831D2">
        <w:t xml:space="preserve"> </w:t>
      </w:r>
      <w:r>
        <w:t>A,</w:t>
      </w:r>
      <w:r w:rsidRPr="005831D2">
        <w:t xml:space="preserve"> Gioli </w:t>
      </w:r>
      <w:r>
        <w:t xml:space="preserve">B, </w:t>
      </w:r>
      <w:r w:rsidRPr="005831D2">
        <w:t xml:space="preserve">Gualtieri </w:t>
      </w:r>
      <w:r>
        <w:t>G,</w:t>
      </w:r>
      <w:r w:rsidRPr="005831D2">
        <w:t xml:space="preserve"> Toscano </w:t>
      </w:r>
      <w:r>
        <w:t xml:space="preserve">P, </w:t>
      </w:r>
      <w:r w:rsidRPr="005831D2">
        <w:t>di Stefano</w:t>
      </w:r>
      <w:r>
        <w:t xml:space="preserve"> V</w:t>
      </w:r>
      <w:r w:rsidRPr="005831D2">
        <w:t>, Orlandini</w:t>
      </w:r>
      <w:r>
        <w:t xml:space="preserve"> </w:t>
      </w:r>
      <w:proofErr w:type="gramStart"/>
      <w:r>
        <w:t>S</w:t>
      </w:r>
      <w:r w:rsidRPr="005831D2">
        <w:t>,Gensini</w:t>
      </w:r>
      <w:proofErr w:type="gramEnd"/>
      <w:r>
        <w:t xml:space="preserve"> GF. </w:t>
      </w:r>
      <w:r w:rsidRPr="005831D2">
        <w:t xml:space="preserve"> 2015</w:t>
      </w:r>
      <w:r>
        <w:t xml:space="preserve">. </w:t>
      </w:r>
      <w:r w:rsidRPr="005831D2">
        <w:t>Urban-</w:t>
      </w:r>
      <w:r>
        <w:t>h</w:t>
      </w:r>
      <w:r w:rsidRPr="005831D2">
        <w:t xml:space="preserve">azard </w:t>
      </w:r>
      <w:r>
        <w:t>r</w:t>
      </w:r>
      <w:r w:rsidRPr="005831D2">
        <w:t xml:space="preserve">isk </w:t>
      </w:r>
      <w:r>
        <w:t>a</w:t>
      </w:r>
      <w:r w:rsidRPr="005831D2">
        <w:t xml:space="preserve">nalysis: </w:t>
      </w:r>
      <w:r>
        <w:t>m</w:t>
      </w:r>
      <w:r w:rsidRPr="005831D2">
        <w:t xml:space="preserve">apping of </w:t>
      </w:r>
      <w:r>
        <w:t>h</w:t>
      </w:r>
      <w:r w:rsidRPr="005831D2">
        <w:t>eat-</w:t>
      </w:r>
      <w:r>
        <w:t>r</w:t>
      </w:r>
      <w:r w:rsidRPr="005831D2">
        <w:t xml:space="preserve">elated </w:t>
      </w:r>
      <w:r>
        <w:t>r</w:t>
      </w:r>
      <w:r w:rsidRPr="005831D2">
        <w:t xml:space="preserve">isks in the </w:t>
      </w:r>
      <w:r>
        <w:t>e</w:t>
      </w:r>
      <w:r w:rsidRPr="005831D2">
        <w:t xml:space="preserve">lderly in </w:t>
      </w:r>
      <w:r>
        <w:t>m</w:t>
      </w:r>
      <w:r w:rsidRPr="005831D2">
        <w:t xml:space="preserve">ajor Italian </w:t>
      </w:r>
      <w:r>
        <w:t>cities. PLoS ONE</w:t>
      </w:r>
      <w:r w:rsidRPr="005831D2">
        <w:t xml:space="preserve"> 10.</w:t>
      </w:r>
      <w:r>
        <w:t xml:space="preserve"> </w:t>
      </w:r>
      <w:hyperlink r:id="rId108" w:history="1">
        <w:r w:rsidRPr="005831D2">
          <w:rPr>
            <w:rStyle w:val="Hyperlink"/>
            <w:color w:val="000000" w:themeColor="text1"/>
            <w:u w:val="none"/>
          </w:rPr>
          <w:t>https://doi.org/10.1371/journal.pone.0127277</w:t>
        </w:r>
      </w:hyperlink>
      <w:r w:rsidR="00F137E4">
        <w:t>.</w:t>
      </w:r>
    </w:p>
    <w:p w14:paraId="095F2CBF" w14:textId="5FE3A5BE" w:rsidR="00CC3578" w:rsidRPr="00E70B11" w:rsidRDefault="00CC3578" w:rsidP="00CC3578">
      <w:pPr>
        <w:pStyle w:val="nrpsLiteraturecited"/>
        <w:rPr>
          <w:highlight w:val="green"/>
        </w:rPr>
      </w:pPr>
      <w:r w:rsidRPr="00E70B11">
        <w:rPr>
          <w:highlight w:val="green"/>
        </w:rPr>
        <w:lastRenderedPageBreak/>
        <w:t>M</w:t>
      </w:r>
      <w:r w:rsidRPr="008A7394">
        <w:t>oyce S,</w:t>
      </w:r>
      <w:r w:rsidRPr="003056B8">
        <w:t xml:space="preserve"> Mitchell D, Armitage T, Tancredi D, Joseph J, Schenker M. 2017. Heat strain, volume depletion</w:t>
      </w:r>
      <w:r w:rsidR="003056B8">
        <w:t>,</w:t>
      </w:r>
      <w:r w:rsidRPr="003056B8">
        <w:t xml:space="preserve"> and kidney function in California agricultural workers. Occup</w:t>
      </w:r>
      <w:r w:rsidR="003056B8">
        <w:t xml:space="preserve">ational and </w:t>
      </w:r>
      <w:r w:rsidRPr="003056B8">
        <w:t>Environ</w:t>
      </w:r>
      <w:r w:rsidR="00FA72C0">
        <w:t>mental</w:t>
      </w:r>
      <w:r w:rsidRPr="003056B8">
        <w:t xml:space="preserve"> Med</w:t>
      </w:r>
      <w:r w:rsidR="00FA72C0">
        <w:t>icine</w:t>
      </w:r>
      <w:r w:rsidRPr="003056B8">
        <w:t> 74(6)</w:t>
      </w:r>
      <w:r w:rsidR="003056B8">
        <w:t>:</w:t>
      </w:r>
      <w:r w:rsidRPr="003056B8">
        <w:t>402-9.</w:t>
      </w:r>
    </w:p>
    <w:p w14:paraId="2344590E" w14:textId="2B5AC44C" w:rsidR="00CC3578" w:rsidRPr="00E70B11" w:rsidRDefault="00CC3578" w:rsidP="00CC3578">
      <w:pPr>
        <w:pStyle w:val="nrpsLiteraturecited"/>
        <w:rPr>
          <w:highlight w:val="green"/>
        </w:rPr>
      </w:pPr>
      <w:r w:rsidRPr="00E70B11">
        <w:rPr>
          <w:highlight w:val="green"/>
        </w:rPr>
        <w:t>[M</w:t>
      </w:r>
      <w:r w:rsidR="00236ACD">
        <w:t xml:space="preserve">TDPHHSa] </w:t>
      </w:r>
      <w:r w:rsidRPr="00236ACD">
        <w:t>Montana Department of Public Health and Human Services. [undated].</w:t>
      </w:r>
      <w:r w:rsidR="00236ACD" w:rsidRPr="00236ACD">
        <w:t xml:space="preserve"> Tick-borne illnesses [website]. Available online </w:t>
      </w:r>
      <w:r w:rsidRPr="00236ACD">
        <w:t>https://dphhs.mt.gov/publichealth/cdepi/diseases/ticks</w:t>
      </w:r>
      <w:r w:rsidR="00236ACD" w:rsidRPr="00236ACD">
        <w:t>.</w:t>
      </w:r>
      <w:r w:rsidRPr="00236ACD">
        <w:t xml:space="preserve"> Accessed 3</w:t>
      </w:r>
      <w:r w:rsidR="00236ACD" w:rsidRPr="00236ACD">
        <w:t xml:space="preserve"> Mar 2020.</w:t>
      </w:r>
    </w:p>
    <w:p w14:paraId="6B3355E5" w14:textId="3B9C34C0" w:rsidR="00236ACD" w:rsidRPr="00E70B11" w:rsidRDefault="00236ACD" w:rsidP="00236ACD">
      <w:pPr>
        <w:pStyle w:val="nrpsLiteraturecited"/>
        <w:rPr>
          <w:highlight w:val="green"/>
        </w:rPr>
      </w:pPr>
      <w:r w:rsidRPr="00E70B11">
        <w:rPr>
          <w:highlight w:val="green"/>
        </w:rPr>
        <w:t>[MTDPHHS</w:t>
      </w:r>
      <w:r>
        <w:rPr>
          <w:highlight w:val="green"/>
        </w:rPr>
        <w:t>b</w:t>
      </w:r>
      <w:r w:rsidRPr="00E70B11">
        <w:rPr>
          <w:highlight w:val="green"/>
        </w:rPr>
        <w:t>] Montana Depart</w:t>
      </w:r>
      <w:r w:rsidRPr="00E527CE">
        <w:t xml:space="preserve">ment of Public Health and Human Services. [undated]. </w:t>
      </w:r>
      <w:r w:rsidR="00E527CE" w:rsidRPr="00E527CE">
        <w:rPr>
          <w:highlight w:val="yellow"/>
        </w:rPr>
        <w:t>Ref missing!!</w:t>
      </w:r>
    </w:p>
    <w:p w14:paraId="1019345F" w14:textId="6C03264C" w:rsidR="00CC3578" w:rsidRPr="00E70B11" w:rsidRDefault="00236ACD" w:rsidP="00236ACD">
      <w:pPr>
        <w:pStyle w:val="nrpsLiteraturecited"/>
        <w:rPr>
          <w:highlight w:val="green"/>
        </w:rPr>
      </w:pPr>
      <w:r w:rsidRPr="00E70B11">
        <w:rPr>
          <w:highlight w:val="green"/>
        </w:rPr>
        <w:t xml:space="preserve"> </w:t>
      </w:r>
      <w:r w:rsidR="00CC3578" w:rsidRPr="00E70B11">
        <w:rPr>
          <w:highlight w:val="green"/>
        </w:rPr>
        <w:t>[M</w:t>
      </w:r>
      <w:r w:rsidR="00CC3578" w:rsidRPr="001F2AD9">
        <w:t>TDPHHS</w:t>
      </w:r>
      <w:r w:rsidRPr="001F2AD9">
        <w:t>c</w:t>
      </w:r>
      <w:r w:rsidR="00CC3578" w:rsidRPr="001F2AD9">
        <w:t>] Montana Department of Public Health and Human Services. [undated].</w:t>
      </w:r>
      <w:r w:rsidR="001F2AD9" w:rsidRPr="001F2AD9">
        <w:t xml:space="preserve"> West Nile virus </w:t>
      </w:r>
      <w:r w:rsidRPr="001F2AD9">
        <w:t>[website]. Available online https://dphhs.mt.gov/publichealth/cdepi/diseases/westnilevirus. Accessed</w:t>
      </w:r>
      <w:r w:rsidRPr="00236ACD">
        <w:t xml:space="preserve"> 3 Mar 2020.</w:t>
      </w:r>
    </w:p>
    <w:p w14:paraId="5B0CCEE1" w14:textId="77777777" w:rsidR="00CC3578" w:rsidRPr="00C364A1" w:rsidRDefault="00CC3578" w:rsidP="00CC3578">
      <w:pPr>
        <w:pStyle w:val="nrpsLiteraturecited"/>
      </w:pPr>
      <w:r w:rsidRPr="00E70B11">
        <w:rPr>
          <w:highlight w:val="green"/>
        </w:rPr>
        <w:t>M</w:t>
      </w:r>
      <w:r w:rsidRPr="00C364A1">
        <w:t>yers SS, Zanobetti A, Kloog I, Huybers P, Leakey ADB, Bloom AJ, Carlisle E, Dietterich LH, Fitzgerald G, Hasegawa T, Holbrook NM, Nelson RL, Ottman MJ, Raboy V, Sakai H, Sartor KA, Schwartz J, Seneweera S, Tausz M, Usui Y. 2014.  Increasing CO2 threatens human nutrition. Nature 510:139–42.</w:t>
      </w:r>
    </w:p>
    <w:p w14:paraId="15696C60" w14:textId="7C6DC7CC" w:rsidR="00CC3578" w:rsidRPr="00A56CD9" w:rsidRDefault="00CC3578" w:rsidP="00CC3578">
      <w:pPr>
        <w:pStyle w:val="nrpsLiteraturecited"/>
      </w:pPr>
      <w:r w:rsidRPr="00E70B11">
        <w:rPr>
          <w:highlight w:val="green"/>
        </w:rPr>
        <w:t>N</w:t>
      </w:r>
      <w:r w:rsidRPr="008A7394">
        <w:t>aeher LP</w:t>
      </w:r>
      <w:r w:rsidRPr="00A56CD9">
        <w:t xml:space="preserve">, Brauer M, Lipsett M, Zelikoff JT, Simpson CD, Koenig JQ, Smith KR. 2010. Woodsmoke health effects: </w:t>
      </w:r>
      <w:r w:rsidR="00A56CD9">
        <w:t>a r</w:t>
      </w:r>
      <w:r w:rsidRPr="00A56CD9">
        <w:t>eview. Inhalation Toxicology 19(1):67–106. doi:10.1080/08958370600985875.</w:t>
      </w:r>
    </w:p>
    <w:p w14:paraId="086F622A" w14:textId="30D5C17C" w:rsidR="00CC3578" w:rsidRPr="00E70B11" w:rsidRDefault="00CC3578" w:rsidP="00CC3578">
      <w:pPr>
        <w:pStyle w:val="nrpsLiteraturecited"/>
        <w:rPr>
          <w:highlight w:val="green"/>
        </w:rPr>
      </w:pPr>
      <w:r w:rsidRPr="00E70B11">
        <w:rPr>
          <w:highlight w:val="green"/>
        </w:rPr>
        <w:t>N</w:t>
      </w:r>
      <w:r w:rsidRPr="008A7394">
        <w:t>avarro KM</w:t>
      </w:r>
      <w:r w:rsidRPr="00A56CD9">
        <w:t>, Cisneros</w:t>
      </w:r>
      <w:r w:rsidR="00A56CD9">
        <w:t xml:space="preserve"> R</w:t>
      </w:r>
      <w:r w:rsidRPr="00A56CD9">
        <w:t>, O’Neill</w:t>
      </w:r>
      <w:r w:rsidR="00A56CD9">
        <w:t xml:space="preserve"> SM</w:t>
      </w:r>
      <w:r w:rsidRPr="00A56CD9">
        <w:t>, Schweizer</w:t>
      </w:r>
      <w:r w:rsidR="00A56CD9">
        <w:t xml:space="preserve"> D</w:t>
      </w:r>
      <w:r w:rsidRPr="00A56CD9">
        <w:t>, Larkin</w:t>
      </w:r>
      <w:r w:rsidR="00A56CD9">
        <w:t xml:space="preserve"> NK</w:t>
      </w:r>
      <w:r w:rsidRPr="00A56CD9">
        <w:t>, Balmes</w:t>
      </w:r>
      <w:r w:rsidR="00A56CD9">
        <w:t xml:space="preserve"> JR. </w:t>
      </w:r>
      <w:r w:rsidRPr="00A56CD9">
        <w:t>2016</w:t>
      </w:r>
      <w:r w:rsidR="00A56CD9">
        <w:t xml:space="preserve">. </w:t>
      </w:r>
      <w:r w:rsidRPr="00A56CD9">
        <w:t xml:space="preserve">Air-quality impacts and intake fraction of </w:t>
      </w:r>
      <w:commentRangeStart w:id="604"/>
      <w:r w:rsidRPr="00A56CD9">
        <w:t xml:space="preserve">PM2.5 </w:t>
      </w:r>
      <w:commentRangeEnd w:id="604"/>
      <w:r w:rsidR="00A56CD9">
        <w:rPr>
          <w:rStyle w:val="CommentReference"/>
          <w:rFonts w:asciiTheme="minorHAnsi" w:hAnsiTheme="minorHAnsi"/>
        </w:rPr>
        <w:commentReference w:id="604"/>
      </w:r>
      <w:r w:rsidRPr="00A56CD9">
        <w:t xml:space="preserve">during the 2013 Rim Megafire. Environmental Science </w:t>
      </w:r>
      <w:r w:rsidR="00A56CD9">
        <w:t>and</w:t>
      </w:r>
      <w:r w:rsidRPr="00A56CD9">
        <w:t xml:space="preserve"> Technology 50 (21)</w:t>
      </w:r>
      <w:r w:rsidR="00A56CD9">
        <w:t>:</w:t>
      </w:r>
      <w:r w:rsidRPr="00A56CD9">
        <w:t>11965-73. http://dx.doi.org/10.1021/acs.est.6b02252</w:t>
      </w:r>
      <w:r w:rsidR="00A56CD9" w:rsidRPr="00A56CD9">
        <w:t>.</w:t>
      </w:r>
    </w:p>
    <w:p w14:paraId="34159D15" w14:textId="09269EA1" w:rsidR="00CC3578" w:rsidRPr="00E70B11" w:rsidRDefault="00CC3578" w:rsidP="00CC3578">
      <w:pPr>
        <w:pStyle w:val="nrpsLiteraturecited"/>
        <w:rPr>
          <w:highlight w:val="green"/>
        </w:rPr>
      </w:pPr>
      <w:r w:rsidRPr="00E70B11">
        <w:rPr>
          <w:highlight w:val="green"/>
        </w:rPr>
        <w:t>[N</w:t>
      </w:r>
      <w:r w:rsidRPr="00C364A1">
        <w:t xml:space="preserve">CHS] National Center for Health Statistics. [undated]. National </w:t>
      </w:r>
      <w:r w:rsidR="00C364A1" w:rsidRPr="00C364A1">
        <w:t>h</w:t>
      </w:r>
      <w:r w:rsidRPr="00C364A1">
        <w:t xml:space="preserve">ealth and </w:t>
      </w:r>
      <w:r w:rsidR="00C364A1" w:rsidRPr="00C364A1">
        <w:t>n</w:t>
      </w:r>
      <w:r w:rsidRPr="00C364A1">
        <w:t xml:space="preserve">utrition </w:t>
      </w:r>
      <w:r w:rsidR="00C364A1" w:rsidRPr="00C364A1">
        <w:t>s</w:t>
      </w:r>
      <w:r w:rsidRPr="00C364A1">
        <w:t>urvey [website]. Available online https://www.cdc.gov/nchs/nhanes/index.htm. Accessed 2019 December 20.</w:t>
      </w:r>
    </w:p>
    <w:p w14:paraId="3C37EE78" w14:textId="3C756CBB" w:rsidR="00CC3578" w:rsidRPr="00175910" w:rsidRDefault="00CC3578" w:rsidP="00CC3578">
      <w:pPr>
        <w:pStyle w:val="nrpsLiteraturecited"/>
      </w:pPr>
      <w:r w:rsidRPr="00E70B11">
        <w:rPr>
          <w:highlight w:val="green"/>
        </w:rPr>
        <w:t>N</w:t>
      </w:r>
      <w:r w:rsidRPr="00175910">
        <w:t xml:space="preserve">elson GC, Valin H, Sands RD, Havlík P, Ahammad H, Deryng D, Elliott J, Fujimori S, Hasegawa T, Heyhoe E, </w:t>
      </w:r>
      <w:r w:rsidR="00175910" w:rsidRPr="00175910">
        <w:t>plus 14 more.</w:t>
      </w:r>
      <w:r w:rsidRPr="00175910">
        <w:t xml:space="preserve"> 2014. Climate change effects on agriculture: economic responses to biophysical shocks. Proc</w:t>
      </w:r>
      <w:r w:rsidR="00175910" w:rsidRPr="00175910">
        <w:t xml:space="preserve">eedings of the </w:t>
      </w:r>
      <w:r w:rsidRPr="00175910">
        <w:t>National Acad</w:t>
      </w:r>
      <w:r w:rsidR="00175910" w:rsidRPr="00175910">
        <w:t>emy of Sciences</w:t>
      </w:r>
      <w:r w:rsidRPr="00175910">
        <w:t xml:space="preserve"> 111(9):3274–9. doi:10.1073/pnas.1222465110.</w:t>
      </w:r>
    </w:p>
    <w:p w14:paraId="314116C4" w14:textId="60A3B922" w:rsidR="00193ADC" w:rsidRPr="00193ADC" w:rsidRDefault="00193ADC" w:rsidP="00193ADC">
      <w:pPr>
        <w:pStyle w:val="nrpsLiteraturecited"/>
      </w:pPr>
      <w:r w:rsidRPr="00E70B11">
        <w:rPr>
          <w:highlight w:val="green"/>
        </w:rPr>
        <w:t>[N</w:t>
      </w:r>
      <w:r w:rsidRPr="008A7394">
        <w:t>OAAa] National</w:t>
      </w:r>
      <w:r w:rsidRPr="00193ADC">
        <w:t xml:space="preserve"> Oceanic and Atmospheric Agency. [undated]. National Climate Data Center Storm Data publication. Available online https://www.ncdc.noaa.gov/IPS/sd/sd.html.  </w:t>
      </w:r>
    </w:p>
    <w:p w14:paraId="48C44224" w14:textId="2D468714" w:rsidR="00CC3578" w:rsidRPr="00E70B11" w:rsidRDefault="00193ADC" w:rsidP="00193ADC">
      <w:pPr>
        <w:pStyle w:val="nrpsLiteraturecited"/>
        <w:rPr>
          <w:highlight w:val="green"/>
        </w:rPr>
      </w:pPr>
      <w:r w:rsidRPr="00E70B11">
        <w:rPr>
          <w:highlight w:val="green"/>
        </w:rPr>
        <w:t xml:space="preserve"> </w:t>
      </w:r>
      <w:r w:rsidR="00CC3578" w:rsidRPr="00E70B11">
        <w:rPr>
          <w:highlight w:val="green"/>
        </w:rPr>
        <w:t>[N</w:t>
      </w:r>
      <w:r w:rsidR="00CC3578" w:rsidRPr="008A7394">
        <w:t>OAA</w:t>
      </w:r>
      <w:r w:rsidRPr="008A7394">
        <w:t>b</w:t>
      </w:r>
      <w:r w:rsidR="00CC3578" w:rsidRPr="008A7394">
        <w:t>] National</w:t>
      </w:r>
      <w:r w:rsidR="00CC3578" w:rsidRPr="00193ADC">
        <w:t xml:space="preserve"> Oceanic and Atmospheric Agency. [undated]. National Climate Data Center Storm Data publication, 2011 Annual Summary: http://www1.ncdc.noaa.gov/pub/orders/IPS/IPS-05A3B56D-AB9E-4D79-8FE8-A01A2CE41E42.pdf</w:t>
      </w:r>
      <w:r>
        <w:t>.</w:t>
      </w:r>
    </w:p>
    <w:p w14:paraId="6C5A6F95" w14:textId="0C9D9920" w:rsidR="00CC3578" w:rsidRPr="00E70B11" w:rsidRDefault="00CC3578" w:rsidP="00CC3578">
      <w:pPr>
        <w:pStyle w:val="nrpsLiteraturecited"/>
        <w:rPr>
          <w:highlight w:val="green"/>
        </w:rPr>
      </w:pPr>
      <w:r w:rsidRPr="00E70B11">
        <w:rPr>
          <w:highlight w:val="green"/>
        </w:rPr>
        <w:t>N</w:t>
      </w:r>
      <w:r w:rsidRPr="008A7394">
        <w:t>orby RJ, Warren</w:t>
      </w:r>
      <w:r w:rsidR="00416F32">
        <w:t xml:space="preserve"> JM, </w:t>
      </w:r>
      <w:r w:rsidRPr="00416F32">
        <w:t>Iversen</w:t>
      </w:r>
      <w:r w:rsidR="00416F32">
        <w:t xml:space="preserve"> CM</w:t>
      </w:r>
      <w:r w:rsidRPr="00416F32">
        <w:t>, Medlyn</w:t>
      </w:r>
      <w:r w:rsidR="00416F32">
        <w:t xml:space="preserve"> BE</w:t>
      </w:r>
      <w:r w:rsidRPr="00416F32">
        <w:t>, McMurtrie</w:t>
      </w:r>
      <w:r w:rsidR="00416F32">
        <w:t xml:space="preserve"> RE. </w:t>
      </w:r>
      <w:r w:rsidRPr="00416F32">
        <w:t>2010</w:t>
      </w:r>
      <w:r w:rsidR="00416F32">
        <w:t xml:space="preserve">. </w:t>
      </w:r>
      <w:r w:rsidRPr="00416F32">
        <w:t>CO2 enhancement of forest productivity constrained by limited nitrogen availability. Proceedings of the National Academy of Sciences of the United States of America 107(45)</w:t>
      </w:r>
      <w:r w:rsidR="00416F32">
        <w:t>:</w:t>
      </w:r>
      <w:r w:rsidRPr="00416F32">
        <w:t>19368-73. http://dx.doi.org/10.1073/pnas.1006463107</w:t>
      </w:r>
    </w:p>
    <w:p w14:paraId="5B62CF62" w14:textId="45B2A044" w:rsidR="00033581" w:rsidRDefault="00033581" w:rsidP="00CC3578">
      <w:pPr>
        <w:pStyle w:val="nrpsLiteraturecited"/>
        <w:rPr>
          <w:highlight w:val="green"/>
        </w:rPr>
      </w:pPr>
      <w:r w:rsidRPr="003B201B">
        <w:rPr>
          <w:color w:val="auto"/>
          <w:szCs w:val="20"/>
          <w:highlight w:val="green"/>
          <w:lang w:val="en"/>
        </w:rPr>
        <w:t>[N</w:t>
      </w:r>
      <w:r w:rsidRPr="008A7394">
        <w:rPr>
          <w:color w:val="auto"/>
          <w:szCs w:val="20"/>
          <w:lang w:val="en"/>
        </w:rPr>
        <w:t>WS] National</w:t>
      </w:r>
      <w:r>
        <w:rPr>
          <w:color w:val="auto"/>
          <w:szCs w:val="20"/>
          <w:lang w:val="en"/>
        </w:rPr>
        <w:t xml:space="preserve"> Weather Service [undated]. Weather-related fatality and injury statistics</w:t>
      </w:r>
      <w:r w:rsidR="003B201B">
        <w:rPr>
          <w:color w:val="auto"/>
          <w:szCs w:val="20"/>
          <w:lang w:val="en"/>
        </w:rPr>
        <w:t xml:space="preserve"> </w:t>
      </w:r>
      <w:r>
        <w:rPr>
          <w:color w:val="auto"/>
          <w:szCs w:val="20"/>
          <w:lang w:val="en"/>
        </w:rPr>
        <w:t>[web</w:t>
      </w:r>
      <w:r w:rsidR="003B201B">
        <w:rPr>
          <w:color w:val="auto"/>
          <w:szCs w:val="20"/>
          <w:lang w:val="en"/>
        </w:rPr>
        <w:t>site</w:t>
      </w:r>
      <w:r>
        <w:rPr>
          <w:color w:val="auto"/>
          <w:szCs w:val="20"/>
          <w:lang w:val="en"/>
        </w:rPr>
        <w:t>].</w:t>
      </w:r>
      <w:r w:rsidR="003B201B">
        <w:rPr>
          <w:color w:val="auto"/>
          <w:szCs w:val="20"/>
          <w:lang w:val="en"/>
        </w:rPr>
        <w:t xml:space="preserve"> Available online </w:t>
      </w:r>
      <w:hyperlink r:id="rId109" w:history="1">
        <w:r>
          <w:rPr>
            <w:color w:val="auto"/>
            <w:szCs w:val="20"/>
            <w:lang w:val="en"/>
          </w:rPr>
          <w:t>https://www.weather.gov/hazstat/</w:t>
        </w:r>
      </w:hyperlink>
      <w:r>
        <w:rPr>
          <w:color w:val="auto"/>
          <w:szCs w:val="20"/>
          <w:lang w:val="en"/>
        </w:rPr>
        <w:t xml:space="preserve">. Accessed 19 Feb 2020.  </w:t>
      </w:r>
    </w:p>
    <w:p w14:paraId="647793A0" w14:textId="09EE95C4" w:rsidR="00CC3578" w:rsidRPr="007703E7" w:rsidRDefault="00CC3578" w:rsidP="00CC3578">
      <w:pPr>
        <w:pStyle w:val="nrpsLiteraturecited"/>
      </w:pPr>
      <w:r w:rsidRPr="00E70B11">
        <w:rPr>
          <w:highlight w:val="green"/>
        </w:rPr>
        <w:t>O</w:t>
      </w:r>
      <w:r w:rsidRPr="007703E7">
        <w:t>bradovich N, Migliorini R, Paulus MP, Rahwan I. 2018. Empirical evidence of mental health risks posed by climate change. Proceedings of the National Academy of Sciences 115(43):201801528. doi:10.1073/pnas.1801528115.</w:t>
      </w:r>
    </w:p>
    <w:p w14:paraId="5A673B90" w14:textId="77777777" w:rsidR="00CC3578" w:rsidRDefault="00CC3578" w:rsidP="00CC3578">
      <w:pPr>
        <w:pStyle w:val="nrpsLiteraturecited"/>
      </w:pPr>
      <w:r w:rsidRPr="00E70B11">
        <w:rPr>
          <w:highlight w:val="green"/>
        </w:rPr>
        <w:t>O</w:t>
      </w:r>
      <w:r w:rsidRPr="008A7394">
        <w:t>lsson D</w:t>
      </w:r>
      <w:r w:rsidRPr="00B62FE2">
        <w:t>, Mogren I, Forsberg B. 2013. Air pollution exposure in early pregnancy and adverse pregnancy outcomes: a register-based cohort study. Bmj Open. 3(2</w:t>
      </w:r>
      <w:proofErr w:type="gramStart"/>
      <w:r w:rsidRPr="00B62FE2">
        <w:t>):e</w:t>
      </w:r>
      <w:proofErr w:type="gramEnd"/>
      <w:r w:rsidRPr="00B62FE2">
        <w:t>001955. doi:10.1136/bmjopen-2012-001955.</w:t>
      </w:r>
    </w:p>
    <w:p w14:paraId="153E1AF4" w14:textId="4FA1D0BD" w:rsidR="00B8584B" w:rsidRPr="008D18F7" w:rsidRDefault="00B8584B" w:rsidP="00B8584B">
      <w:pPr>
        <w:pStyle w:val="nrpsLiteraturecited"/>
      </w:pPr>
      <w:r w:rsidRPr="00E70B11">
        <w:rPr>
          <w:highlight w:val="green"/>
        </w:rPr>
        <w:lastRenderedPageBreak/>
        <w:t>O</w:t>
      </w:r>
      <w:r w:rsidRPr="008A7394">
        <w:t>regon Health</w:t>
      </w:r>
      <w:r w:rsidRPr="00E357F8">
        <w:t xml:space="preserve"> Authority</w:t>
      </w:r>
      <w:r>
        <w:t>.</w:t>
      </w:r>
      <w:r w:rsidRPr="00E357F8">
        <w:t xml:space="preserve"> </w:t>
      </w:r>
      <w:r w:rsidRPr="00B8584B">
        <w:t>2014. Oregon climate and health profile report [report]. 88 p. Available http://www.oregon.gov/oha/PH/HEALTHYENVIRONMENTS/CLIMATECHANGE/Documents/oregon-climate-and-health-profile-report.pdf. Accessed 3 Mar 202.</w:t>
      </w:r>
    </w:p>
    <w:p w14:paraId="4564E65E" w14:textId="174489E1" w:rsidR="00CC3578" w:rsidRPr="00E70B11" w:rsidRDefault="00CC3578" w:rsidP="00CC3578">
      <w:pPr>
        <w:pStyle w:val="nrpsLiteraturecited"/>
        <w:rPr>
          <w:highlight w:val="green"/>
        </w:rPr>
      </w:pPr>
      <w:r w:rsidRPr="00E70B11">
        <w:rPr>
          <w:highlight w:val="green"/>
        </w:rPr>
        <w:t>O</w:t>
      </w:r>
      <w:r w:rsidRPr="008A7394">
        <w:t>regon Health</w:t>
      </w:r>
      <w:r w:rsidRPr="00E357F8">
        <w:t xml:space="preserve"> Authority</w:t>
      </w:r>
      <w:r w:rsidR="00B8584B">
        <w:t>.</w:t>
      </w:r>
      <w:r w:rsidRPr="00E357F8">
        <w:t xml:space="preserve"> 201</w:t>
      </w:r>
      <w:r w:rsidR="00B8584B">
        <w:t xml:space="preserve">9. Summer 2019 </w:t>
      </w:r>
      <w:r w:rsidRPr="00E357F8">
        <w:t xml:space="preserve">Oregon ESSENCE Hazard Report. </w:t>
      </w:r>
      <w:r w:rsidR="00B8584B">
        <w:t xml:space="preserve">4 p. Available online </w:t>
      </w:r>
      <w:r w:rsidR="00B8584B" w:rsidRPr="00B8584B">
        <w:t>http://www.oregon.gov/oha/PH/DISEASESCONDITIONS/COMMUNICABLEDISEASE/PREPAREDNESSSURVEILLANCEEPIDEMIOLOGY/ESSENCE/Documents/HazardReports/ESSENCE_Hazards.pdf</w:t>
      </w:r>
      <w:r w:rsidR="00B8584B">
        <w:t>. Accessed 3 Mar 2020.</w:t>
      </w:r>
    </w:p>
    <w:p w14:paraId="0839DC0D" w14:textId="0E9D393B" w:rsidR="00CC3578" w:rsidRPr="00376A65" w:rsidRDefault="00CC3578" w:rsidP="00CC3578">
      <w:pPr>
        <w:pStyle w:val="nrpsLiteraturecited"/>
      </w:pPr>
      <w:r w:rsidRPr="00E70B11">
        <w:rPr>
          <w:highlight w:val="green"/>
        </w:rPr>
        <w:t>O</w:t>
      </w:r>
      <w:r w:rsidRPr="00376A65">
        <w:t xml:space="preserve">rengo-Aguayo R, Stewart RW, de Arellano MA, Suárez-Kindy J, Young J. 2019. Disaster exposure and mental health among Puerto Rican youths after Hurricane Maria. </w:t>
      </w:r>
      <w:r w:rsidR="00376A65">
        <w:t xml:space="preserve">Journal of the American Medical Association </w:t>
      </w:r>
      <w:r w:rsidRPr="00376A65">
        <w:t>Jama Netw</w:t>
      </w:r>
      <w:r w:rsidR="00376A65">
        <w:t>ork</w:t>
      </w:r>
      <w:r w:rsidRPr="00376A65">
        <w:t xml:space="preserve"> Open 2(4</w:t>
      </w:r>
      <w:proofErr w:type="gramStart"/>
      <w:r w:rsidRPr="00376A65">
        <w:t>):e</w:t>
      </w:r>
      <w:proofErr w:type="gramEnd"/>
      <w:r w:rsidRPr="00376A65">
        <w:t>192619. doi:10.1001/jamanetworkopen.2019.2619.</w:t>
      </w:r>
    </w:p>
    <w:p w14:paraId="2EBB8E4E" w14:textId="2391C506" w:rsidR="00CC3578" w:rsidRPr="00C837FA" w:rsidRDefault="00CC3578" w:rsidP="00C837FA">
      <w:pPr>
        <w:pStyle w:val="nrpsLiteraturecited"/>
        <w:rPr>
          <w:highlight w:val="green"/>
        </w:rPr>
      </w:pPr>
      <w:r w:rsidRPr="00E70B11">
        <w:rPr>
          <w:highlight w:val="green"/>
        </w:rPr>
        <w:t>Os</w:t>
      </w:r>
      <w:r w:rsidRPr="008A7394">
        <w:t>tro BD</w:t>
      </w:r>
      <w:r w:rsidRPr="00033581">
        <w:t>, Roth LA, Green RS, Basu R. 2009. Estimating the mortality effect of the July 2006 California heat wave. Environ</w:t>
      </w:r>
      <w:r w:rsidR="00033581">
        <w:t xml:space="preserve">mental </w:t>
      </w:r>
      <w:r w:rsidRPr="00033581">
        <w:t>Res</w:t>
      </w:r>
      <w:r w:rsidR="00033581">
        <w:t>earch</w:t>
      </w:r>
      <w:r w:rsidRPr="00033581">
        <w:t xml:space="preserve"> 109(5):614–9. </w:t>
      </w:r>
      <w:proofErr w:type="gramStart"/>
      <w:r w:rsidRPr="00033581">
        <w:t>doi:10.1016/j.</w:t>
      </w:r>
      <w:r w:rsidRPr="00C837FA">
        <w:t>envres</w:t>
      </w:r>
      <w:proofErr w:type="gramEnd"/>
      <w:r w:rsidRPr="00C837FA">
        <w:t>.2009.03.010.</w:t>
      </w:r>
    </w:p>
    <w:p w14:paraId="6C4F06EC" w14:textId="4EB00111" w:rsidR="00CC3578" w:rsidRPr="00C837FA" w:rsidRDefault="00CC3578" w:rsidP="00C837FA">
      <w:pPr>
        <w:pStyle w:val="nrpsLiteraturecited"/>
      </w:pPr>
      <w:r w:rsidRPr="00C837FA">
        <w:rPr>
          <w:highlight w:val="green"/>
        </w:rPr>
        <w:t>P</w:t>
      </w:r>
      <w:r w:rsidRPr="00C837FA">
        <w:t>aerl</w:t>
      </w:r>
      <w:r w:rsidR="00C837FA" w:rsidRPr="00C837FA">
        <w:t xml:space="preserve"> </w:t>
      </w:r>
      <w:r w:rsidRPr="00C837FA">
        <w:t>HW</w:t>
      </w:r>
      <w:r w:rsidR="00C837FA" w:rsidRPr="00C837FA">
        <w:t xml:space="preserve">, </w:t>
      </w:r>
      <w:r w:rsidRPr="00C837FA">
        <w:t>Huisman</w:t>
      </w:r>
      <w:r w:rsidR="00C837FA" w:rsidRPr="00C837FA">
        <w:t xml:space="preserve"> J. </w:t>
      </w:r>
      <w:r w:rsidRPr="00C837FA">
        <w:t>2009</w:t>
      </w:r>
      <w:r w:rsidR="00C837FA" w:rsidRPr="00C837FA">
        <w:t xml:space="preserve">. </w:t>
      </w:r>
      <w:r w:rsidRPr="00C837FA">
        <w:t xml:space="preserve">Climate change: </w:t>
      </w:r>
      <w:r w:rsidR="00C837FA" w:rsidRPr="00C837FA">
        <w:t>a</w:t>
      </w:r>
      <w:r w:rsidRPr="00C837FA">
        <w:t xml:space="preserve"> catalyst for global expansion of harmful cyanobacterial blooms. Environmental Microbiology Reports 1(1)</w:t>
      </w:r>
      <w:r w:rsidR="00C837FA" w:rsidRPr="00C837FA">
        <w:t>:</w:t>
      </w:r>
      <w:r w:rsidRPr="00C837FA">
        <w:t xml:space="preserve">27-37. </w:t>
      </w:r>
      <w:r w:rsidR="00C837FA" w:rsidRPr="00C837FA">
        <w:t>doi:10.1111/j.1758-2229.2008.</w:t>
      </w:r>
      <w:proofErr w:type="gramStart"/>
      <w:r w:rsidR="00C837FA" w:rsidRPr="00C837FA">
        <w:t>00004.x.</w:t>
      </w:r>
      <w:proofErr w:type="gramEnd"/>
    </w:p>
    <w:p w14:paraId="2EC97B9B" w14:textId="2338B015" w:rsidR="00CC3578" w:rsidRPr="00542DB9" w:rsidRDefault="00CC3578" w:rsidP="00C837FA">
      <w:pPr>
        <w:pStyle w:val="nrpsLiteraturecited"/>
      </w:pPr>
      <w:r w:rsidRPr="00C837FA">
        <w:rPr>
          <w:highlight w:val="green"/>
        </w:rPr>
        <w:t>P</w:t>
      </w:r>
      <w:r w:rsidRPr="00C837FA">
        <w:t>age LA, Hajat S, Kovats SR. 2007. Relationship between daily suicide counts and temperature in England and Wales. Br</w:t>
      </w:r>
      <w:r w:rsidR="00542DB9" w:rsidRPr="00C837FA">
        <w:t xml:space="preserve">itish </w:t>
      </w:r>
      <w:r w:rsidRPr="00C837FA">
        <w:t>J</w:t>
      </w:r>
      <w:r w:rsidR="00542DB9" w:rsidRPr="00C837FA">
        <w:t xml:space="preserve">ournal of </w:t>
      </w:r>
      <w:r w:rsidRPr="00C837FA">
        <w:t>Psychiatry 191(2):106–12. doi:10.1192</w:t>
      </w:r>
      <w:r w:rsidRPr="00542DB9">
        <w:t>/bjp.bp.106.031948.</w:t>
      </w:r>
    </w:p>
    <w:p w14:paraId="0297A422" w14:textId="46795CF9" w:rsidR="00CC3578" w:rsidRPr="00F70F95" w:rsidRDefault="00CC3578" w:rsidP="00CC3578">
      <w:pPr>
        <w:pStyle w:val="nrpsLiteraturecited"/>
      </w:pPr>
      <w:r w:rsidRPr="00E70B11">
        <w:rPr>
          <w:highlight w:val="green"/>
        </w:rPr>
        <w:t>P</w:t>
      </w:r>
      <w:r w:rsidRPr="00F70F95">
        <w:t>alinkas LA, Wong M. 2019. Global climate change and mental healt</w:t>
      </w:r>
      <w:r w:rsidR="00F70F95">
        <w:t>h. Current Opinion in Psychology 32:12–</w:t>
      </w:r>
      <w:r w:rsidRPr="00F70F95">
        <w:t xml:space="preserve">6. </w:t>
      </w:r>
      <w:proofErr w:type="gramStart"/>
      <w:r w:rsidRPr="00F70F95">
        <w:t>doi:10.1016/j.copsyc</w:t>
      </w:r>
      <w:proofErr w:type="gramEnd"/>
      <w:r w:rsidRPr="00F70F95">
        <w:t>.2019.06.023.</w:t>
      </w:r>
    </w:p>
    <w:p w14:paraId="6B8A94FA" w14:textId="7D3470B0" w:rsidR="00CC3578" w:rsidRPr="0025310F" w:rsidRDefault="00CC3578" w:rsidP="00CC3578">
      <w:pPr>
        <w:pStyle w:val="nrpsLiteraturecited"/>
      </w:pPr>
      <w:r w:rsidRPr="00E70B11">
        <w:rPr>
          <w:highlight w:val="green"/>
        </w:rPr>
        <w:t>P</w:t>
      </w:r>
      <w:r w:rsidRPr="0025310F">
        <w:t>aterson DL, Wright H, Harris PN. 2018. Health risks of flood disasters. Clin</w:t>
      </w:r>
      <w:r w:rsidR="003B5089">
        <w:t>ical</w:t>
      </w:r>
      <w:r w:rsidRPr="0025310F">
        <w:t xml:space="preserve"> Infect</w:t>
      </w:r>
      <w:r w:rsidR="003B5089">
        <w:t>ious</w:t>
      </w:r>
      <w:r w:rsidRPr="0025310F">
        <w:t xml:space="preserve"> Dis</w:t>
      </w:r>
      <w:r w:rsidR="003B5089">
        <w:t>eases</w:t>
      </w:r>
      <w:r w:rsidRPr="0025310F">
        <w:t xml:space="preserve"> 67(9):1450–4. doi:10.1093/cid/ciy227.</w:t>
      </w:r>
    </w:p>
    <w:p w14:paraId="3E821E67" w14:textId="471B3333" w:rsidR="00CC3578" w:rsidRPr="007707CF" w:rsidRDefault="00CC3578" w:rsidP="00CC3578">
      <w:pPr>
        <w:pStyle w:val="nrpsLiteraturecited"/>
      </w:pPr>
      <w:r w:rsidRPr="00E70B11">
        <w:rPr>
          <w:highlight w:val="green"/>
        </w:rPr>
        <w:t>P</w:t>
      </w:r>
      <w:r w:rsidRPr="007707CF">
        <w:t>atz JA, Epstein PR, Burke TA, Balbus JM. 1996. Global climate change and emerging infectious diseases. J</w:t>
      </w:r>
      <w:r w:rsidR="00F0183D">
        <w:t>ournal of the American Medical Association</w:t>
      </w:r>
      <w:r w:rsidRPr="007707CF">
        <w:t xml:space="preserve"> 275(3):217–23. doi:10.1001/jama.1996.03530270057032.</w:t>
      </w:r>
    </w:p>
    <w:p w14:paraId="3D36C059" w14:textId="77777777" w:rsidR="00323239" w:rsidRPr="00323239" w:rsidRDefault="00E75F2E" w:rsidP="00323239">
      <w:pPr>
        <w:pStyle w:val="nrpsLiteraturecited"/>
      </w:pPr>
      <w:hyperlink r:id="rId110" w:history="1">
        <w:r w:rsidR="00323239" w:rsidRPr="00323239">
          <w:rPr>
            <w:rStyle w:val="Hyperlink"/>
            <w:color w:val="000000" w:themeColor="text1"/>
            <w:highlight w:val="green"/>
            <w:u w:val="none"/>
          </w:rPr>
          <w:t>P</w:t>
        </w:r>
        <w:r w:rsidR="00323239" w:rsidRPr="00323239">
          <w:rPr>
            <w:rStyle w:val="Hyperlink"/>
            <w:color w:val="000000" w:themeColor="text1"/>
            <w:u w:val="none"/>
          </w:rPr>
          <w:t>aulson JA</w:t>
        </w:r>
      </w:hyperlink>
      <w:r w:rsidR="00323239" w:rsidRPr="00323239">
        <w:t>, </w:t>
      </w:r>
      <w:hyperlink r:id="rId111" w:history="1">
        <w:r w:rsidR="00323239" w:rsidRPr="00323239">
          <w:rPr>
            <w:rStyle w:val="Hyperlink"/>
            <w:color w:val="000000" w:themeColor="text1"/>
            <w:u w:val="none"/>
          </w:rPr>
          <w:t>Ahdoot S</w:t>
        </w:r>
      </w:hyperlink>
      <w:r w:rsidR="00323239" w:rsidRPr="00323239">
        <w:t>, </w:t>
      </w:r>
      <w:hyperlink r:id="rId112" w:history="1">
        <w:r w:rsidR="00323239" w:rsidRPr="00323239">
          <w:rPr>
            <w:rStyle w:val="Hyperlink"/>
            <w:color w:val="000000" w:themeColor="text1"/>
            <w:u w:val="none"/>
          </w:rPr>
          <w:t>Baum CR</w:t>
        </w:r>
      </w:hyperlink>
      <w:r w:rsidR="00323239" w:rsidRPr="00323239">
        <w:t>, </w:t>
      </w:r>
      <w:hyperlink r:id="rId113" w:history="1">
        <w:r w:rsidR="00323239" w:rsidRPr="00323239">
          <w:rPr>
            <w:rStyle w:val="Hyperlink"/>
            <w:color w:val="000000" w:themeColor="text1"/>
            <w:u w:val="none"/>
          </w:rPr>
          <w:t>Bole A</w:t>
        </w:r>
      </w:hyperlink>
      <w:r w:rsidR="00323239" w:rsidRPr="00323239">
        <w:t>, </w:t>
      </w:r>
      <w:hyperlink r:id="rId114" w:history="1">
        <w:r w:rsidR="00323239" w:rsidRPr="00323239">
          <w:rPr>
            <w:rStyle w:val="Hyperlink"/>
            <w:color w:val="000000" w:themeColor="text1"/>
            <w:u w:val="none"/>
          </w:rPr>
          <w:t>Brumberg HL</w:t>
        </w:r>
      </w:hyperlink>
      <w:r w:rsidR="00323239" w:rsidRPr="00323239">
        <w:t>, </w:t>
      </w:r>
      <w:hyperlink r:id="rId115" w:history="1">
        <w:r w:rsidR="00323239" w:rsidRPr="00323239">
          <w:rPr>
            <w:rStyle w:val="Hyperlink"/>
            <w:color w:val="000000" w:themeColor="text1"/>
            <w:u w:val="none"/>
          </w:rPr>
          <w:t>Campbell CC</w:t>
        </w:r>
      </w:hyperlink>
      <w:r w:rsidR="00323239" w:rsidRPr="00323239">
        <w:t>, </w:t>
      </w:r>
      <w:hyperlink r:id="rId116" w:history="1">
        <w:r w:rsidR="00323239" w:rsidRPr="00323239">
          <w:rPr>
            <w:rStyle w:val="Hyperlink"/>
            <w:color w:val="000000" w:themeColor="text1"/>
            <w:u w:val="none"/>
          </w:rPr>
          <w:t>Lanphear BP</w:t>
        </w:r>
      </w:hyperlink>
      <w:r w:rsidR="00323239" w:rsidRPr="00323239">
        <w:t>, </w:t>
      </w:r>
      <w:hyperlink r:id="rId117" w:history="1">
        <w:r w:rsidR="00323239" w:rsidRPr="00323239">
          <w:rPr>
            <w:rStyle w:val="Hyperlink"/>
            <w:color w:val="000000" w:themeColor="text1"/>
            <w:u w:val="none"/>
          </w:rPr>
          <w:t>Lowry JA</w:t>
        </w:r>
      </w:hyperlink>
      <w:r w:rsidR="00323239" w:rsidRPr="00323239">
        <w:t>, </w:t>
      </w:r>
      <w:hyperlink r:id="rId118" w:history="1">
        <w:r w:rsidR="00323239" w:rsidRPr="00323239">
          <w:rPr>
            <w:rStyle w:val="Hyperlink"/>
            <w:color w:val="000000" w:themeColor="text1"/>
            <w:u w:val="none"/>
          </w:rPr>
          <w:t>Pacheco SE</w:t>
        </w:r>
      </w:hyperlink>
      <w:r w:rsidR="00323239" w:rsidRPr="00323239">
        <w:t>, </w:t>
      </w:r>
      <w:hyperlink r:id="rId119" w:history="1">
        <w:r w:rsidR="00323239" w:rsidRPr="00323239">
          <w:rPr>
            <w:rStyle w:val="Hyperlink"/>
            <w:color w:val="000000" w:themeColor="text1"/>
            <w:u w:val="none"/>
          </w:rPr>
          <w:t>Spanier AJ</w:t>
        </w:r>
      </w:hyperlink>
      <w:r w:rsidR="00323239" w:rsidRPr="00323239">
        <w:t>, </w:t>
      </w:r>
      <w:hyperlink r:id="rId120" w:history="1">
        <w:r w:rsidR="00323239" w:rsidRPr="00323239">
          <w:rPr>
            <w:rStyle w:val="Hyperlink"/>
            <w:color w:val="000000" w:themeColor="text1"/>
            <w:u w:val="none"/>
          </w:rPr>
          <w:t>Trasande L</w:t>
        </w:r>
      </w:hyperlink>
      <w:r w:rsidR="00323239" w:rsidRPr="00323239">
        <w:t>. 2015.</w:t>
      </w:r>
      <w:r w:rsidR="00323239">
        <w:t xml:space="preserve"> </w:t>
      </w:r>
      <w:r w:rsidR="00323239" w:rsidRPr="00323239">
        <w:t>Global climate change and children’s health. Pediatrics 136(5):992–7. doi:10.1542/peds.2015-3232.</w:t>
      </w:r>
    </w:p>
    <w:p w14:paraId="20D51855" w14:textId="3512448C" w:rsidR="00CC3578" w:rsidRPr="00EE0D70" w:rsidRDefault="00CC3578" w:rsidP="00CC3578">
      <w:pPr>
        <w:pStyle w:val="nrpsLiteraturecited"/>
      </w:pPr>
      <w:r w:rsidRPr="00E70B11">
        <w:rPr>
          <w:highlight w:val="green"/>
        </w:rPr>
        <w:t>Paz</w:t>
      </w:r>
      <w:r w:rsidRPr="00EE0D70">
        <w:t xml:space="preserve"> S. 2015. Climate change impacts on West Nile virus transmission in a global context. Philosophical Transactions Royal Soc</w:t>
      </w:r>
      <w:r w:rsidR="00EE0D70" w:rsidRPr="00EE0D70">
        <w:t xml:space="preserve">iety B </w:t>
      </w:r>
      <w:r w:rsidRPr="00EE0D70">
        <w:t>Biological Sci</w:t>
      </w:r>
      <w:r w:rsidR="00EE0D70" w:rsidRPr="00EE0D70">
        <w:t>ences</w:t>
      </w:r>
      <w:r w:rsidRPr="00EE0D70">
        <w:t xml:space="preserve"> 370(1665):20130561. doi:10.1098/rstb.2013.0561.</w:t>
      </w:r>
    </w:p>
    <w:p w14:paraId="2A133039" w14:textId="6C46A7E8" w:rsidR="00CC3578" w:rsidRPr="00FC5629" w:rsidRDefault="00CC3578" w:rsidP="00CC3578">
      <w:pPr>
        <w:pStyle w:val="nrpsLiteraturecited"/>
      </w:pPr>
      <w:r w:rsidRPr="00E70B11">
        <w:rPr>
          <w:highlight w:val="green"/>
        </w:rPr>
        <w:t>P</w:t>
      </w:r>
      <w:r w:rsidRPr="00FC5629">
        <w:t>erera</w:t>
      </w:r>
      <w:r w:rsidR="00FC5629">
        <w:t xml:space="preserve"> </w:t>
      </w:r>
      <w:r w:rsidRPr="00FC5629">
        <w:t>FP. 2017</w:t>
      </w:r>
      <w:r w:rsidR="00FC5629">
        <w:t xml:space="preserve">. </w:t>
      </w:r>
      <w:r w:rsidRPr="00FC5629">
        <w:t xml:space="preserve">Multiple threats to child health from fossil fuel combustion: </w:t>
      </w:r>
      <w:r w:rsidR="00FC5629">
        <w:t>i</w:t>
      </w:r>
      <w:r w:rsidRPr="00FC5629">
        <w:t>mpacts of air pollution and climate change. Environmental Health Perspectives 125</w:t>
      </w:r>
      <w:r w:rsidR="00FC5629">
        <w:t>:</w:t>
      </w:r>
      <w:r w:rsidRPr="00FC5629">
        <w:t xml:space="preserve">141-8. </w:t>
      </w:r>
      <w:r w:rsidR="0049325E">
        <w:t xml:space="preserve">Available online </w:t>
      </w:r>
      <w:hyperlink r:id="rId121" w:history="1">
        <w:r w:rsidR="0049325E" w:rsidRPr="008B1882">
          <w:rPr>
            <w:rStyle w:val="Hyperlink"/>
          </w:rPr>
          <w:t>http://dx.doi.org/10.1289/EHP299</w:t>
        </w:r>
      </w:hyperlink>
      <w:r w:rsidR="0049325E">
        <w:t>. Accessed 3 Mar 2020.</w:t>
      </w:r>
    </w:p>
    <w:p w14:paraId="3D2DCF27" w14:textId="7BAA5E07" w:rsidR="00CC3578" w:rsidRPr="00BE6221" w:rsidRDefault="00CC3578" w:rsidP="00CC3578">
      <w:pPr>
        <w:pStyle w:val="nrpsLiteraturecited"/>
      </w:pPr>
      <w:r w:rsidRPr="00E70B11">
        <w:rPr>
          <w:highlight w:val="green"/>
        </w:rPr>
        <w:t>P</w:t>
      </w:r>
      <w:r w:rsidRPr="00BE6221">
        <w:t>eterson W, Bond</w:t>
      </w:r>
      <w:r w:rsidR="00BE6221" w:rsidRPr="00BE6221">
        <w:t xml:space="preserve"> N</w:t>
      </w:r>
      <w:r w:rsidRPr="00BE6221">
        <w:t>, Robert</w:t>
      </w:r>
      <w:r w:rsidR="00BE6221" w:rsidRPr="00BE6221">
        <w:t xml:space="preserve"> M. </w:t>
      </w:r>
      <w:r w:rsidRPr="00BE6221">
        <w:t>2015</w:t>
      </w:r>
      <w:r w:rsidR="00BE6221" w:rsidRPr="00BE6221">
        <w:t>. The warm blob</w:t>
      </w:r>
      <w:r w:rsidR="00BE6221">
        <w:t>—</w:t>
      </w:r>
      <w:r w:rsidR="00BE6221" w:rsidRPr="00BE6221">
        <w:t xml:space="preserve">conditions in the northeastern Pacific Ocean [article]. </w:t>
      </w:r>
      <w:r w:rsidRPr="00BE6221">
        <w:t>PICES Press 23(1)</w:t>
      </w:r>
      <w:r w:rsidR="00BE6221" w:rsidRPr="00BE6221">
        <w:t>:</w:t>
      </w:r>
      <w:r w:rsidRPr="00BE6221">
        <w:t xml:space="preserve">36-8. </w:t>
      </w:r>
      <w:r w:rsidR="00BE6221" w:rsidRPr="00BE6221">
        <w:t>Available online https://www.pices.int/publications/pices_press/volume23/PPJanuary2015.pdf. Accessed 3 Mar 2020.</w:t>
      </w:r>
    </w:p>
    <w:p w14:paraId="016202AC" w14:textId="77777777" w:rsidR="00CC3578" w:rsidRPr="00E70B11" w:rsidRDefault="00CC3578" w:rsidP="00CC3578">
      <w:pPr>
        <w:pStyle w:val="nrpsLiteraturecited"/>
        <w:rPr>
          <w:highlight w:val="green"/>
        </w:rPr>
      </w:pPr>
      <w:r w:rsidRPr="00E70B11">
        <w:rPr>
          <w:highlight w:val="green"/>
        </w:rPr>
        <w:t>R</w:t>
      </w:r>
      <w:r w:rsidRPr="008A7394">
        <w:t>appold AG, Stone</w:t>
      </w:r>
      <w:r w:rsidRPr="00B62FE2">
        <w:t xml:space="preserve"> SL, Cascio WE, Neas LM, Kilaru VJ, Carraway M, Szykman JJ, Ising A, Cleve WE, Meredith JT</w:t>
      </w:r>
      <w:r w:rsidRPr="00A56CD9">
        <w:rPr>
          <w:highlight w:val="yellow"/>
        </w:rPr>
        <w:t>, et al</w:t>
      </w:r>
      <w:r w:rsidRPr="00B62FE2">
        <w:t xml:space="preserve">. 2011. Peat bog wildfire smoke exposure in rural North Carolina is associated with cardiopulmonary </w:t>
      </w:r>
      <w:commentRangeStart w:id="605"/>
      <w:r w:rsidRPr="00B62FE2">
        <w:t xml:space="preserve">Emergency Department </w:t>
      </w:r>
      <w:commentRangeEnd w:id="605"/>
      <w:r w:rsidR="00B62FE2">
        <w:rPr>
          <w:rStyle w:val="CommentReference"/>
          <w:rFonts w:asciiTheme="minorHAnsi" w:hAnsiTheme="minorHAnsi"/>
        </w:rPr>
        <w:commentReference w:id="605"/>
      </w:r>
      <w:r w:rsidRPr="00B62FE2">
        <w:t>visits assessed through syndromic surveillance. Environmental Health Perspectives. 119(10):1415–1420. doi:10.1289/ehp.1003206.</w:t>
      </w:r>
    </w:p>
    <w:p w14:paraId="2F474F88" w14:textId="14FBB9CE" w:rsidR="00EF1379" w:rsidRPr="00E70B11" w:rsidRDefault="00EF1379" w:rsidP="00EF1379">
      <w:pPr>
        <w:pStyle w:val="nrpsLiteraturecited"/>
        <w:rPr>
          <w:highlight w:val="green"/>
        </w:rPr>
      </w:pPr>
      <w:r w:rsidRPr="00E70B11">
        <w:rPr>
          <w:highlight w:val="green"/>
        </w:rPr>
        <w:lastRenderedPageBreak/>
        <w:t>R</w:t>
      </w:r>
      <w:r w:rsidRPr="008A7394">
        <w:t>eid</w:t>
      </w:r>
      <w:r w:rsidR="00202DBF" w:rsidRPr="008A7394">
        <w:t xml:space="preserve"> </w:t>
      </w:r>
      <w:r w:rsidRPr="008A7394">
        <w:t>CE</w:t>
      </w:r>
      <w:r w:rsidRPr="00202DBF">
        <w:t>, O’Neill</w:t>
      </w:r>
      <w:r w:rsidR="00202DBF">
        <w:t xml:space="preserve"> MS</w:t>
      </w:r>
      <w:r w:rsidRPr="00202DBF">
        <w:t>, Gronlund</w:t>
      </w:r>
      <w:r w:rsidR="00202DBF">
        <w:t xml:space="preserve"> CJ</w:t>
      </w:r>
      <w:r w:rsidRPr="00202DBF">
        <w:t>, Brines</w:t>
      </w:r>
      <w:r w:rsidR="00202DBF">
        <w:t xml:space="preserve"> SJ</w:t>
      </w:r>
      <w:r w:rsidRPr="00202DBF">
        <w:t>,</w:t>
      </w:r>
      <w:r w:rsidR="00202DBF">
        <w:t xml:space="preserve"> </w:t>
      </w:r>
      <w:r w:rsidRPr="00202DBF">
        <w:t>Brown</w:t>
      </w:r>
      <w:r w:rsidR="00202DBF">
        <w:t xml:space="preserve"> DG</w:t>
      </w:r>
      <w:r w:rsidRPr="00202DBF">
        <w:t>, Diez-Roux</w:t>
      </w:r>
      <w:r w:rsidR="00202DBF">
        <w:t xml:space="preserve"> AV</w:t>
      </w:r>
      <w:r w:rsidRPr="00202DBF">
        <w:t>, Schwartz</w:t>
      </w:r>
      <w:r w:rsidR="00202DBF">
        <w:t xml:space="preserve"> J. </w:t>
      </w:r>
      <w:r w:rsidRPr="00202DBF">
        <w:t>2009</w:t>
      </w:r>
      <w:r w:rsidR="00202DBF">
        <w:t>.</w:t>
      </w:r>
      <w:r w:rsidRPr="00202DBF">
        <w:t xml:space="preserve"> Mapping </w:t>
      </w:r>
      <w:r w:rsidR="00202DBF">
        <w:t>c</w:t>
      </w:r>
      <w:r w:rsidRPr="00202DBF">
        <w:t xml:space="preserve">ommunity </w:t>
      </w:r>
      <w:r w:rsidR="00202DBF">
        <w:t>d</w:t>
      </w:r>
      <w:r w:rsidRPr="00202DBF">
        <w:t xml:space="preserve">eterminants of </w:t>
      </w:r>
      <w:r w:rsidR="00202DBF">
        <w:t>h</w:t>
      </w:r>
      <w:r w:rsidRPr="00202DBF">
        <w:t xml:space="preserve">eat </w:t>
      </w:r>
      <w:r w:rsidR="00202DBF">
        <w:t>v</w:t>
      </w:r>
      <w:r w:rsidRPr="00202DBF">
        <w:t>ulnerability. Environmental Health Perspectives 117</w:t>
      </w:r>
      <w:r w:rsidR="00202DBF">
        <w:t>:</w:t>
      </w:r>
      <w:r w:rsidRPr="00202DBF">
        <w:t>1730-6. </w:t>
      </w:r>
    </w:p>
    <w:p w14:paraId="0D1430AE" w14:textId="62ECCA50" w:rsidR="00202DBF" w:rsidRPr="00733CC7" w:rsidRDefault="00202DBF" w:rsidP="00202DBF">
      <w:pPr>
        <w:pStyle w:val="nrpsLiteraturecited"/>
      </w:pPr>
      <w:r w:rsidRPr="00E70B11">
        <w:rPr>
          <w:highlight w:val="green"/>
        </w:rPr>
        <w:t>R</w:t>
      </w:r>
      <w:r w:rsidRPr="008A7394">
        <w:t>eid CE</w:t>
      </w:r>
      <w:r w:rsidRPr="00733CC7">
        <w:t>, Mann J, Alfasso R, English PB, King GC, Lincoln RA, Margolis HG, Rubado DJ, Sabato JE, West NL. 2012. Evaluation of a heat vulnerability index on abnormally hot days: an environmental public health tracking study. Environmental Health Perspectives 120:715-20. </w:t>
      </w:r>
    </w:p>
    <w:p w14:paraId="280D33BD" w14:textId="3749DA5D" w:rsidR="00CC3578" w:rsidRPr="00B62FE2" w:rsidRDefault="00CC3578" w:rsidP="00CC3578">
      <w:pPr>
        <w:pStyle w:val="nrpsLiteraturecited"/>
        <w:rPr>
          <w:highlight w:val="cyan"/>
        </w:rPr>
      </w:pPr>
      <w:r w:rsidRPr="00E70B11">
        <w:rPr>
          <w:highlight w:val="green"/>
        </w:rPr>
        <w:t>Reid C, Jerrett M, Tager I, Petersen M, Mann</w:t>
      </w:r>
      <w:r w:rsidR="00202DBF">
        <w:rPr>
          <w:highlight w:val="green"/>
        </w:rPr>
        <w:t xml:space="preserve"> </w:t>
      </w:r>
      <w:r w:rsidRPr="00E70B11">
        <w:rPr>
          <w:highlight w:val="green"/>
        </w:rPr>
        <w:t xml:space="preserve">J, Balmes J. </w:t>
      </w:r>
      <w:r w:rsidRPr="00202DBF">
        <w:rPr>
          <w:highlight w:val="yellow"/>
        </w:rPr>
        <w:t>2016</w:t>
      </w:r>
      <w:r w:rsidRPr="00B62FE2">
        <w:rPr>
          <w:highlight w:val="cyan"/>
        </w:rPr>
        <w:t>. Differential respiratory health effects from the 2008 northern California wildfires:</w:t>
      </w:r>
      <w:r w:rsidR="00202DBF" w:rsidRPr="00B62FE2">
        <w:rPr>
          <w:highlight w:val="cyan"/>
        </w:rPr>
        <w:t xml:space="preserve"> a</w:t>
      </w:r>
      <w:r w:rsidRPr="00B62FE2">
        <w:rPr>
          <w:highlight w:val="cyan"/>
        </w:rPr>
        <w:t xml:space="preserve"> spatiotemporal approach</w:t>
      </w:r>
      <w:r w:rsidR="00202DBF" w:rsidRPr="00B62FE2">
        <w:rPr>
          <w:highlight w:val="cyan"/>
        </w:rPr>
        <w:t>.</w:t>
      </w:r>
      <w:r w:rsidRPr="00B62FE2">
        <w:rPr>
          <w:highlight w:val="cyan"/>
        </w:rPr>
        <w:t xml:space="preserve"> Environmental Research 150</w:t>
      </w:r>
      <w:r w:rsidR="00202DBF" w:rsidRPr="00B62FE2">
        <w:rPr>
          <w:highlight w:val="cyan"/>
        </w:rPr>
        <w:t>:</w:t>
      </w:r>
      <w:r w:rsidRPr="00B62FE2">
        <w:rPr>
          <w:highlight w:val="cyan"/>
        </w:rPr>
        <w:t>227-35. https://dx.doi.org/10.1016/j.envres.2016.06.012</w:t>
      </w:r>
    </w:p>
    <w:p w14:paraId="4F45C4DA" w14:textId="239CD897" w:rsidR="00CC3578" w:rsidRDefault="00CC3578" w:rsidP="00CC3578">
      <w:pPr>
        <w:pStyle w:val="nrpsLiteraturecited"/>
        <w:rPr>
          <w:highlight w:val="cyan"/>
        </w:rPr>
      </w:pPr>
      <w:r w:rsidRPr="00E70B11">
        <w:rPr>
          <w:highlight w:val="green"/>
        </w:rPr>
        <w:t>Reid CE, Brauer</w:t>
      </w:r>
      <w:r w:rsidR="00202DBF">
        <w:rPr>
          <w:highlight w:val="green"/>
        </w:rPr>
        <w:t xml:space="preserve"> M</w:t>
      </w:r>
      <w:r w:rsidRPr="00E70B11">
        <w:rPr>
          <w:highlight w:val="green"/>
        </w:rPr>
        <w:t>, Johnston</w:t>
      </w:r>
      <w:r w:rsidR="00202DBF">
        <w:rPr>
          <w:highlight w:val="green"/>
        </w:rPr>
        <w:t xml:space="preserve"> FH</w:t>
      </w:r>
      <w:r w:rsidRPr="00E70B11">
        <w:rPr>
          <w:highlight w:val="green"/>
        </w:rPr>
        <w:t>, Jerrett</w:t>
      </w:r>
      <w:r w:rsidR="00202DBF">
        <w:rPr>
          <w:highlight w:val="green"/>
        </w:rPr>
        <w:t xml:space="preserve"> M</w:t>
      </w:r>
      <w:r w:rsidRPr="00E70B11">
        <w:rPr>
          <w:highlight w:val="green"/>
        </w:rPr>
        <w:t>, Balmes</w:t>
      </w:r>
      <w:r w:rsidR="00202DBF">
        <w:rPr>
          <w:highlight w:val="green"/>
        </w:rPr>
        <w:t xml:space="preserve"> JR</w:t>
      </w:r>
      <w:r w:rsidRPr="00E70B11">
        <w:rPr>
          <w:highlight w:val="green"/>
        </w:rPr>
        <w:t>, Elliott</w:t>
      </w:r>
      <w:r w:rsidR="00202DBF">
        <w:rPr>
          <w:highlight w:val="green"/>
        </w:rPr>
        <w:t xml:space="preserve"> CT. </w:t>
      </w:r>
      <w:r w:rsidRPr="00202DBF">
        <w:rPr>
          <w:highlight w:val="yellow"/>
        </w:rPr>
        <w:t>2016</w:t>
      </w:r>
      <w:r w:rsidR="00202DBF" w:rsidRPr="00B62FE2">
        <w:rPr>
          <w:highlight w:val="cyan"/>
        </w:rPr>
        <w:t xml:space="preserve">. </w:t>
      </w:r>
      <w:r w:rsidRPr="00B62FE2">
        <w:rPr>
          <w:highlight w:val="cyan"/>
        </w:rPr>
        <w:t>Critical review of health impacts of wildfire smoke exposure. Environmental Health Perspectives 124</w:t>
      </w:r>
      <w:r w:rsidR="00202DBF" w:rsidRPr="00B62FE2">
        <w:rPr>
          <w:highlight w:val="cyan"/>
        </w:rPr>
        <w:t>:</w:t>
      </w:r>
      <w:r w:rsidRPr="00B62FE2">
        <w:rPr>
          <w:highlight w:val="cyan"/>
        </w:rPr>
        <w:t xml:space="preserve">1334-43. </w:t>
      </w:r>
      <w:hyperlink r:id="rId122" w:history="1">
        <w:r w:rsidR="00F2052D" w:rsidRPr="00C60678">
          <w:rPr>
            <w:rStyle w:val="Hyperlink"/>
            <w:highlight w:val="cyan"/>
          </w:rPr>
          <w:t>http://dx.doi.org/10.1289/ehp.1409277</w:t>
        </w:r>
      </w:hyperlink>
    </w:p>
    <w:p w14:paraId="3819ACAF" w14:textId="55399FF5" w:rsidR="00CC3578" w:rsidRPr="00A56CD9" w:rsidRDefault="00CC3578" w:rsidP="00CC3578">
      <w:pPr>
        <w:pStyle w:val="nrpsLiteraturecited"/>
      </w:pPr>
      <w:r w:rsidRPr="00E70B11">
        <w:rPr>
          <w:highlight w:val="green"/>
        </w:rPr>
        <w:t>R</w:t>
      </w:r>
      <w:r w:rsidRPr="008A7394">
        <w:t>eisen F,</w:t>
      </w:r>
      <w:r w:rsidRPr="00A56CD9">
        <w:t xml:space="preserve"> </w:t>
      </w:r>
      <w:r w:rsidR="00A56CD9">
        <w:t>Du</w:t>
      </w:r>
      <w:r w:rsidRPr="00A56CD9">
        <w:t>ran S</w:t>
      </w:r>
      <w:r w:rsidR="00A56CD9">
        <w:t>M</w:t>
      </w:r>
      <w:r w:rsidRPr="00A56CD9">
        <w:t>, Flannigan M, Elliott C, Rideout K. 2015. Wildfire smoke and public health risk. International Journal of Wildland Fire</w:t>
      </w:r>
      <w:r w:rsidR="00A56CD9">
        <w:t xml:space="preserve"> </w:t>
      </w:r>
      <w:r w:rsidRPr="00A56CD9">
        <w:t>24(8):1029–44. doi:10.1071/WF15034.</w:t>
      </w:r>
    </w:p>
    <w:p w14:paraId="4C027616" w14:textId="0FB46DBF" w:rsidR="00CC3578" w:rsidRPr="000B2553" w:rsidRDefault="00CC3578" w:rsidP="00CC3578">
      <w:pPr>
        <w:pStyle w:val="nrpsLiteraturecited"/>
      </w:pPr>
      <w:r w:rsidRPr="00E70B11">
        <w:rPr>
          <w:highlight w:val="green"/>
        </w:rPr>
        <w:t>R</w:t>
      </w:r>
      <w:r w:rsidRPr="000B2553">
        <w:t xml:space="preserve">osenberg R, Lindsey NP, Fischer M, Gregory CJ, Hinckley AF, Mead PS, Paz-Bailey G, Waterman SH, Drexler NA, Kersh GJ, </w:t>
      </w:r>
      <w:r w:rsidR="000B2553">
        <w:rPr>
          <w:color w:val="000000"/>
          <w:szCs w:val="23"/>
        </w:rPr>
        <w:t>Hooks H, Partridge SK, Visser SN, Beard CB, Petersen LR.</w:t>
      </w:r>
      <w:r w:rsidRPr="000B2553">
        <w:t xml:space="preserve"> 2018. Vital signs: trends in reported vectorborne disease cases—United States and territories, 2004–2016. Morbidity Mortal W</w:t>
      </w:r>
      <w:r w:rsidR="000B2553">
        <w:t>ee</w:t>
      </w:r>
      <w:r w:rsidRPr="000B2553">
        <w:t>kly Rep</w:t>
      </w:r>
      <w:r w:rsidR="000B2553">
        <w:t xml:space="preserve">ort </w:t>
      </w:r>
      <w:r w:rsidRPr="000B2553">
        <w:t>67(17):496–501. doi:10.15585/mmwr.mm6717e1.</w:t>
      </w:r>
    </w:p>
    <w:p w14:paraId="157912E5" w14:textId="1781BC38" w:rsidR="00CC3578" w:rsidRPr="00757A3A" w:rsidRDefault="00CC3578" w:rsidP="00CC3578">
      <w:pPr>
        <w:pStyle w:val="nrpsLiteraturecited"/>
      </w:pPr>
      <w:r w:rsidRPr="00E70B11">
        <w:rPr>
          <w:highlight w:val="green"/>
        </w:rPr>
        <w:t>R</w:t>
      </w:r>
      <w:r w:rsidRPr="008A7394">
        <w:t>oss</w:t>
      </w:r>
      <w:r w:rsidRPr="00757A3A">
        <w:t xml:space="preserve"> ME, Vicedo-Cabrera AM, Kopp RE, Song L, Goldfarb DS, Pulido J, Warner S, Furth SL, Tasian GE. 2018. Assessment of the combination of temperature and relative humidity on kidney stone presentations. Environ</w:t>
      </w:r>
      <w:r w:rsidR="00F855BC">
        <w:t>mental</w:t>
      </w:r>
      <w:r w:rsidRPr="00757A3A">
        <w:t xml:space="preserve"> Res</w:t>
      </w:r>
      <w:r w:rsidR="00F855BC">
        <w:t xml:space="preserve">earch </w:t>
      </w:r>
      <w:r w:rsidRPr="00757A3A">
        <w:t>162</w:t>
      </w:r>
      <w:r w:rsidR="00F855BC">
        <w:t>:</w:t>
      </w:r>
      <w:r w:rsidRPr="00757A3A">
        <w:t xml:space="preserve">97–105. </w:t>
      </w:r>
      <w:proofErr w:type="gramStart"/>
      <w:r w:rsidRPr="00757A3A">
        <w:t>doi:10.1016/j.envres</w:t>
      </w:r>
      <w:proofErr w:type="gramEnd"/>
      <w:r w:rsidRPr="00757A3A">
        <w:t>.2017.12.020.</w:t>
      </w:r>
    </w:p>
    <w:p w14:paraId="60D69A0E" w14:textId="00417224" w:rsidR="00CC3578" w:rsidRPr="00F2052D" w:rsidRDefault="00CC3578" w:rsidP="00CC3578">
      <w:pPr>
        <w:pStyle w:val="nrpsLiteraturecited"/>
      </w:pPr>
      <w:r w:rsidRPr="00E70B11">
        <w:rPr>
          <w:highlight w:val="green"/>
        </w:rPr>
        <w:t>R</w:t>
      </w:r>
      <w:r w:rsidRPr="008A7394">
        <w:t>unning</w:t>
      </w:r>
      <w:r w:rsidRPr="00F2052D">
        <w:t xml:space="preserve"> SW. 2006. Is global warming causing more, larger wildfires? Science 313(5789):927–8. doi:10.1126/science.1130370.</w:t>
      </w:r>
    </w:p>
    <w:p w14:paraId="23E0F423" w14:textId="3831F87A" w:rsidR="00CC3578" w:rsidRPr="003B5089" w:rsidRDefault="00CC3578" w:rsidP="00CC3578">
      <w:pPr>
        <w:pStyle w:val="nrpsLiteraturecited"/>
      </w:pPr>
      <w:r w:rsidRPr="00E70B11">
        <w:rPr>
          <w:highlight w:val="green"/>
        </w:rPr>
        <w:t>R</w:t>
      </w:r>
      <w:r w:rsidRPr="003B5089">
        <w:t>yan B, Franklin RC, Burkle FM, Aitken P, Smith E, Watt K, Leggat P. 2015. Identifying and describing the impact of cyclone</w:t>
      </w:r>
      <w:r w:rsidR="003B5089">
        <w:t>-</w:t>
      </w:r>
      <w:r w:rsidRPr="003B5089">
        <w:t>, storm</w:t>
      </w:r>
      <w:r w:rsidR="003B5089">
        <w:t>-,</w:t>
      </w:r>
      <w:r w:rsidRPr="003B5089">
        <w:t xml:space="preserve"> and flood</w:t>
      </w:r>
      <w:r w:rsidR="003B5089">
        <w:t>-</w:t>
      </w:r>
      <w:r w:rsidRPr="003B5089">
        <w:t>related disasters on treatment management, care</w:t>
      </w:r>
      <w:r w:rsidR="003B5089">
        <w:t>,</w:t>
      </w:r>
      <w:r w:rsidRPr="003B5089">
        <w:t xml:space="preserve"> and exacerbations of non-communicable diseases and the implications for </w:t>
      </w:r>
      <w:r w:rsidR="003B5089">
        <w:t>p</w:t>
      </w:r>
      <w:r w:rsidRPr="003B5089">
        <w:t xml:space="preserve">ublic </w:t>
      </w:r>
      <w:r w:rsidR="003B5089">
        <w:t>h</w:t>
      </w:r>
      <w:r w:rsidRPr="003B5089">
        <w:t>ealth. P</w:t>
      </w:r>
      <w:r w:rsidR="003B5089">
        <w:t>LOS</w:t>
      </w:r>
      <w:r w:rsidRPr="003B5089">
        <w:t xml:space="preserve"> Curr</w:t>
      </w:r>
      <w:r w:rsidR="003B5089">
        <w:t>ent</w:t>
      </w:r>
      <w:r w:rsidRPr="003B5089">
        <w:t xml:space="preserve"> Disasters</w:t>
      </w:r>
      <w:r w:rsidR="003B5089">
        <w:t xml:space="preserve"> edition 1</w:t>
      </w:r>
      <w:r w:rsidRPr="003B5089">
        <w:t xml:space="preserve">. </w:t>
      </w:r>
      <w:proofErr w:type="gramStart"/>
      <w:r w:rsidRPr="003B5089">
        <w:t>doi:10.1371/currents.dis</w:t>
      </w:r>
      <w:proofErr w:type="gramEnd"/>
      <w:r w:rsidRPr="003B5089">
        <w:t>.62e9286d152de04799644dcca47d9288.</w:t>
      </w:r>
    </w:p>
    <w:p w14:paraId="0802AF85" w14:textId="11B76F9F" w:rsidR="00CC3578" w:rsidRPr="00014079" w:rsidRDefault="00CC3578" w:rsidP="00CC3578">
      <w:pPr>
        <w:pStyle w:val="nrpsLiteraturecited"/>
      </w:pPr>
      <w:r w:rsidRPr="00E70B11">
        <w:rPr>
          <w:highlight w:val="green"/>
        </w:rPr>
        <w:t>S</w:t>
      </w:r>
      <w:r w:rsidRPr="008A7394">
        <w:t>apkota A,</w:t>
      </w:r>
      <w:r w:rsidRPr="00014079">
        <w:t xml:space="preserve"> Symons</w:t>
      </w:r>
      <w:r w:rsidR="00014079">
        <w:t xml:space="preserve"> JM</w:t>
      </w:r>
      <w:r w:rsidRPr="00014079">
        <w:t>, Kleissl</w:t>
      </w:r>
      <w:r w:rsidR="00014079">
        <w:t xml:space="preserve"> J</w:t>
      </w:r>
      <w:r w:rsidRPr="00014079">
        <w:t>, Wang</w:t>
      </w:r>
      <w:r w:rsidR="00014079">
        <w:t xml:space="preserve"> L</w:t>
      </w:r>
      <w:r w:rsidRPr="00014079">
        <w:t>, Parlange</w:t>
      </w:r>
      <w:r w:rsidR="00014079">
        <w:t xml:space="preserve"> MB</w:t>
      </w:r>
      <w:r w:rsidRPr="00014079">
        <w:t>, Ondov</w:t>
      </w:r>
      <w:r w:rsidR="00014079">
        <w:t xml:space="preserve"> J</w:t>
      </w:r>
      <w:r w:rsidRPr="00014079">
        <w:t>, Breysse</w:t>
      </w:r>
      <w:r w:rsidR="00014079">
        <w:t xml:space="preserve"> PN</w:t>
      </w:r>
      <w:r w:rsidRPr="00014079">
        <w:t>, Diette</w:t>
      </w:r>
      <w:r w:rsidR="00014079">
        <w:t xml:space="preserve"> GB</w:t>
      </w:r>
      <w:r w:rsidRPr="00014079">
        <w:t>, Eggelston</w:t>
      </w:r>
      <w:r w:rsidR="00014079">
        <w:t xml:space="preserve"> PA</w:t>
      </w:r>
      <w:r w:rsidRPr="00014079">
        <w:t>, Buckley</w:t>
      </w:r>
      <w:r w:rsidR="00014079">
        <w:t xml:space="preserve"> TJ. </w:t>
      </w:r>
      <w:r w:rsidRPr="00014079">
        <w:t>2005</w:t>
      </w:r>
      <w:r w:rsidR="00014079">
        <w:t>. I</w:t>
      </w:r>
      <w:r w:rsidRPr="00014079">
        <w:t xml:space="preserve">mpact of the 2002 Canadian forest fires on particulate matter air quality in Baltimore City.  Environmental Science </w:t>
      </w:r>
      <w:r w:rsidR="00014079">
        <w:t xml:space="preserve">and </w:t>
      </w:r>
      <w:r w:rsidRPr="00014079">
        <w:t>Technology 39(1)</w:t>
      </w:r>
      <w:r w:rsidR="00014079">
        <w:t>:</w:t>
      </w:r>
      <w:r w:rsidRPr="00014079">
        <w:t>24-32. http://dx.doi.org/10.1021/es035311z</w:t>
      </w:r>
      <w:r w:rsidR="00014079">
        <w:t>.</w:t>
      </w:r>
    </w:p>
    <w:p w14:paraId="25457565" w14:textId="3AFE55F5" w:rsidR="00CC3578" w:rsidRDefault="00CC3578" w:rsidP="00CC3578">
      <w:pPr>
        <w:pStyle w:val="nrpsLiteraturecited"/>
      </w:pPr>
      <w:r w:rsidRPr="00E70B11">
        <w:rPr>
          <w:highlight w:val="green"/>
        </w:rPr>
        <w:t>S</w:t>
      </w:r>
      <w:r w:rsidRPr="008A7394">
        <w:t>choennagel</w:t>
      </w:r>
      <w:r w:rsidRPr="00F2052D">
        <w:t xml:space="preserve"> T, Balch JK, Brenkert-Smith H, Dennison PE, Harvey BJ, Krawchuk MA, Mietkiewicz N, Morgan P, Moritz MA, Rasker R, </w:t>
      </w:r>
      <w:r w:rsidRPr="00F2052D">
        <w:rPr>
          <w:highlight w:val="yellow"/>
        </w:rPr>
        <w:t>et al.</w:t>
      </w:r>
      <w:r w:rsidRPr="00F2052D">
        <w:t xml:space="preserve"> 2017. Adapt to more wildfire in western North American forests as climate changes. Proceedings of the National Academy of Sciences 114(18):4582–90. doi:10.1073/pnas.1617464114.</w:t>
      </w:r>
    </w:p>
    <w:p w14:paraId="4B5F52D2" w14:textId="06EE582C" w:rsidR="00CC3578" w:rsidRPr="004E43DD" w:rsidRDefault="00CC3578" w:rsidP="004E43DD">
      <w:pPr>
        <w:pStyle w:val="nrpsLiteraturecited"/>
      </w:pPr>
      <w:r w:rsidRPr="00E70B11">
        <w:rPr>
          <w:highlight w:val="green"/>
        </w:rPr>
        <w:t>S</w:t>
      </w:r>
      <w:r w:rsidRPr="00BE6221">
        <w:t>iddika</w:t>
      </w:r>
      <w:r w:rsidR="00BE6221" w:rsidRPr="00BE6221">
        <w:t xml:space="preserve"> </w:t>
      </w:r>
      <w:r w:rsidRPr="00BE6221">
        <w:t>N, Balogun</w:t>
      </w:r>
      <w:r w:rsidR="00BE6221">
        <w:t xml:space="preserve"> HA</w:t>
      </w:r>
      <w:r w:rsidRPr="00BE6221">
        <w:t>, Amegah</w:t>
      </w:r>
      <w:r w:rsidR="00BE6221">
        <w:t xml:space="preserve"> AK</w:t>
      </w:r>
      <w:r w:rsidRPr="00BE6221">
        <w:t>, Jaakkola</w:t>
      </w:r>
      <w:r w:rsidR="00BE6221">
        <w:t xml:space="preserve"> JJK. </w:t>
      </w:r>
      <w:r w:rsidRPr="00BE6221">
        <w:t>2016</w:t>
      </w:r>
      <w:r w:rsidR="00BE6221">
        <w:t xml:space="preserve">. </w:t>
      </w:r>
      <w:r w:rsidRPr="00BE6221">
        <w:t xml:space="preserve">Prenatal ambient air pollution exposure and the risk of stillbirth: </w:t>
      </w:r>
      <w:r w:rsidR="00BE6221">
        <w:t>s</w:t>
      </w:r>
      <w:r w:rsidRPr="00BE6221">
        <w:t xml:space="preserve">ystematic review and meta-analysis of </w:t>
      </w:r>
      <w:r w:rsidRPr="004E43DD">
        <w:t>the empirical evidence. Occupational and Environmental Medicine</w:t>
      </w:r>
      <w:r w:rsidR="00BE6221" w:rsidRPr="004E43DD">
        <w:t xml:space="preserve"> </w:t>
      </w:r>
      <w:r w:rsidRPr="004E43DD">
        <w:t>73(9)</w:t>
      </w:r>
      <w:r w:rsidR="00BE6221" w:rsidRPr="004E43DD">
        <w:t>:</w:t>
      </w:r>
      <w:r w:rsidRPr="004E43DD">
        <w:t xml:space="preserve">573-81. </w:t>
      </w:r>
      <w:r w:rsidR="004E43DD" w:rsidRPr="004E43DD">
        <w:t>doi:10.1136/oemed-2015-103086</w:t>
      </w:r>
      <w:r w:rsidR="00BE6221" w:rsidRPr="004E43DD">
        <w:t>.</w:t>
      </w:r>
    </w:p>
    <w:p w14:paraId="22F9172F" w14:textId="56B6DFEC" w:rsidR="00CC3578" w:rsidRPr="006E4084" w:rsidRDefault="00CC3578" w:rsidP="004E43DD">
      <w:pPr>
        <w:pStyle w:val="nrpsLiteraturecited"/>
      </w:pPr>
      <w:r w:rsidRPr="004E43DD">
        <w:rPr>
          <w:highlight w:val="green"/>
        </w:rPr>
        <w:t>S</w:t>
      </w:r>
      <w:r w:rsidRPr="006E4084">
        <w:t>mith MR, Myers SS. 2018. Impact of anthropogenic CO2 emissions on global human nutrition. Nat</w:t>
      </w:r>
      <w:r w:rsidR="006E4084">
        <w:t>ure</w:t>
      </w:r>
      <w:r w:rsidRPr="006E4084">
        <w:t xml:space="preserve"> Clim</w:t>
      </w:r>
      <w:r w:rsidR="006E4084">
        <w:t>ate</w:t>
      </w:r>
      <w:r w:rsidRPr="006E4084">
        <w:t xml:space="preserve"> Change 8:834–9. doi:10.1038/s41558-018-0253-3.</w:t>
      </w:r>
    </w:p>
    <w:p w14:paraId="048AE2DE" w14:textId="15364066" w:rsidR="00CC3578" w:rsidRPr="00E70B11" w:rsidRDefault="00CC3578" w:rsidP="00CC3578">
      <w:pPr>
        <w:pStyle w:val="nrpsLiteraturecited"/>
        <w:rPr>
          <w:highlight w:val="green"/>
        </w:rPr>
      </w:pPr>
      <w:r w:rsidRPr="00E70B11">
        <w:rPr>
          <w:highlight w:val="green"/>
        </w:rPr>
        <w:lastRenderedPageBreak/>
        <w:t>S</w:t>
      </w:r>
      <w:r w:rsidRPr="000B2553">
        <w:t>onenshine DE. 2018. Range expansion of tick disease vectors in North America: implications for spread of tick-borne disease. Int</w:t>
      </w:r>
      <w:r w:rsidR="000B2553">
        <w:t>ernational</w:t>
      </w:r>
      <w:r w:rsidRPr="000B2553">
        <w:t xml:space="preserve"> J</w:t>
      </w:r>
      <w:r w:rsidR="000B2553">
        <w:t xml:space="preserve">ournal of </w:t>
      </w:r>
      <w:r w:rsidRPr="000B2553">
        <w:t>Environ Res</w:t>
      </w:r>
      <w:r w:rsidR="000B2553">
        <w:t>earch</w:t>
      </w:r>
      <w:r w:rsidRPr="000B2553">
        <w:t xml:space="preserve"> </w:t>
      </w:r>
      <w:r w:rsidR="000B2553">
        <w:t xml:space="preserve">and </w:t>
      </w:r>
      <w:r w:rsidRPr="000B2553">
        <w:t>Pu</w:t>
      </w:r>
      <w:r w:rsidR="000B2553">
        <w:t>blic Health</w:t>
      </w:r>
      <w:r w:rsidRPr="000B2553">
        <w:t xml:space="preserve"> 15(3):478. doi:10.3390/ijerph15030478.</w:t>
      </w:r>
    </w:p>
    <w:p w14:paraId="5F2E0649" w14:textId="1851EE23" w:rsidR="00CC3578" w:rsidRPr="00F855BC" w:rsidRDefault="00CC3578" w:rsidP="00CC3578">
      <w:pPr>
        <w:pStyle w:val="nrpsLiteraturecited"/>
      </w:pPr>
      <w:r w:rsidRPr="00E70B11">
        <w:rPr>
          <w:highlight w:val="green"/>
        </w:rPr>
        <w:t>S</w:t>
      </w:r>
      <w:r w:rsidRPr="008A7394">
        <w:t>orensen C</w:t>
      </w:r>
      <w:r w:rsidRPr="00F855BC">
        <w:t>, Garcia-Trabanino R. 2019. A new era of climate medicine—addressing heat-triggered renal disease. New England Journal of Medicine. 381(8):693–6. doi:10.1056/nejmp1907859.</w:t>
      </w:r>
    </w:p>
    <w:p w14:paraId="2ACD0D47" w14:textId="07BA668E" w:rsidR="00CC3578" w:rsidRPr="00E357F8" w:rsidRDefault="00CC3578" w:rsidP="00CC3578">
      <w:pPr>
        <w:pStyle w:val="nrpsLiteraturecited"/>
      </w:pPr>
      <w:r w:rsidRPr="00E357F8">
        <w:rPr>
          <w:highlight w:val="green"/>
        </w:rPr>
        <w:t>S</w:t>
      </w:r>
      <w:r w:rsidRPr="008A7394">
        <w:t>pector JT, Bonauto</w:t>
      </w:r>
      <w:r w:rsidR="00E357F8">
        <w:t xml:space="preserve"> DK</w:t>
      </w:r>
      <w:r w:rsidRPr="00E357F8">
        <w:t>, Sheppard</w:t>
      </w:r>
      <w:r w:rsidR="00E357F8">
        <w:t xml:space="preserve"> L</w:t>
      </w:r>
      <w:r w:rsidRPr="00E357F8">
        <w:t>, Busch-Isaksen</w:t>
      </w:r>
      <w:r w:rsidR="00E357F8">
        <w:t xml:space="preserve"> T</w:t>
      </w:r>
      <w:r w:rsidRPr="00E357F8">
        <w:t>, Calkins</w:t>
      </w:r>
      <w:r w:rsidR="00E357F8">
        <w:t xml:space="preserve"> M</w:t>
      </w:r>
      <w:r w:rsidRPr="00E357F8">
        <w:t>, Adams</w:t>
      </w:r>
      <w:r w:rsidR="00E357F8">
        <w:t xml:space="preserve"> D</w:t>
      </w:r>
      <w:r w:rsidRPr="00E357F8">
        <w:t>, Lieblich</w:t>
      </w:r>
      <w:r w:rsidR="00E357F8">
        <w:t xml:space="preserve"> M</w:t>
      </w:r>
      <w:r w:rsidRPr="00E357F8">
        <w:t>,</w:t>
      </w:r>
      <w:r w:rsidR="00E357F8">
        <w:t xml:space="preserve"> </w:t>
      </w:r>
      <w:r w:rsidRPr="00E357F8">
        <w:t>Fenske</w:t>
      </w:r>
      <w:r w:rsidR="00E357F8">
        <w:t xml:space="preserve"> RA. </w:t>
      </w:r>
      <w:r w:rsidRPr="00E357F8">
        <w:t>2016</w:t>
      </w:r>
      <w:r w:rsidR="00E357F8">
        <w:t xml:space="preserve">. </w:t>
      </w:r>
      <w:r w:rsidRPr="00E357F8">
        <w:t>A case-crossover study of heat exposure and injury risk in outdoor agricultural workers. PLOS ONE 11(10</w:t>
      </w:r>
      <w:proofErr w:type="gramStart"/>
      <w:r w:rsidRPr="00E357F8">
        <w:t>)</w:t>
      </w:r>
      <w:r w:rsidR="00EF1379">
        <w:t>:</w:t>
      </w:r>
      <w:r w:rsidRPr="00E357F8">
        <w:t>e</w:t>
      </w:r>
      <w:proofErr w:type="gramEnd"/>
      <w:r w:rsidRPr="00E357F8">
        <w:t>016449</w:t>
      </w:r>
      <w:r w:rsidR="00E357F8" w:rsidRPr="00E357F8">
        <w:t>8</w:t>
      </w:r>
      <w:r w:rsidRPr="00E357F8">
        <w:t>. http://dx.doi.org/10.1371/journal.pone.0164498</w:t>
      </w:r>
    </w:p>
    <w:p w14:paraId="1AF70E86" w14:textId="5D717B92" w:rsidR="00CC3578" w:rsidRPr="009F26D5" w:rsidRDefault="00CC3578" w:rsidP="00CC3578">
      <w:pPr>
        <w:pStyle w:val="nrpsLiteraturecited"/>
      </w:pPr>
      <w:r w:rsidRPr="00E70B11">
        <w:rPr>
          <w:highlight w:val="green"/>
        </w:rPr>
        <w:t>S</w:t>
      </w:r>
      <w:r w:rsidRPr="009F26D5">
        <w:t>pracklen DV, Mickley</w:t>
      </w:r>
      <w:r w:rsidR="009F26D5">
        <w:t xml:space="preserve"> LJ</w:t>
      </w:r>
      <w:r w:rsidRPr="009F26D5">
        <w:t>, Logan</w:t>
      </w:r>
      <w:r w:rsidR="009F26D5">
        <w:t xml:space="preserve"> JA</w:t>
      </w:r>
      <w:r w:rsidRPr="009F26D5">
        <w:t>, Hudman</w:t>
      </w:r>
      <w:r w:rsidR="009F26D5">
        <w:t xml:space="preserve"> RC</w:t>
      </w:r>
      <w:r w:rsidRPr="009F26D5">
        <w:t>,</w:t>
      </w:r>
      <w:r w:rsidR="009F26D5">
        <w:t xml:space="preserve"> </w:t>
      </w:r>
      <w:r w:rsidRPr="009F26D5">
        <w:t>Yevich</w:t>
      </w:r>
      <w:r w:rsidR="009F26D5">
        <w:t xml:space="preserve"> R</w:t>
      </w:r>
      <w:r w:rsidRPr="009F26D5">
        <w:t>, Flannigan</w:t>
      </w:r>
      <w:r w:rsidR="009F26D5">
        <w:t xml:space="preserve"> MD</w:t>
      </w:r>
      <w:r w:rsidRPr="009F26D5">
        <w:t>,</w:t>
      </w:r>
      <w:r w:rsidR="009F26D5">
        <w:t xml:space="preserve"> </w:t>
      </w:r>
      <w:r w:rsidRPr="009F26D5">
        <w:t>Westerling</w:t>
      </w:r>
      <w:r w:rsidR="009F26D5">
        <w:t xml:space="preserve"> AL. </w:t>
      </w:r>
      <w:r w:rsidRPr="009F26D5">
        <w:t>2009</w:t>
      </w:r>
      <w:r w:rsidR="009F26D5">
        <w:t xml:space="preserve">. </w:t>
      </w:r>
      <w:r w:rsidRPr="009F26D5">
        <w:t xml:space="preserve">Impacts of climate change from 2000 to 2050 on wildfire activity and carbonaceous aerosol concentrations in the western United States. Journal of Geophysical Research </w:t>
      </w:r>
      <w:proofErr w:type="gramStart"/>
      <w:r w:rsidRPr="009F26D5">
        <w:t>114</w:t>
      </w:r>
      <w:r w:rsidR="009F26D5">
        <w:t>:</w:t>
      </w:r>
      <w:r w:rsidRPr="009F26D5">
        <w:t>D</w:t>
      </w:r>
      <w:proofErr w:type="gramEnd"/>
      <w:r w:rsidRPr="009F26D5">
        <w:t xml:space="preserve">20301. </w:t>
      </w:r>
      <w:r w:rsidR="009F26D5">
        <w:t xml:space="preserve">Available online </w:t>
      </w:r>
      <w:r w:rsidR="009F26D5" w:rsidRPr="009F26D5">
        <w:t>https://agupubs.onlinelibrary.wiley.com/doi/epdf/10.1029/2008JD010966</w:t>
      </w:r>
      <w:r w:rsidR="009F26D5">
        <w:t>. Accessed 3 Mar 2020.</w:t>
      </w:r>
    </w:p>
    <w:p w14:paraId="12F4F16A" w14:textId="126046D3" w:rsidR="00CC3578" w:rsidRPr="00630083" w:rsidRDefault="00CC3578" w:rsidP="00CC3578">
      <w:pPr>
        <w:pStyle w:val="nrpsLiteraturecited"/>
      </w:pPr>
      <w:r w:rsidRPr="00E70B11">
        <w:rPr>
          <w:highlight w:val="green"/>
        </w:rPr>
        <w:t>S</w:t>
      </w:r>
      <w:r w:rsidRPr="00630083">
        <w:t>pringmann M, Mason-D’Croz D, Robinson S, Garnett T, Godfray CH, Gollin D, Rayner M, Ballon P, Scarborough P. 2016. Global and regional health effects of future food production under climate change: a modelling study. Lancet 387(10031):1937–46. doi:10.1016/s0140-6736(15)01156-3.</w:t>
      </w:r>
    </w:p>
    <w:p w14:paraId="6017FB2F" w14:textId="7D1F1787" w:rsidR="00CC3578" w:rsidRPr="00E70B11" w:rsidRDefault="00CC3578" w:rsidP="00CC3578">
      <w:pPr>
        <w:pStyle w:val="nrpsLiteraturecited"/>
        <w:rPr>
          <w:highlight w:val="green"/>
        </w:rPr>
      </w:pPr>
      <w:r w:rsidRPr="00E70B11">
        <w:rPr>
          <w:highlight w:val="green"/>
        </w:rPr>
        <w:t>S</w:t>
      </w:r>
      <w:r w:rsidRPr="00BE6221">
        <w:t>un X, Luo</w:t>
      </w:r>
      <w:r w:rsidR="00BE6221">
        <w:t xml:space="preserve"> X</w:t>
      </w:r>
      <w:r w:rsidRPr="00BE6221">
        <w:t>, Zhao</w:t>
      </w:r>
      <w:r w:rsidR="00BE6221">
        <w:t xml:space="preserve"> C</w:t>
      </w:r>
      <w:r w:rsidRPr="00BE6221">
        <w:t>, Chung Ng</w:t>
      </w:r>
      <w:r w:rsidR="00BE6221">
        <w:t xml:space="preserve"> RW</w:t>
      </w:r>
      <w:r w:rsidRPr="00BE6221">
        <w:t>, Lim</w:t>
      </w:r>
      <w:r w:rsidR="00BE6221">
        <w:t xml:space="preserve"> CED</w:t>
      </w:r>
      <w:r w:rsidRPr="00BE6221">
        <w:t>, Zhang</w:t>
      </w:r>
      <w:r w:rsidR="00BE6221">
        <w:t xml:space="preserve"> B</w:t>
      </w:r>
      <w:r w:rsidRPr="00BE6221">
        <w:t>, Liu</w:t>
      </w:r>
      <w:r w:rsidR="00BE6221">
        <w:t xml:space="preserve"> T. </w:t>
      </w:r>
      <w:r w:rsidRPr="00BE6221">
        <w:t>2015</w:t>
      </w:r>
      <w:r w:rsidR="00BE6221">
        <w:t>.</w:t>
      </w:r>
      <w:r w:rsidRPr="00BE6221">
        <w:t xml:space="preserve"> The association between fine particulate matter exposure during pregnancy and preterm birth: </w:t>
      </w:r>
      <w:r w:rsidR="00BE6221" w:rsidRPr="00BE6221">
        <w:t>a</w:t>
      </w:r>
      <w:r w:rsidRPr="00BE6221">
        <w:t xml:space="preserve"> meta-analysis. BMC Pregnancy and Childbirth 15</w:t>
      </w:r>
      <w:r w:rsidR="00BE6221" w:rsidRPr="00BE6221">
        <w:t>:</w:t>
      </w:r>
      <w:r w:rsidRPr="00BE6221">
        <w:t>300. http://dx.doi.org/10.1186/s12884-015-0738-2</w:t>
      </w:r>
      <w:r w:rsidR="00BE6221" w:rsidRPr="00BE6221">
        <w:t>.</w:t>
      </w:r>
    </w:p>
    <w:p w14:paraId="130C2AFF" w14:textId="573B2784" w:rsidR="00CC3578" w:rsidRPr="00E70B11" w:rsidRDefault="00CC3578" w:rsidP="00CC3578">
      <w:pPr>
        <w:pStyle w:val="nrpsLiteraturecited"/>
        <w:rPr>
          <w:highlight w:val="green"/>
        </w:rPr>
      </w:pPr>
      <w:r w:rsidRPr="00E70B11">
        <w:rPr>
          <w:highlight w:val="green"/>
        </w:rPr>
        <w:t>T</w:t>
      </w:r>
      <w:r w:rsidRPr="008A7394">
        <w:t>i</w:t>
      </w:r>
      <w:commentRangeStart w:id="606"/>
      <w:r w:rsidRPr="008A7394">
        <w:t>nling</w:t>
      </w:r>
      <w:commentRangeEnd w:id="606"/>
      <w:r w:rsidR="00376A65">
        <w:rPr>
          <w:rStyle w:val="CommentReference"/>
          <w:rFonts w:asciiTheme="minorHAnsi" w:hAnsiTheme="minorHAnsi"/>
        </w:rPr>
        <w:commentReference w:id="606"/>
      </w:r>
      <w:r w:rsidRPr="008A7394">
        <w:t xml:space="preserve"> MA</w:t>
      </w:r>
      <w:r w:rsidRPr="00B62FE2">
        <w:t>, West JJ, Cascio WE, Kilaru V, Rappold AG. 2016. Repeating cardiopulmonary health effects in rural North Carolina population during a second large peat wildfire. Environmental Health 15(1):12. doi:10.1186/s12940-016-0093-4.</w:t>
      </w:r>
    </w:p>
    <w:p w14:paraId="39B56EA5" w14:textId="3B6D071A" w:rsidR="00F137E4" w:rsidRPr="00E70B11" w:rsidRDefault="00CC3578" w:rsidP="00CC3578">
      <w:pPr>
        <w:pStyle w:val="nrpsLiteraturecited"/>
        <w:rPr>
          <w:highlight w:val="green"/>
        </w:rPr>
      </w:pPr>
      <w:r w:rsidRPr="00E70B11">
        <w:rPr>
          <w:highlight w:val="green"/>
        </w:rPr>
        <w:t>T</w:t>
      </w:r>
      <w:r w:rsidRPr="008A7394">
        <w:t>omlinson C</w:t>
      </w:r>
      <w:r w:rsidR="00F137E4" w:rsidRPr="008A7394">
        <w:t>J</w:t>
      </w:r>
      <w:r w:rsidRPr="00F137E4">
        <w:t>, Chapman</w:t>
      </w:r>
      <w:r w:rsidR="00F137E4" w:rsidRPr="00F137E4">
        <w:t xml:space="preserve"> L</w:t>
      </w:r>
      <w:r w:rsidRPr="00F137E4">
        <w:t>, Thornes</w:t>
      </w:r>
      <w:r w:rsidR="00F137E4" w:rsidRPr="00F137E4">
        <w:t xml:space="preserve"> JE</w:t>
      </w:r>
      <w:r w:rsidRPr="00F137E4">
        <w:t>, Baker</w:t>
      </w:r>
      <w:r w:rsidR="00F137E4" w:rsidRPr="00F137E4">
        <w:t xml:space="preserve"> C. </w:t>
      </w:r>
      <w:r w:rsidRPr="00F137E4">
        <w:t>201</w:t>
      </w:r>
      <w:r w:rsidR="00F137E4" w:rsidRPr="00F137E4">
        <w:t xml:space="preserve">1. </w:t>
      </w:r>
      <w:r w:rsidRPr="00F137E4">
        <w:t>Including the urban heat island in spatial heat health risk assessment strategies. International Journal of Health Geographics 10</w:t>
      </w:r>
      <w:r w:rsidR="00F137E4">
        <w:t>(42)</w:t>
      </w:r>
      <w:r w:rsidRPr="00F137E4">
        <w:t>.</w:t>
      </w:r>
      <w:r w:rsidR="00F137E4">
        <w:t xml:space="preserve"> </w:t>
      </w:r>
      <w:r w:rsidR="00F137E4" w:rsidRPr="00F137E4">
        <w:t>https://doi.org/10.1186/1476-072X-10-42</w:t>
      </w:r>
      <w:r w:rsidR="00F137E4">
        <w:t>.</w:t>
      </w:r>
    </w:p>
    <w:p w14:paraId="4F5157ED" w14:textId="18425B31" w:rsidR="00CC3578" w:rsidRPr="000A52A9" w:rsidRDefault="00CC3578" w:rsidP="00CC3578">
      <w:pPr>
        <w:pStyle w:val="nrpsLiteraturecited"/>
      </w:pPr>
      <w:r w:rsidRPr="00E70B11">
        <w:rPr>
          <w:highlight w:val="green"/>
        </w:rPr>
        <w:t>T</w:t>
      </w:r>
      <w:r w:rsidRPr="008A7394">
        <w:t>rasande L</w:t>
      </w:r>
      <w:r w:rsidRPr="000A52A9">
        <w:t xml:space="preserve">, Malecha P, Attina TM. 2016. Particulate matter exposure and preterm birth: estimates of US attributable burden and economic costs. Environmental </w:t>
      </w:r>
      <w:r w:rsidR="000A52A9">
        <w:t>H</w:t>
      </w:r>
      <w:r w:rsidRPr="000A52A9">
        <w:t xml:space="preserve">ealth </w:t>
      </w:r>
      <w:r w:rsidR="000A52A9">
        <w:t>P</w:t>
      </w:r>
      <w:r w:rsidRPr="000A52A9">
        <w:t>erspectives 124(12):1913–8. doi:10.1289/ehp.1510810.</w:t>
      </w:r>
    </w:p>
    <w:p w14:paraId="7EA6ED9E" w14:textId="58D44464" w:rsidR="00CC3578" w:rsidRPr="00542DB9" w:rsidRDefault="00CC3578" w:rsidP="00CC3578">
      <w:pPr>
        <w:pStyle w:val="nrpsLiteraturecited"/>
      </w:pPr>
      <w:r w:rsidRPr="00E70B11">
        <w:rPr>
          <w:highlight w:val="green"/>
        </w:rPr>
        <w:t>T</w:t>
      </w:r>
      <w:r w:rsidRPr="00542DB9">
        <w:t>rombley J, Chalupka S, Anderko L. 2017. Climate change and mental health. Am</w:t>
      </w:r>
      <w:r w:rsidR="00542DB9">
        <w:t xml:space="preserve">erican </w:t>
      </w:r>
      <w:r w:rsidRPr="00542DB9">
        <w:t>J</w:t>
      </w:r>
      <w:r w:rsidR="00542DB9">
        <w:t xml:space="preserve">ournal of </w:t>
      </w:r>
      <w:r w:rsidRPr="00542DB9">
        <w:t>Nurs</w:t>
      </w:r>
      <w:r w:rsidR="00542DB9">
        <w:t>ing</w:t>
      </w:r>
      <w:r w:rsidRPr="00542DB9">
        <w:t xml:space="preserve"> 117(4):44–52. </w:t>
      </w:r>
      <w:proofErr w:type="gramStart"/>
      <w:r w:rsidRPr="00542DB9">
        <w:t>doi:10.1097/01.naj</w:t>
      </w:r>
      <w:proofErr w:type="gramEnd"/>
      <w:r w:rsidRPr="00542DB9">
        <w:t>.0000515232.51795.fa.</w:t>
      </w:r>
    </w:p>
    <w:p w14:paraId="6D365657" w14:textId="77777777" w:rsidR="00FD3C0B" w:rsidRPr="00FD3C0B" w:rsidRDefault="00FD3C0B" w:rsidP="00FD3C0B">
      <w:pPr>
        <w:pStyle w:val="nrpsLiteraturecited"/>
        <w:rPr>
          <w:highlight w:val="green"/>
        </w:rPr>
      </w:pPr>
      <w:r>
        <w:rPr>
          <w:highlight w:val="green"/>
        </w:rPr>
        <w:t>[U</w:t>
      </w:r>
      <w:r w:rsidRPr="00FD3C0B">
        <w:t xml:space="preserve">CS] </w:t>
      </w:r>
      <w:r w:rsidRPr="004704F0">
        <w:t>Union of Concerned Scientists.</w:t>
      </w:r>
      <w:r>
        <w:t xml:space="preserve"> 2019. </w:t>
      </w:r>
      <w:r w:rsidRPr="004704F0">
        <w:t xml:space="preserve">Killer </w:t>
      </w:r>
      <w:r>
        <w:t>h</w:t>
      </w:r>
      <w:r w:rsidRPr="004704F0">
        <w:t>eat in the United States; climate choices and the future of dangerously hot days</w:t>
      </w:r>
      <w:r>
        <w:t xml:space="preserve"> [report]</w:t>
      </w:r>
      <w:r w:rsidRPr="004704F0">
        <w:t xml:space="preserve">. </w:t>
      </w:r>
      <w:r w:rsidRPr="00FD3C0B">
        <w:t>Dahl</w:t>
      </w:r>
      <w:r w:rsidRPr="004704F0">
        <w:t xml:space="preserve"> K, Spanger-Siegfried E, Licker R, Caldas A, Abatzoglou J, Mailloux N, Cleetus R, Udvardy S, Declet-Barreto J, Worth P</w:t>
      </w:r>
      <w:r>
        <w:t>, authors</w:t>
      </w:r>
      <w:r w:rsidRPr="004704F0">
        <w:t xml:space="preserve">. Available online </w:t>
      </w:r>
      <w:hyperlink r:id="rId123" w:history="1">
        <w:r w:rsidRPr="004704F0">
          <w:rPr>
            <w:rStyle w:val="Hyperlink"/>
            <w:color w:val="000000" w:themeColor="text1"/>
            <w:u w:val="none"/>
          </w:rPr>
          <w:t>https://www.ucsusa.org/sites/default/files/attach/2019/07/killer-heat-analysis-full-report.pdf</w:t>
        </w:r>
      </w:hyperlink>
      <w:r w:rsidRPr="004704F0">
        <w:t>. Accessed 15 September 2019.</w:t>
      </w:r>
    </w:p>
    <w:p w14:paraId="3DBB298B" w14:textId="3FB8A8AC" w:rsidR="00CC3578" w:rsidRPr="006E4084" w:rsidRDefault="00CC3578" w:rsidP="00CC3578">
      <w:pPr>
        <w:pStyle w:val="nrpsLiteraturecited"/>
      </w:pPr>
      <w:r w:rsidRPr="00E70B11">
        <w:rPr>
          <w:highlight w:val="green"/>
        </w:rPr>
        <w:t>U</w:t>
      </w:r>
      <w:r w:rsidRPr="006E4084">
        <w:t>ddling J, Broberg MC, Feng Z, Pleijel H. 2018. Crop quality under rising atmospheric CO2. Cur</w:t>
      </w:r>
      <w:r w:rsidR="006E4084" w:rsidRPr="006E4084">
        <w:t xml:space="preserve">rent </w:t>
      </w:r>
      <w:r w:rsidRPr="006E4084">
        <w:t>Opin</w:t>
      </w:r>
      <w:r w:rsidR="006E4084" w:rsidRPr="006E4084">
        <w:t>ion in</w:t>
      </w:r>
      <w:r w:rsidRPr="006E4084">
        <w:t xml:space="preserve"> Plant Biol</w:t>
      </w:r>
      <w:r w:rsidR="006E4084" w:rsidRPr="006E4084">
        <w:t>ogy 45(B):262–</w:t>
      </w:r>
      <w:r w:rsidRPr="006E4084">
        <w:t xml:space="preserve">7. </w:t>
      </w:r>
      <w:proofErr w:type="gramStart"/>
      <w:r w:rsidRPr="006E4084">
        <w:t>doi:10.1016/j.pbi</w:t>
      </w:r>
      <w:proofErr w:type="gramEnd"/>
      <w:r w:rsidRPr="006E4084">
        <w:t>.2018.06.001.</w:t>
      </w:r>
    </w:p>
    <w:p w14:paraId="2EE14444" w14:textId="3FD4D19C" w:rsidR="00CC3578" w:rsidRPr="00F30801" w:rsidRDefault="00CC3578" w:rsidP="00CC3578">
      <w:pPr>
        <w:pStyle w:val="nrpsLiteraturecited"/>
        <w:rPr>
          <w:highlight w:val="cyan"/>
        </w:rPr>
      </w:pPr>
      <w:r w:rsidRPr="00F30801">
        <w:rPr>
          <w:highlight w:val="green"/>
        </w:rPr>
        <w:t xml:space="preserve">[USEPA] US Environmental Protection Agency. </w:t>
      </w:r>
      <w:r w:rsidRPr="00A03646">
        <w:rPr>
          <w:highlight w:val="yellow"/>
        </w:rPr>
        <w:t xml:space="preserve">2016. </w:t>
      </w:r>
      <w:r w:rsidRPr="00F30801">
        <w:rPr>
          <w:highlight w:val="cyan"/>
        </w:rPr>
        <w:t xml:space="preserve">Climate </w:t>
      </w:r>
      <w:r w:rsidR="00EF1379" w:rsidRPr="00F30801">
        <w:rPr>
          <w:highlight w:val="cyan"/>
        </w:rPr>
        <w:t>c</w:t>
      </w:r>
      <w:r w:rsidRPr="00F30801">
        <w:rPr>
          <w:highlight w:val="cyan"/>
        </w:rPr>
        <w:t xml:space="preserve">hange </w:t>
      </w:r>
      <w:r w:rsidR="00EF1379" w:rsidRPr="00F30801">
        <w:rPr>
          <w:highlight w:val="cyan"/>
        </w:rPr>
        <w:t>i</w:t>
      </w:r>
      <w:r w:rsidRPr="00F30801">
        <w:rPr>
          <w:highlight w:val="cyan"/>
        </w:rPr>
        <w:t xml:space="preserve">ndicators: </w:t>
      </w:r>
      <w:r w:rsidR="00EF1379" w:rsidRPr="00F30801">
        <w:rPr>
          <w:highlight w:val="cyan"/>
        </w:rPr>
        <w:t>w</w:t>
      </w:r>
      <w:r w:rsidRPr="00F30801">
        <w:rPr>
          <w:highlight w:val="cyan"/>
        </w:rPr>
        <w:t>ildfires. US Environmental Protection Agency (EPA), Washington, DC. https://www.epa.gov/climate-indicators/climate-change-indicators/wildfires</w:t>
      </w:r>
    </w:p>
    <w:p w14:paraId="1304AB83" w14:textId="694168A0" w:rsidR="00CC3578" w:rsidRPr="00A03646" w:rsidRDefault="00CC3578" w:rsidP="00CC3578">
      <w:pPr>
        <w:pStyle w:val="nrpsLiteraturecited"/>
        <w:rPr>
          <w:highlight w:val="yellow"/>
        </w:rPr>
      </w:pPr>
      <w:r w:rsidRPr="00F30801">
        <w:rPr>
          <w:highlight w:val="green"/>
        </w:rPr>
        <w:lastRenderedPageBreak/>
        <w:t xml:space="preserve">[USEPA] US Environmental Protection Agency. </w:t>
      </w:r>
      <w:r w:rsidRPr="00A03646">
        <w:rPr>
          <w:highlight w:val="yellow"/>
        </w:rPr>
        <w:t xml:space="preserve">2016. </w:t>
      </w:r>
      <w:r w:rsidRPr="00F30801">
        <w:rPr>
          <w:highlight w:val="cyan"/>
        </w:rPr>
        <w:t>Emissions Inventory for Air Quality Modeling Technical Support Document: Heavy-Duty Vehicle Greenhouse Gas Phase 2 Final Rule. EPA 420-R-16-008. U.S. Environmental Protection Agency (EPA), Washington, DC</w:t>
      </w:r>
      <w:r w:rsidR="00EF1379" w:rsidRPr="00F30801">
        <w:rPr>
          <w:highlight w:val="cyan"/>
        </w:rPr>
        <w:t xml:space="preserve">. </w:t>
      </w:r>
      <w:r w:rsidRPr="00F30801">
        <w:rPr>
          <w:highlight w:val="cyan"/>
        </w:rPr>
        <w:t>199 p. https://nepis.epa.gov/Exe/ZyPURL.cgi?Dockey=P100PKEE.txt</w:t>
      </w:r>
    </w:p>
    <w:p w14:paraId="6C6E2A22" w14:textId="09FDB77E" w:rsidR="00B440A6" w:rsidRPr="00574F63" w:rsidRDefault="00B440A6" w:rsidP="00B440A6">
      <w:pPr>
        <w:pStyle w:val="nrpsLiteraturecited"/>
        <w:rPr>
          <w:highlight w:val="green"/>
        </w:rPr>
      </w:pPr>
      <w:r w:rsidRPr="00574F63">
        <w:rPr>
          <w:highlight w:val="green"/>
        </w:rPr>
        <w:t xml:space="preserve"> [U</w:t>
      </w:r>
      <w:r w:rsidRPr="004704F0">
        <w:t>SGCRP]</w:t>
      </w:r>
      <w:r>
        <w:t xml:space="preserve"> </w:t>
      </w:r>
      <w:r w:rsidRPr="004704F0">
        <w:t xml:space="preserve">US Global Change Research Program. </w:t>
      </w:r>
      <w:r>
        <w:t xml:space="preserve">2016. </w:t>
      </w:r>
      <w:r w:rsidRPr="004704F0">
        <w:t xml:space="preserve">The </w:t>
      </w:r>
      <w:r>
        <w:t>i</w:t>
      </w:r>
      <w:r w:rsidRPr="004704F0">
        <w:t xml:space="preserve">mpacts of </w:t>
      </w:r>
      <w:r>
        <w:t>c</w:t>
      </w:r>
      <w:r w:rsidRPr="004704F0">
        <w:t xml:space="preserve">limate </w:t>
      </w:r>
      <w:r>
        <w:t>c</w:t>
      </w:r>
      <w:r w:rsidRPr="004704F0">
        <w:t xml:space="preserve">hange on </w:t>
      </w:r>
      <w:r>
        <w:t>h</w:t>
      </w:r>
      <w:r w:rsidRPr="004704F0">
        <w:t xml:space="preserve">uman </w:t>
      </w:r>
      <w:r>
        <w:t>h</w:t>
      </w:r>
      <w:r w:rsidRPr="004704F0">
        <w:t xml:space="preserve">ealth in the United States: </w:t>
      </w:r>
      <w:r>
        <w:t>a</w:t>
      </w:r>
      <w:r w:rsidRPr="004704F0">
        <w:t xml:space="preserve"> </w:t>
      </w:r>
      <w:r>
        <w:t>s</w:t>
      </w:r>
      <w:r w:rsidRPr="004704F0">
        <w:t xml:space="preserve">cientific </w:t>
      </w:r>
      <w:r>
        <w:t>a</w:t>
      </w:r>
      <w:r w:rsidRPr="004704F0">
        <w:t xml:space="preserve">ssessment. Crimmins A, Balbus J, Gamble JL, Beard CB, Bell JE, Dodgen D, Eisen RJ, Fann N, Hawkins MD, Herring SC, Jantarasami L, Mills DM, Saha S, Sarofim MC, Trtanj J, Ziska L, </w:t>
      </w:r>
      <w:r>
        <w:t>ed</w:t>
      </w:r>
      <w:r w:rsidRPr="004704F0">
        <w:t xml:space="preserve">s. </w:t>
      </w:r>
      <w:r>
        <w:t xml:space="preserve">Washington DC: </w:t>
      </w:r>
      <w:r w:rsidRPr="004704F0">
        <w:t>U.S. Global Change Research Program</w:t>
      </w:r>
      <w:r>
        <w:t>.</w:t>
      </w:r>
      <w:r w:rsidRPr="004704F0">
        <w:t xml:space="preserve"> 312 p. </w:t>
      </w:r>
      <w:r w:rsidRPr="00CB50E4">
        <w:t xml:space="preserve">Available online </w:t>
      </w:r>
      <w:r w:rsidRPr="00B440A6">
        <w:t>https://health2016.globalchange.gov</w:t>
      </w:r>
      <w:r>
        <w:t xml:space="preserve">. Accessed 1 Mar 2020. </w:t>
      </w:r>
      <w:r w:rsidRPr="004704F0">
        <w:t xml:space="preserve"> </w:t>
      </w:r>
      <w:hyperlink r:id="rId124" w:history="1">
        <w:r w:rsidRPr="004704F0">
          <w:rPr>
            <w:rStyle w:val="Hyperlink"/>
            <w:color w:val="000000" w:themeColor="text1"/>
            <w:u w:val="none"/>
          </w:rPr>
          <w:t>http://dx.doi.org/10.7930/J0R49NQX</w:t>
        </w:r>
      </w:hyperlink>
      <w:r w:rsidRPr="004704F0">
        <w:t>.</w:t>
      </w:r>
    </w:p>
    <w:p w14:paraId="3C12B6C8" w14:textId="29A5F045" w:rsidR="00CC3578" w:rsidRPr="00E70B11" w:rsidRDefault="00CC3578" w:rsidP="00CC3578">
      <w:pPr>
        <w:pStyle w:val="nrpsLiteraturecited"/>
        <w:rPr>
          <w:highlight w:val="green"/>
        </w:rPr>
      </w:pPr>
      <w:r w:rsidRPr="00E70B11">
        <w:rPr>
          <w:highlight w:val="green"/>
        </w:rPr>
        <w:t>[U</w:t>
      </w:r>
      <w:r w:rsidRPr="008A7394">
        <w:t>SGCRP]</w:t>
      </w:r>
      <w:r w:rsidRPr="00F30801">
        <w:t xml:space="preserve"> US Global Change Research Program. 2017</w:t>
      </w:r>
      <w:r w:rsidR="00B440A6">
        <w:t xml:space="preserve">. </w:t>
      </w:r>
      <w:r w:rsidRPr="00F30801">
        <w:t xml:space="preserve">Climate </w:t>
      </w:r>
      <w:r w:rsidR="007A67E2">
        <w:t>s</w:t>
      </w:r>
      <w:r w:rsidRPr="00F30801">
        <w:t xml:space="preserve">cience </w:t>
      </w:r>
      <w:r w:rsidR="007A67E2">
        <w:t>s</w:t>
      </w:r>
      <w:r w:rsidRPr="00F30801">
        <w:t xml:space="preserve">pecial </w:t>
      </w:r>
      <w:r w:rsidR="007A67E2">
        <w:t>r</w:t>
      </w:r>
      <w:r w:rsidRPr="00F30801">
        <w:t>eport:</w:t>
      </w:r>
      <w:r w:rsidR="007A67E2">
        <w:t xml:space="preserve"> f</w:t>
      </w:r>
      <w:r w:rsidRPr="00F30801">
        <w:t xml:space="preserve">ourth National Climate Assessment, </w:t>
      </w:r>
      <w:r w:rsidR="007A67E2">
        <w:t>v</w:t>
      </w:r>
      <w:r w:rsidRPr="00F30801">
        <w:t>olume I. Wuebbles</w:t>
      </w:r>
      <w:r w:rsidR="007A67E2">
        <w:t xml:space="preserve"> </w:t>
      </w:r>
      <w:r w:rsidRPr="00F30801">
        <w:t>DJ, Fahey</w:t>
      </w:r>
      <w:r w:rsidR="007A67E2">
        <w:t xml:space="preserve"> DW</w:t>
      </w:r>
      <w:r w:rsidRPr="00F30801">
        <w:t>, Hibbard</w:t>
      </w:r>
      <w:r w:rsidR="007A67E2">
        <w:t xml:space="preserve"> KA</w:t>
      </w:r>
      <w:r w:rsidRPr="00F30801">
        <w:t>, Dokken</w:t>
      </w:r>
      <w:r w:rsidR="007A67E2">
        <w:t xml:space="preserve"> DJ</w:t>
      </w:r>
      <w:r w:rsidRPr="00F30801">
        <w:t>, Stewart</w:t>
      </w:r>
      <w:r w:rsidR="007A67E2">
        <w:t xml:space="preserve"> BC</w:t>
      </w:r>
      <w:r w:rsidRPr="00F30801">
        <w:t>, Maycock</w:t>
      </w:r>
      <w:r w:rsidR="007A67E2">
        <w:t xml:space="preserve"> TK (e</w:t>
      </w:r>
      <w:r w:rsidRPr="00F30801">
        <w:t>ds</w:t>
      </w:r>
      <w:r w:rsidR="007A67E2">
        <w:t>)</w:t>
      </w:r>
      <w:r w:rsidRPr="00F30801">
        <w:t>. Washington DC</w:t>
      </w:r>
      <w:r w:rsidR="007A67E2">
        <w:t>: US</w:t>
      </w:r>
      <w:r w:rsidR="007A67E2" w:rsidRPr="00F30801">
        <w:t xml:space="preserve"> Global Change Research Program</w:t>
      </w:r>
      <w:r w:rsidR="007A67E2">
        <w:t xml:space="preserve">. </w:t>
      </w:r>
      <w:r w:rsidRPr="00F30801">
        <w:t>47</w:t>
      </w:r>
      <w:r w:rsidR="007A67E2">
        <w:t>7</w:t>
      </w:r>
      <w:r w:rsidRPr="00F30801">
        <w:t xml:space="preserve"> p. </w:t>
      </w:r>
      <w:r w:rsidR="007A67E2" w:rsidRPr="007A67E2">
        <w:t>doi:10.7930/J0J964J6</w:t>
      </w:r>
      <w:r w:rsidR="00F30801" w:rsidRPr="00F30801">
        <w:t>.</w:t>
      </w:r>
    </w:p>
    <w:p w14:paraId="34FAF8D0" w14:textId="2AE0CCFA" w:rsidR="00CC3578" w:rsidRDefault="00CC3578" w:rsidP="00CC3578">
      <w:pPr>
        <w:pStyle w:val="nrpsLiteraturecited"/>
        <w:rPr>
          <w:highlight w:val="green"/>
        </w:rPr>
      </w:pPr>
      <w:r w:rsidRPr="00E70B11">
        <w:rPr>
          <w:highlight w:val="green"/>
        </w:rPr>
        <w:t>[U</w:t>
      </w:r>
      <w:r w:rsidRPr="008A7394">
        <w:t>SGCRP]. US</w:t>
      </w:r>
      <w:r w:rsidRPr="00563588">
        <w:t xml:space="preserve"> Global Change Research Program. 2018. </w:t>
      </w:r>
      <w:r w:rsidR="00363D47">
        <w:t xml:space="preserve">Chapter 13: Air quality. In: </w:t>
      </w:r>
      <w:r w:rsidR="00363D47" w:rsidRPr="00563588">
        <w:t>Reidmiller DR, Avery CW, Easterling DR, Kunkel KE, Lewis KLM, Maycock TK, Stewart BC</w:t>
      </w:r>
      <w:r w:rsidR="00363D47">
        <w:t xml:space="preserve"> (</w:t>
      </w:r>
      <w:r w:rsidR="00363D47" w:rsidRPr="00563588">
        <w:t>eds</w:t>
      </w:r>
      <w:r w:rsidR="00363D47">
        <w:t>)</w:t>
      </w:r>
      <w:r w:rsidR="00363D47" w:rsidRPr="00563588">
        <w:t xml:space="preserve">. </w:t>
      </w:r>
      <w:r w:rsidRPr="00563588">
        <w:t xml:space="preserve">Impacts, </w:t>
      </w:r>
      <w:r w:rsidR="007A67E2">
        <w:t>r</w:t>
      </w:r>
      <w:r w:rsidRPr="00563588">
        <w:t xml:space="preserve">isks, and </w:t>
      </w:r>
      <w:r w:rsidR="007A67E2">
        <w:t>a</w:t>
      </w:r>
      <w:r w:rsidRPr="00563588">
        <w:t xml:space="preserve">daptation in the United States: </w:t>
      </w:r>
      <w:r w:rsidR="007A67E2">
        <w:t>f</w:t>
      </w:r>
      <w:r w:rsidRPr="00563588">
        <w:t xml:space="preserve">ourth National Climate Assessment, </w:t>
      </w:r>
      <w:r w:rsidR="007A67E2">
        <w:t>v</w:t>
      </w:r>
      <w:r w:rsidRPr="00563588">
        <w:t>olume II</w:t>
      </w:r>
      <w:r w:rsidR="007A67E2">
        <w:t xml:space="preserve">. </w:t>
      </w:r>
      <w:r w:rsidR="007A67E2" w:rsidRPr="00F30801">
        <w:t>Washington DC</w:t>
      </w:r>
      <w:r w:rsidR="007A67E2">
        <w:t>: US</w:t>
      </w:r>
      <w:r w:rsidR="007A67E2" w:rsidRPr="00F30801">
        <w:t xml:space="preserve"> Global Change Research </w:t>
      </w:r>
      <w:r w:rsidR="007A67E2" w:rsidRPr="00363D47">
        <w:t>Program.</w:t>
      </w:r>
      <w:r w:rsidR="00563588" w:rsidRPr="00363D47">
        <w:t xml:space="preserve"> p 513-38</w:t>
      </w:r>
      <w:r w:rsidR="00F855BC" w:rsidRPr="00363D47">
        <w:t xml:space="preserve">. </w:t>
      </w:r>
      <w:r w:rsidR="00563588" w:rsidRPr="00363D47">
        <w:t>Available</w:t>
      </w:r>
      <w:r w:rsidR="00563588">
        <w:t xml:space="preserve"> online at </w:t>
      </w:r>
      <w:hyperlink r:id="rId125" w:history="1">
        <w:r w:rsidR="00563588">
          <w:rPr>
            <w:rStyle w:val="Hyperlink"/>
          </w:rPr>
          <w:t>https://nca2018.globalchange.gov/downloads/NCA4_Ch13_Air-Quality_Full.pdf</w:t>
        </w:r>
      </w:hyperlink>
      <w:r w:rsidR="00563588">
        <w:t>.</w:t>
      </w:r>
      <w:r w:rsidR="00363D47">
        <w:t xml:space="preserve"> Accessed 3 Mar 2020.</w:t>
      </w:r>
    </w:p>
    <w:p w14:paraId="1B281B75" w14:textId="71DB3FD2" w:rsidR="00CC3578" w:rsidRPr="00F30801" w:rsidRDefault="00CC3578" w:rsidP="00F30801">
      <w:pPr>
        <w:pStyle w:val="nrpsLiteraturecited"/>
        <w:rPr>
          <w:highlight w:val="green"/>
        </w:rPr>
      </w:pPr>
      <w:r w:rsidRPr="00F30801">
        <w:rPr>
          <w:highlight w:val="green"/>
        </w:rPr>
        <w:t>V</w:t>
      </w:r>
      <w:r w:rsidRPr="008A7394">
        <w:t>al Martin</w:t>
      </w:r>
      <w:r w:rsidR="00F30801" w:rsidRPr="008A7394">
        <w:t xml:space="preserve"> </w:t>
      </w:r>
      <w:r w:rsidRPr="008A7394">
        <w:t>M, Heald</w:t>
      </w:r>
      <w:r w:rsidR="00F30801" w:rsidRPr="008A7394">
        <w:t xml:space="preserve"> CL</w:t>
      </w:r>
      <w:r w:rsidRPr="008A7394">
        <w:t>, Lamarque</w:t>
      </w:r>
      <w:r w:rsidR="00F30801" w:rsidRPr="008A7394">
        <w:t xml:space="preserve"> JF</w:t>
      </w:r>
      <w:r w:rsidRPr="008A7394">
        <w:t>, Tilmes</w:t>
      </w:r>
      <w:r w:rsidR="00F30801" w:rsidRPr="008A7394">
        <w:t xml:space="preserve"> S</w:t>
      </w:r>
      <w:r w:rsidRPr="008A7394">
        <w:t>, Emmons</w:t>
      </w:r>
      <w:r w:rsidR="00F30801" w:rsidRPr="008A7394">
        <w:t xml:space="preserve"> LK</w:t>
      </w:r>
      <w:r w:rsidRPr="008A7394">
        <w:t>, Schichtel</w:t>
      </w:r>
      <w:r w:rsidR="00F30801" w:rsidRPr="008A7394">
        <w:t xml:space="preserve"> BA. </w:t>
      </w:r>
      <w:r w:rsidRPr="008A7394">
        <w:t>2015</w:t>
      </w:r>
      <w:r w:rsidR="00F30801" w:rsidRPr="008A7394">
        <w:t xml:space="preserve">. </w:t>
      </w:r>
      <w:r w:rsidRPr="008A7394">
        <w:t>How emissions, climate, and land use</w:t>
      </w:r>
      <w:r w:rsidRPr="00F30801">
        <w:t xml:space="preserve"> change will impact mid-century air quality over the United States: </w:t>
      </w:r>
      <w:r w:rsidR="00F30801">
        <w:t>a</w:t>
      </w:r>
      <w:r w:rsidRPr="00F30801">
        <w:t xml:space="preserve"> focus on effects at </w:t>
      </w:r>
      <w:r w:rsidR="00F30801">
        <w:t>n</w:t>
      </w:r>
      <w:r w:rsidRPr="00F30801">
        <w:t xml:space="preserve">ational </w:t>
      </w:r>
      <w:r w:rsidR="00F30801">
        <w:t>p</w:t>
      </w:r>
      <w:r w:rsidRPr="00F30801">
        <w:t>arks. Atmospheric Chemistry and Physics 15</w:t>
      </w:r>
      <w:r w:rsidR="00F30801">
        <w:t>:</w:t>
      </w:r>
      <w:r w:rsidRPr="00F30801">
        <w:t xml:space="preserve">2805-23. </w:t>
      </w:r>
      <w:r w:rsidR="00633C9B">
        <w:rPr>
          <w:color w:val="000000"/>
          <w:szCs w:val="23"/>
        </w:rPr>
        <w:t>doi:10.5194/acp-15-2805-2015</w:t>
      </w:r>
      <w:r w:rsidR="00F30801" w:rsidRPr="00F30801">
        <w:t>.</w:t>
      </w:r>
    </w:p>
    <w:p w14:paraId="05BAEC97" w14:textId="3783ED82" w:rsidR="00CC3578" w:rsidRPr="00E70B11" w:rsidRDefault="00CC3578" w:rsidP="00CC3578">
      <w:pPr>
        <w:pStyle w:val="nrpsLiteraturecited"/>
        <w:rPr>
          <w:highlight w:val="green"/>
        </w:rPr>
      </w:pPr>
      <w:r w:rsidRPr="00E70B11">
        <w:rPr>
          <w:highlight w:val="green"/>
        </w:rPr>
        <w:t>V</w:t>
      </w:r>
      <w:r w:rsidRPr="008A7394">
        <w:t>escovi</w:t>
      </w:r>
      <w:r w:rsidR="00733CC7" w:rsidRPr="008A7394">
        <w:t xml:space="preserve"> </w:t>
      </w:r>
      <w:r w:rsidRPr="008A7394">
        <w:t>L, Rebetez</w:t>
      </w:r>
      <w:r w:rsidR="00733CC7" w:rsidRPr="00733CC7">
        <w:t xml:space="preserve"> M</w:t>
      </w:r>
      <w:r w:rsidRPr="00733CC7">
        <w:t>, Rong</w:t>
      </w:r>
      <w:r w:rsidR="00733CC7" w:rsidRPr="00733CC7">
        <w:t xml:space="preserve"> F. </w:t>
      </w:r>
      <w:r w:rsidRPr="00733CC7">
        <w:t>2005</w:t>
      </w:r>
      <w:r w:rsidR="00733CC7" w:rsidRPr="00733CC7">
        <w:t xml:space="preserve">. </w:t>
      </w:r>
      <w:r w:rsidRPr="00733CC7">
        <w:t xml:space="preserve">Assessing public health risk due to extremely high temperature events: </w:t>
      </w:r>
      <w:r w:rsidR="00733CC7" w:rsidRPr="00733CC7">
        <w:t>c</w:t>
      </w:r>
      <w:r w:rsidRPr="00733CC7">
        <w:t>limate and social parameters. Climate Resilience </w:t>
      </w:r>
      <w:r w:rsidR="00733CC7" w:rsidRPr="00733CC7">
        <w:t>30:71-8.</w:t>
      </w:r>
    </w:p>
    <w:p w14:paraId="6F13216A" w14:textId="26B89DFA" w:rsidR="00CC3578" w:rsidRDefault="00CC3578" w:rsidP="00CC3578">
      <w:pPr>
        <w:pStyle w:val="nrpsLiteraturecited"/>
      </w:pPr>
      <w:r w:rsidRPr="00E70B11">
        <w:rPr>
          <w:highlight w:val="green"/>
        </w:rPr>
        <w:t>V</w:t>
      </w:r>
      <w:r w:rsidRPr="00175910">
        <w:t>ogel E, Donat MG, Alexander LV, Meinshausen M, Ray DK, Karoly D, Meinshausen N, Frieler K. 2019. The effects of climate extremes on global agricultural yields. Environ</w:t>
      </w:r>
      <w:r w:rsidR="00175910">
        <w:t xml:space="preserve">mental </w:t>
      </w:r>
      <w:r w:rsidRPr="00175910">
        <w:t>Res</w:t>
      </w:r>
      <w:r w:rsidR="00175910">
        <w:t xml:space="preserve">earch </w:t>
      </w:r>
      <w:r w:rsidRPr="00175910">
        <w:t>Lett</w:t>
      </w:r>
      <w:r w:rsidR="00175910">
        <w:t>ers</w:t>
      </w:r>
      <w:r w:rsidRPr="00175910">
        <w:t xml:space="preserve"> 14(5):054010. doi:10.1088/1748-9326/ab154b.</w:t>
      </w:r>
    </w:p>
    <w:p w14:paraId="73A9D56B" w14:textId="77777777" w:rsidR="00C77E1E" w:rsidRDefault="00C77E1E" w:rsidP="00C77E1E">
      <w:pPr>
        <w:pStyle w:val="nrpsLiteraturecited"/>
        <w:rPr>
          <w:highlight w:val="green"/>
        </w:rPr>
      </w:pPr>
      <w:r>
        <w:rPr>
          <w:color w:val="000000"/>
          <w:szCs w:val="23"/>
          <w:highlight w:val="green"/>
        </w:rPr>
        <w:t>V</w:t>
      </w:r>
      <w:r w:rsidRPr="00C77E1E">
        <w:rPr>
          <w:color w:val="000000"/>
          <w:szCs w:val="23"/>
        </w:rPr>
        <w:t>ox. 2019.</w:t>
      </w:r>
      <w:r>
        <w:rPr>
          <w:color w:val="000000"/>
          <w:szCs w:val="23"/>
        </w:rPr>
        <w:t xml:space="preserve"> </w:t>
      </w:r>
      <w:r w:rsidRPr="00C77E1E">
        <w:t xml:space="preserve">The survivors: A year after the Camp Fire nearly leveled Paradise, California, the money is drying up and a lawsuit </w:t>
      </w:r>
      <w:proofErr w:type="gramStart"/>
      <w:r w:rsidRPr="00C77E1E">
        <w:t>rages</w:t>
      </w:r>
      <w:proofErr w:type="gramEnd"/>
      <w:r w:rsidRPr="00C77E1E">
        <w:t>. Can recovery efforts ever return a community to its old self? [article] Available online https://www.vox.com/the-highlight/2019/10/16/20908291/camp-fire-wildfire-california</w:t>
      </w:r>
      <w:r w:rsidRPr="00C77E1E">
        <w:rPr>
          <w:rStyle w:val="Hyperlink"/>
          <w:color w:val="auto"/>
          <w:u w:val="none"/>
        </w:rPr>
        <w:t>-paradise-survivors. Accessed 3 Mar 2020.</w:t>
      </w:r>
    </w:p>
    <w:p w14:paraId="2DFC6FD6" w14:textId="65B97CFB" w:rsidR="00CC3578" w:rsidRPr="00E70B11" w:rsidRDefault="00CC3578" w:rsidP="00CC3578">
      <w:pPr>
        <w:pStyle w:val="nrpsLiteraturecited"/>
        <w:rPr>
          <w:highlight w:val="green"/>
        </w:rPr>
      </w:pPr>
      <w:r w:rsidRPr="00E70B11">
        <w:rPr>
          <w:highlight w:val="green"/>
        </w:rPr>
        <w:t>W</w:t>
      </w:r>
      <w:r w:rsidRPr="008A7394">
        <w:t>ang Yan, Bobb</w:t>
      </w:r>
      <w:r w:rsidRPr="00F855BC">
        <w:t xml:space="preserve"> JF, Papi B, Wang Yun, Kosheleva A, Di Q, Schwartz JD, Dominici F. 2016. Heat stroke admissions during heat waves in 1916 US counties for the period from 1999 to 2010 and their effect modifiers. </w:t>
      </w:r>
      <w:proofErr w:type="gramStart"/>
      <w:r w:rsidRPr="00F855BC">
        <w:t>Environ</w:t>
      </w:r>
      <w:r w:rsidR="00F855BC">
        <w:t xml:space="preserve">mental </w:t>
      </w:r>
      <w:r w:rsidRPr="00F855BC">
        <w:t xml:space="preserve"> Health</w:t>
      </w:r>
      <w:proofErr w:type="gramEnd"/>
      <w:r w:rsidRPr="00F855BC">
        <w:t>-</w:t>
      </w:r>
      <w:r w:rsidR="00F855BC">
        <w:t xml:space="preserve">UK </w:t>
      </w:r>
      <w:r w:rsidRPr="00F855BC">
        <w:t>15(1):83. doi:10.1186/s12940-016-0167-3.</w:t>
      </w:r>
    </w:p>
    <w:p w14:paraId="485B233B" w14:textId="23292A70" w:rsidR="00CC3578" w:rsidRPr="00E70B11" w:rsidRDefault="00CC3578" w:rsidP="00CC3578">
      <w:pPr>
        <w:pStyle w:val="nrpsLiteraturecited"/>
        <w:rPr>
          <w:highlight w:val="green"/>
        </w:rPr>
      </w:pPr>
      <w:r w:rsidRPr="00E70B11">
        <w:rPr>
          <w:highlight w:val="green"/>
        </w:rPr>
        <w:t>W</w:t>
      </w:r>
      <w:r w:rsidRPr="008A7394">
        <w:t>atts N,</w:t>
      </w:r>
      <w:r w:rsidRPr="00EF1379">
        <w:t xml:space="preserve"> Amann M, Arnell N, Ayeb-Karlsson S, Belesova K, Berry H, Bouley T, Boykoff M, Byass P, Cai W, </w:t>
      </w:r>
      <w:r w:rsidRPr="00EF1379">
        <w:rPr>
          <w:highlight w:val="yellow"/>
        </w:rPr>
        <w:t>et al.</w:t>
      </w:r>
      <w:r w:rsidRPr="00EF1379">
        <w:t xml:space="preserve"> 2018. The 2018 report of the Lancet Countdown on health and climate change: shaping the health of nations for centuries to come. Lancet. 392(</w:t>
      </w:r>
      <w:r w:rsidRPr="00EF1379">
        <w:rPr>
          <w:highlight w:val="yellow"/>
        </w:rPr>
        <w:t>Lancet 386 2015</w:t>
      </w:r>
      <w:r w:rsidRPr="00EF1379">
        <w:t>):2479–514. doi:10.1016/s0140-6736(18)32594-7.</w:t>
      </w:r>
    </w:p>
    <w:p w14:paraId="6B637B01" w14:textId="5A237C4F" w:rsidR="00CC3578" w:rsidRPr="00E70B11" w:rsidRDefault="00CC3578" w:rsidP="00CC3578">
      <w:pPr>
        <w:pStyle w:val="nrpsLiteraturecited"/>
        <w:rPr>
          <w:highlight w:val="green"/>
        </w:rPr>
      </w:pPr>
      <w:r w:rsidRPr="00E70B11">
        <w:rPr>
          <w:highlight w:val="green"/>
        </w:rPr>
        <w:t>W</w:t>
      </w:r>
      <w:r w:rsidRPr="008A7394">
        <w:t>ehner</w:t>
      </w:r>
      <w:r w:rsidR="00F30801">
        <w:t xml:space="preserve"> </w:t>
      </w:r>
      <w:r w:rsidRPr="00F30801">
        <w:t>MF, Arnold</w:t>
      </w:r>
      <w:r w:rsidR="00F30801">
        <w:t xml:space="preserve"> JR</w:t>
      </w:r>
      <w:r w:rsidRPr="00F30801">
        <w:t>, Knutson</w:t>
      </w:r>
      <w:r w:rsidR="00F30801">
        <w:t xml:space="preserve"> T</w:t>
      </w:r>
      <w:r w:rsidRPr="00F30801">
        <w:t>, Kunkel</w:t>
      </w:r>
      <w:r w:rsidR="00F30801">
        <w:t xml:space="preserve"> KE</w:t>
      </w:r>
      <w:r w:rsidRPr="00F30801">
        <w:t>, LeGrande</w:t>
      </w:r>
      <w:r w:rsidR="00F30801">
        <w:t xml:space="preserve"> AN. </w:t>
      </w:r>
      <w:r w:rsidRPr="00F30801">
        <w:t>2017</w:t>
      </w:r>
      <w:r w:rsidR="00F30801">
        <w:t xml:space="preserve">. </w:t>
      </w:r>
      <w:r w:rsidR="004D66F5">
        <w:t xml:space="preserve">Chapter 8: </w:t>
      </w:r>
      <w:r w:rsidRPr="00F30801">
        <w:t xml:space="preserve">Droughts, floods, and wildfires. </w:t>
      </w:r>
      <w:r w:rsidR="004D66F5">
        <w:t xml:space="preserve">In: </w:t>
      </w:r>
      <w:r w:rsidR="004D66F5" w:rsidRPr="00F30801">
        <w:t>Wuebbles</w:t>
      </w:r>
      <w:r w:rsidR="004D66F5">
        <w:t xml:space="preserve"> </w:t>
      </w:r>
      <w:r w:rsidR="004D66F5" w:rsidRPr="00F30801">
        <w:t>DJ, Fahey</w:t>
      </w:r>
      <w:r w:rsidR="004D66F5">
        <w:t xml:space="preserve"> DW</w:t>
      </w:r>
      <w:r w:rsidR="004D66F5" w:rsidRPr="00F30801">
        <w:t>, Hibbard</w:t>
      </w:r>
      <w:r w:rsidR="004D66F5">
        <w:t xml:space="preserve"> KA</w:t>
      </w:r>
      <w:r w:rsidR="004D66F5" w:rsidRPr="00F30801">
        <w:t>, Dokken</w:t>
      </w:r>
      <w:r w:rsidR="004D66F5">
        <w:t xml:space="preserve"> DJ</w:t>
      </w:r>
      <w:r w:rsidR="004D66F5" w:rsidRPr="00F30801">
        <w:t>, Stewart</w:t>
      </w:r>
      <w:r w:rsidR="004D66F5">
        <w:t xml:space="preserve"> BC</w:t>
      </w:r>
      <w:r w:rsidR="004D66F5" w:rsidRPr="00F30801">
        <w:t>, Maycock</w:t>
      </w:r>
      <w:r w:rsidR="004D66F5">
        <w:t xml:space="preserve"> TK</w:t>
      </w:r>
      <w:r w:rsidR="004D66F5" w:rsidRPr="00F30801">
        <w:t xml:space="preserve"> (eds.).</w:t>
      </w:r>
      <w:r w:rsidRPr="00F30801">
        <w:t xml:space="preserve"> </w:t>
      </w:r>
      <w:r w:rsidR="004D66F5" w:rsidRPr="00F30801">
        <w:t xml:space="preserve">Climate </w:t>
      </w:r>
      <w:r w:rsidR="004D66F5">
        <w:t>s</w:t>
      </w:r>
      <w:r w:rsidR="004D66F5" w:rsidRPr="00F30801">
        <w:t xml:space="preserve">cience </w:t>
      </w:r>
      <w:r w:rsidR="004D66F5">
        <w:t>s</w:t>
      </w:r>
      <w:r w:rsidR="004D66F5" w:rsidRPr="00F30801">
        <w:t xml:space="preserve">pecial </w:t>
      </w:r>
      <w:r w:rsidR="004D66F5">
        <w:t>r</w:t>
      </w:r>
      <w:r w:rsidR="004D66F5" w:rsidRPr="00F30801">
        <w:t xml:space="preserve">eport: </w:t>
      </w:r>
      <w:r w:rsidR="004D66F5">
        <w:t>f</w:t>
      </w:r>
      <w:r w:rsidR="004D66F5" w:rsidRPr="00F30801">
        <w:t>ourth National Climate Assessment, Volume I</w:t>
      </w:r>
      <w:r w:rsidR="004D66F5">
        <w:t xml:space="preserve">. </w:t>
      </w:r>
      <w:r w:rsidRPr="00F30801">
        <w:t>Washin</w:t>
      </w:r>
      <w:r w:rsidR="00F855BC" w:rsidRPr="00F30801">
        <w:t>gton DC</w:t>
      </w:r>
      <w:r w:rsidR="004D66F5">
        <w:t xml:space="preserve">: </w:t>
      </w:r>
      <w:r w:rsidR="004D66F5" w:rsidRPr="00F30801">
        <w:t>US Global Change Research Program</w:t>
      </w:r>
      <w:r w:rsidR="004D66F5">
        <w:t xml:space="preserve">. </w:t>
      </w:r>
      <w:r w:rsidR="00F855BC" w:rsidRPr="00F30801">
        <w:t>p. 231-56</w:t>
      </w:r>
      <w:r w:rsidR="004D66F5">
        <w:t xml:space="preserve">. Available online </w:t>
      </w:r>
      <w:r w:rsidR="004D66F5" w:rsidRPr="004D66F5">
        <w:t>https://science2017.globalchange.gov/chapter/8/</w:t>
      </w:r>
      <w:r w:rsidR="004D66F5">
        <w:t>. Accessed 3 Mar 2020.</w:t>
      </w:r>
    </w:p>
    <w:p w14:paraId="6272B6C5" w14:textId="7B10763B" w:rsidR="00CC3578" w:rsidRPr="00F30801" w:rsidRDefault="00CC3578" w:rsidP="00CC3578">
      <w:pPr>
        <w:pStyle w:val="nrpsLiteraturecited"/>
      </w:pPr>
      <w:r w:rsidRPr="00E70B11">
        <w:rPr>
          <w:highlight w:val="green"/>
        </w:rPr>
        <w:lastRenderedPageBreak/>
        <w:t>W</w:t>
      </w:r>
      <w:r w:rsidRPr="008A7394">
        <w:t>esterling</w:t>
      </w:r>
      <w:r w:rsidRPr="00F30801">
        <w:t xml:space="preserve"> A, Hidalgo H, Cayan D, Swetnam T. 2006. Warming and earlier spring increase </w:t>
      </w:r>
      <w:r w:rsidR="00F30801" w:rsidRPr="00F30801">
        <w:t>w</w:t>
      </w:r>
      <w:r w:rsidRPr="00F30801">
        <w:t>estern US forest wildfire activity. Science 313(5789):940–3. doi:10.1126/science.1128834.</w:t>
      </w:r>
    </w:p>
    <w:p w14:paraId="65DA8280" w14:textId="4194BD47" w:rsidR="00CC3578" w:rsidRPr="00F30801" w:rsidRDefault="00CC3578" w:rsidP="00CC3578">
      <w:pPr>
        <w:pStyle w:val="nrpsLiteraturecited"/>
      </w:pPr>
      <w:r w:rsidRPr="00E70B11">
        <w:rPr>
          <w:highlight w:val="green"/>
        </w:rPr>
        <w:t>W</w:t>
      </w:r>
      <w:r w:rsidRPr="008A7394">
        <w:t xml:space="preserve">esterling </w:t>
      </w:r>
      <w:r w:rsidRPr="00F30801">
        <w:t>A. 2016. Increasing western US forest wildfire activity: sensitivity to changes in the timing of spring. Philosophical Transactions of the Royal Society B: Biological Sciences 371(1696):20150178. doi:10.1098/rstb.2015.0178.</w:t>
      </w:r>
    </w:p>
    <w:p w14:paraId="22683C6C" w14:textId="0ABFDADE" w:rsidR="00CC3578" w:rsidRPr="00E70B11" w:rsidRDefault="00CC3578" w:rsidP="00CC3578">
      <w:pPr>
        <w:pStyle w:val="nrpsLiteraturecited"/>
        <w:rPr>
          <w:highlight w:val="green"/>
        </w:rPr>
      </w:pPr>
      <w:r w:rsidRPr="00E70B11">
        <w:rPr>
          <w:highlight w:val="green"/>
        </w:rPr>
        <w:t>W</w:t>
      </w:r>
      <w:r w:rsidRPr="008A7394">
        <w:t>ettstein ZS</w:t>
      </w:r>
      <w:r w:rsidRPr="00F30801">
        <w:t>, Hoshiko S, Fahimi J, Harrison RJ, Cascio WE, Rappold AG. 2018. Cardiovascular and cerebrovascular Emergency Department visits associated with wildfire smoke exposure in California in 2015. Journal of the American Heart Association 7(8). doi:10.1161/jaha.117.007492.</w:t>
      </w:r>
    </w:p>
    <w:p w14:paraId="3A15C2EB" w14:textId="14FD15A7" w:rsidR="00685A6D" w:rsidRDefault="00685A6D" w:rsidP="00685A6D">
      <w:pPr>
        <w:pStyle w:val="nrpsLiteraturecited"/>
      </w:pPr>
      <w:r w:rsidRPr="00574F63">
        <w:rPr>
          <w:highlight w:val="green"/>
        </w:rPr>
        <w:t>W</w:t>
      </w:r>
      <w:r w:rsidRPr="00F84E8A">
        <w:t xml:space="preserve">hitlock C, Cross W, Maxwell B, Silverman N, Wade AA. 2017. 2017 Montana Climate Assessment. Bozeman and Missoula MT: Montana State University and University of Montana, Montana Institute on Ecosystems. 318 p. DOI:10.15788/m2ww82. Available online </w:t>
      </w:r>
      <w:hyperlink r:id="rId126" w:history="1">
        <w:r w:rsidRPr="00F84E8A">
          <w:rPr>
            <w:rStyle w:val="Hyperlink"/>
            <w:color w:val="000000" w:themeColor="text1"/>
            <w:u w:val="none"/>
          </w:rPr>
          <w:t>http://montanaclimate.org</w:t>
        </w:r>
      </w:hyperlink>
      <w:r w:rsidRPr="00F84E8A">
        <w:t>. Accessed September 2019.</w:t>
      </w:r>
    </w:p>
    <w:p w14:paraId="2288E8CB" w14:textId="4A0868D4" w:rsidR="00CC3578" w:rsidRPr="00846AFB" w:rsidRDefault="00CC3578" w:rsidP="00846AFB">
      <w:pPr>
        <w:pStyle w:val="nrpsLiteraturecited"/>
        <w:rPr>
          <w:highlight w:val="green"/>
        </w:rPr>
      </w:pPr>
      <w:r w:rsidRPr="00E70B11">
        <w:rPr>
          <w:highlight w:val="green"/>
        </w:rPr>
        <w:t>W</w:t>
      </w:r>
      <w:r w:rsidRPr="008A7394">
        <w:t>itham</w:t>
      </w:r>
      <w:r w:rsidR="00F2052D">
        <w:t xml:space="preserve"> </w:t>
      </w:r>
      <w:r w:rsidRPr="00F2052D">
        <w:t>C and</w:t>
      </w:r>
      <w:r w:rsidR="00F2052D">
        <w:t xml:space="preserve"> </w:t>
      </w:r>
      <w:r w:rsidRPr="00F2052D">
        <w:t>Manning</w:t>
      </w:r>
      <w:r w:rsidR="00F2052D">
        <w:t xml:space="preserve"> AM. </w:t>
      </w:r>
      <w:r w:rsidRPr="00F2052D">
        <w:t>2007</w:t>
      </w:r>
      <w:r w:rsidR="00F2052D">
        <w:t xml:space="preserve">. </w:t>
      </w:r>
      <w:r w:rsidRPr="00F2052D">
        <w:t>Impacts of Russian biomass burning on UK air quality. Atmospheric Environment</w:t>
      </w:r>
      <w:r w:rsidR="00F2052D">
        <w:t xml:space="preserve"> </w:t>
      </w:r>
      <w:r w:rsidRPr="00F2052D">
        <w:t>41(37)</w:t>
      </w:r>
      <w:r w:rsidR="00F2052D">
        <w:t>:</w:t>
      </w:r>
      <w:r w:rsidRPr="00F2052D">
        <w:t>8075-90. http://dx.doi.org/10.1016/j.</w:t>
      </w:r>
      <w:r w:rsidRPr="00846AFB">
        <w:t>atmosenv.2007.06.058</w:t>
      </w:r>
      <w:r w:rsidR="00F2052D" w:rsidRPr="00846AFB">
        <w:t>.</w:t>
      </w:r>
      <w:r w:rsidRPr="00846AFB">
        <w:t xml:space="preserve"> </w:t>
      </w:r>
    </w:p>
    <w:p w14:paraId="69E0C8C0" w14:textId="35577258" w:rsidR="00846AFB" w:rsidRPr="00846AFB" w:rsidRDefault="00846AFB" w:rsidP="00846AFB">
      <w:pPr>
        <w:pStyle w:val="nrpsLiteraturecited"/>
        <w:rPr>
          <w:highlight w:val="green"/>
        </w:rPr>
      </w:pPr>
      <w:r w:rsidRPr="00846AFB">
        <w:rPr>
          <w:highlight w:val="green"/>
        </w:rPr>
        <w:t>[W</w:t>
      </w:r>
      <w:r w:rsidRPr="00362140">
        <w:t>MO]</w:t>
      </w:r>
      <w:r>
        <w:t xml:space="preserve"> </w:t>
      </w:r>
      <w:r w:rsidRPr="00362140">
        <w:rPr>
          <w:highlight w:val="yellow"/>
        </w:rPr>
        <w:t>_______</w:t>
      </w:r>
      <w:r>
        <w:t xml:space="preserve">. </w:t>
      </w:r>
      <w:r w:rsidRPr="00846AFB">
        <w:t>2004</w:t>
      </w:r>
      <w:r>
        <w:t xml:space="preserve">. </w:t>
      </w:r>
      <w:r w:rsidRPr="00846AFB">
        <w:t>Proceedings of the Meeting of Experts to Develop Guidelines on Heat/Health Warning Systems. WCASP- No. 63, WMO-TD No. 1212</w:t>
      </w:r>
      <w:r>
        <w:t>.</w:t>
      </w:r>
    </w:p>
    <w:p w14:paraId="795773E2" w14:textId="298B964C" w:rsidR="00CC3578" w:rsidRPr="00E70B11" w:rsidRDefault="001F2AD9" w:rsidP="00846AFB">
      <w:pPr>
        <w:pStyle w:val="nrpsLiteraturecited"/>
        <w:rPr>
          <w:highlight w:val="green"/>
        </w:rPr>
      </w:pPr>
      <w:r>
        <w:rPr>
          <w:highlight w:val="green"/>
        </w:rPr>
        <w:t>[</w:t>
      </w:r>
      <w:r w:rsidR="00CC3578" w:rsidRPr="00846AFB">
        <w:rPr>
          <w:highlight w:val="green"/>
        </w:rPr>
        <w:t>W</w:t>
      </w:r>
      <w:r w:rsidR="00CC3578" w:rsidRPr="001F2AD9">
        <w:t>SDOH</w:t>
      </w:r>
      <w:r w:rsidRPr="001F2AD9">
        <w:t>] Washington State Department of Health.</w:t>
      </w:r>
      <w:r w:rsidR="00CC3578" w:rsidRPr="001F2AD9">
        <w:t xml:space="preserve"> 2018</w:t>
      </w:r>
      <w:r w:rsidRPr="001F2AD9">
        <w:t xml:space="preserve">. </w:t>
      </w:r>
      <w:r w:rsidR="00CC3578" w:rsidRPr="001F2AD9">
        <w:t xml:space="preserve">Washington </w:t>
      </w:r>
      <w:r w:rsidRPr="001F2AD9">
        <w:t>t</w:t>
      </w:r>
      <w:r w:rsidR="00CC3578" w:rsidRPr="001F2AD9">
        <w:t xml:space="preserve">racking </w:t>
      </w:r>
      <w:r w:rsidRPr="001F2AD9">
        <w:t>n</w:t>
      </w:r>
      <w:r w:rsidR="00CC3578" w:rsidRPr="001F2AD9">
        <w:t xml:space="preserve">etwork: </w:t>
      </w:r>
      <w:r w:rsidRPr="001F2AD9">
        <w:t>a</w:t>
      </w:r>
      <w:r w:rsidR="00CC3578" w:rsidRPr="001F2AD9">
        <w:t xml:space="preserve"> </w:t>
      </w:r>
      <w:r w:rsidRPr="001F2AD9">
        <w:t>s</w:t>
      </w:r>
      <w:r w:rsidR="00CC3578" w:rsidRPr="001F2AD9">
        <w:t xml:space="preserve">ource for </w:t>
      </w:r>
      <w:r w:rsidRPr="001F2AD9">
        <w:t>e</w:t>
      </w:r>
      <w:r w:rsidR="00CC3578" w:rsidRPr="001F2AD9">
        <w:t xml:space="preserve">nvironmental </w:t>
      </w:r>
      <w:r w:rsidRPr="001F2AD9">
        <w:t>p</w:t>
      </w:r>
      <w:r w:rsidR="00CC3578" w:rsidRPr="001F2AD9">
        <w:t xml:space="preserve">ublic </w:t>
      </w:r>
      <w:r w:rsidRPr="001F2AD9">
        <w:t>h</w:t>
      </w:r>
      <w:r w:rsidR="00CC3578" w:rsidRPr="001F2AD9">
        <w:t xml:space="preserve">ealth </w:t>
      </w:r>
      <w:r w:rsidRPr="001F2AD9">
        <w:t>d</w:t>
      </w:r>
      <w:r w:rsidR="00CC3578" w:rsidRPr="001F2AD9">
        <w:t xml:space="preserve">ata [web tool]. </w:t>
      </w:r>
      <w:r w:rsidRPr="001F2AD9">
        <w:t>Available online</w:t>
      </w:r>
      <w:r w:rsidR="00CC3578" w:rsidRPr="001F2AD9">
        <w:t xml:space="preserve"> </w:t>
      </w:r>
      <w:r w:rsidRPr="001F2AD9">
        <w:t>https://fortress.wa.gov/doh/wtn/WTNIBL/. Accessed 3 Mar 2020.</w:t>
      </w:r>
    </w:p>
    <w:p w14:paraId="2B059186" w14:textId="70FF1FAA" w:rsidR="00CC3578" w:rsidRPr="00E70B11" w:rsidRDefault="00CC3578" w:rsidP="00CC3578">
      <w:pPr>
        <w:pStyle w:val="nrpsLiteraturecited"/>
        <w:rPr>
          <w:highlight w:val="green"/>
        </w:rPr>
      </w:pPr>
      <w:r w:rsidRPr="00E70B11">
        <w:rPr>
          <w:highlight w:val="green"/>
        </w:rPr>
        <w:t>Y</w:t>
      </w:r>
      <w:r w:rsidRPr="00362140">
        <w:t>ue</w:t>
      </w:r>
      <w:r w:rsidR="00F2052D">
        <w:t xml:space="preserve"> </w:t>
      </w:r>
      <w:r w:rsidRPr="00F2052D">
        <w:t>X, Mickley</w:t>
      </w:r>
      <w:r w:rsidR="00F2052D">
        <w:t xml:space="preserve"> LJ</w:t>
      </w:r>
      <w:r w:rsidRPr="00F2052D">
        <w:t>, Logan</w:t>
      </w:r>
      <w:r w:rsidR="00F2052D">
        <w:t xml:space="preserve"> JA</w:t>
      </w:r>
      <w:r w:rsidRPr="00F2052D">
        <w:t>, Kaplan</w:t>
      </w:r>
      <w:r w:rsidR="00F2052D">
        <w:t xml:space="preserve"> JO. </w:t>
      </w:r>
      <w:r w:rsidRPr="00F2052D">
        <w:t>2013</w:t>
      </w:r>
      <w:r w:rsidR="00F2052D">
        <w:t xml:space="preserve">. </w:t>
      </w:r>
      <w:r w:rsidRPr="00F2052D">
        <w:t>Ensemble projections of wildfire activity and carbonaceous aerosol concentrations over the western United States in the mid-21</w:t>
      </w:r>
      <w:r w:rsidRPr="00F2052D">
        <w:rPr>
          <w:vertAlign w:val="superscript"/>
        </w:rPr>
        <w:t>st</w:t>
      </w:r>
      <w:r w:rsidR="00F2052D">
        <w:t xml:space="preserve"> </w:t>
      </w:r>
      <w:r w:rsidRPr="00F2052D">
        <w:t>century. Atmospheric Environment 77</w:t>
      </w:r>
      <w:r w:rsidR="00F2052D">
        <w:t>:</w:t>
      </w:r>
      <w:r w:rsidRPr="00F2052D">
        <w:t xml:space="preserve">767-80. </w:t>
      </w:r>
      <w:proofErr w:type="gramStart"/>
      <w:r w:rsidR="009F26D5">
        <w:rPr>
          <w:color w:val="000000"/>
          <w:szCs w:val="23"/>
        </w:rPr>
        <w:t>doi:10.1016/j.atmosenv</w:t>
      </w:r>
      <w:proofErr w:type="gramEnd"/>
      <w:r w:rsidR="009F26D5">
        <w:rPr>
          <w:color w:val="000000"/>
          <w:szCs w:val="23"/>
        </w:rPr>
        <w:t>.2013.06.003</w:t>
      </w:r>
      <w:r w:rsidR="00F2052D">
        <w:t>.</w:t>
      </w:r>
    </w:p>
    <w:p w14:paraId="6AE599D9" w14:textId="2B6FAB09" w:rsidR="00CC3578" w:rsidRPr="000A52A9" w:rsidRDefault="00CC3578" w:rsidP="00733CC7">
      <w:pPr>
        <w:pStyle w:val="nrpsLiteraturecited"/>
      </w:pPr>
      <w:r w:rsidRPr="00E70B11">
        <w:rPr>
          <w:highlight w:val="green"/>
        </w:rPr>
        <w:t>Z</w:t>
      </w:r>
      <w:r w:rsidRPr="00362140">
        <w:t>anobetti</w:t>
      </w:r>
      <w:r w:rsidRPr="000A52A9">
        <w:t xml:space="preserve"> A, Schwartz J. 2008. Is there adaptation in the ozone mortality relationship: </w:t>
      </w:r>
      <w:r w:rsidR="000A52A9">
        <w:t>a</w:t>
      </w:r>
      <w:r w:rsidRPr="000A52A9">
        <w:t xml:space="preserve"> multi-city case-crossover analysis. Environ</w:t>
      </w:r>
      <w:r w:rsidR="000A52A9">
        <w:t xml:space="preserve">mental </w:t>
      </w:r>
      <w:r w:rsidRPr="000A52A9">
        <w:t>Health-</w:t>
      </w:r>
      <w:r w:rsidR="000A52A9">
        <w:t>UK</w:t>
      </w:r>
      <w:r w:rsidRPr="000A52A9">
        <w:t xml:space="preserve"> 7(1):22. doi:10.1186/1476-069x-7-22.</w:t>
      </w:r>
    </w:p>
    <w:p w14:paraId="054C1A7D" w14:textId="1E5A7EB3" w:rsidR="00CC3578" w:rsidRPr="00733CC7" w:rsidRDefault="00CC3578" w:rsidP="00733CC7">
      <w:pPr>
        <w:pStyle w:val="nrpsLiteraturecited"/>
      </w:pPr>
      <w:r w:rsidRPr="00733CC7">
        <w:rPr>
          <w:highlight w:val="green"/>
        </w:rPr>
        <w:t>Z</w:t>
      </w:r>
      <w:r w:rsidRPr="00362140">
        <w:t>are S</w:t>
      </w:r>
      <w:r w:rsidRPr="00733CC7">
        <w:t xml:space="preserve">, Hasheminejad N, Shirvan HE, Hemmatjo R, Sarebanzadeh K, Ahmadi S. 2018. Comparing Universal Thermal Climate Index (UTCI) with selected thermal indices/environmental parameters during 12 months of the year. Weather and </w:t>
      </w:r>
      <w:r w:rsidR="00733CC7" w:rsidRPr="00733CC7">
        <w:t>C</w:t>
      </w:r>
      <w:r w:rsidRPr="00733CC7">
        <w:t xml:space="preserve">limate </w:t>
      </w:r>
      <w:r w:rsidR="00733CC7" w:rsidRPr="00733CC7">
        <w:t>E</w:t>
      </w:r>
      <w:r w:rsidRPr="00733CC7">
        <w:t>xtremes 19</w:t>
      </w:r>
      <w:r w:rsidR="00733CC7" w:rsidRPr="00733CC7">
        <w:t>:</w:t>
      </w:r>
      <w:r w:rsidRPr="00733CC7">
        <w:t>49-57.</w:t>
      </w:r>
      <w:r w:rsidR="00733CC7" w:rsidRPr="00733CC7">
        <w:t xml:space="preserve"> </w:t>
      </w:r>
      <w:hyperlink r:id="rId127" w:tgtFrame="_blank" w:tooltip="Persistent link using digital object identifier" w:history="1">
        <w:r w:rsidR="00733CC7" w:rsidRPr="00733CC7">
          <w:rPr>
            <w:rStyle w:val="Hyperlink"/>
            <w:color w:val="000000" w:themeColor="text1"/>
            <w:u w:val="none"/>
          </w:rPr>
          <w:t>doi.org/10.1016/j.wace.2018.01.004</w:t>
        </w:r>
      </w:hyperlink>
      <w:r w:rsidR="00733CC7">
        <w:t>.</w:t>
      </w:r>
    </w:p>
    <w:p w14:paraId="53A0DC3D" w14:textId="3AAD9622" w:rsidR="00CC3578" w:rsidRPr="00FD4E45" w:rsidRDefault="00CC3578" w:rsidP="00CC3578">
      <w:pPr>
        <w:pStyle w:val="nrpsLiteraturecited"/>
      </w:pPr>
      <w:r w:rsidRPr="00E70B11">
        <w:rPr>
          <w:highlight w:val="green"/>
        </w:rPr>
        <w:t>Z</w:t>
      </w:r>
      <w:r w:rsidRPr="00FD4E45">
        <w:t>hang K, Li</w:t>
      </w:r>
      <w:r w:rsidR="00FD4E45">
        <w:t xml:space="preserve"> Y</w:t>
      </w:r>
      <w:r w:rsidRPr="00FD4E45">
        <w:t>, Schwartz</w:t>
      </w:r>
      <w:r w:rsidR="00FD4E45">
        <w:t xml:space="preserve"> J</w:t>
      </w:r>
      <w:r w:rsidRPr="00FD4E45">
        <w:t>, O’Neill</w:t>
      </w:r>
      <w:r w:rsidR="00FD4E45">
        <w:t xml:space="preserve"> M. </w:t>
      </w:r>
      <w:r w:rsidRPr="00FD4E45">
        <w:t>2014</w:t>
      </w:r>
      <w:r w:rsidR="00FD4E45">
        <w:t xml:space="preserve">. </w:t>
      </w:r>
      <w:r w:rsidRPr="00FD4E45">
        <w:t>What weather variables are important in predicting heat-related mortality? A new application of statistical learning methods. Environmental Research 132</w:t>
      </w:r>
      <w:r w:rsidR="00FD4E45" w:rsidRPr="00FD4E45">
        <w:t>:</w:t>
      </w:r>
      <w:r w:rsidRPr="00FD4E45">
        <w:t xml:space="preserve">350-9. </w:t>
      </w:r>
    </w:p>
    <w:p w14:paraId="57832A4B" w14:textId="24EF6537" w:rsidR="00CC3578" w:rsidRDefault="00CC3578" w:rsidP="00CC3578">
      <w:pPr>
        <w:pStyle w:val="nrpsLiteraturecited"/>
      </w:pPr>
      <w:r w:rsidRPr="00E70B11">
        <w:rPr>
          <w:highlight w:val="green"/>
        </w:rPr>
        <w:t>Z</w:t>
      </w:r>
      <w:r w:rsidRPr="00175910">
        <w:t>hao C, Liu B, Piao S, Wang X, Lobell DB, Huang Y, Huang M, Yao Y, Bassu S, Ciais P,</w:t>
      </w:r>
      <w:r w:rsidR="006E4084">
        <w:t xml:space="preserve"> plus 19 others.</w:t>
      </w:r>
      <w:r w:rsidRPr="00175910">
        <w:t xml:space="preserve"> 2017. Temperature increase reduces global yields of major crops in four independent estimates. Proc</w:t>
      </w:r>
      <w:r w:rsidR="00175910">
        <w:t xml:space="preserve">eedings of the </w:t>
      </w:r>
      <w:r w:rsidRPr="00175910">
        <w:t>National Acad</w:t>
      </w:r>
      <w:r w:rsidR="00175910">
        <w:t xml:space="preserve">emy of Science </w:t>
      </w:r>
      <w:r w:rsidRPr="00175910">
        <w:t>114(35):9326–31. doi:10.1073/pnas.1701762114.</w:t>
      </w:r>
    </w:p>
    <w:p w14:paraId="73CBED6D" w14:textId="432E49D3" w:rsidR="00897DE8" w:rsidRDefault="00897DE8" w:rsidP="002844AC">
      <w:pPr>
        <w:pStyle w:val="nrpsLiteraturecited"/>
      </w:pPr>
      <w:r>
        <w:br w:type="page"/>
      </w:r>
    </w:p>
    <w:p w14:paraId="7FAED5B9" w14:textId="179AF6A2" w:rsidR="00CA23E2" w:rsidRDefault="009924E3" w:rsidP="00CA23E2">
      <w:pPr>
        <w:pStyle w:val="nrpsNormal"/>
        <w:ind w:left="-1440"/>
      </w:pPr>
      <w:r>
        <w:rPr>
          <w:noProof/>
        </w:rPr>
        <w:lastRenderedPageBreak/>
        <w:drawing>
          <wp:inline distT="0" distB="0" distL="0" distR="0" wp14:anchorId="1368CD30" wp14:editId="29C7D22F">
            <wp:extent cx="7780022" cy="1424305"/>
            <wp:effectExtent l="0" t="0" r="0" b="0"/>
            <wp:docPr id="1442274277" name="Picture 14422742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7780022" cy="1424305"/>
                    </a:xfrm>
                    <a:prstGeom prst="rect">
                      <a:avLst/>
                    </a:prstGeom>
                  </pic:spPr>
                </pic:pic>
              </a:graphicData>
            </a:graphic>
          </wp:inline>
        </w:drawing>
      </w:r>
    </w:p>
    <w:p w14:paraId="19F92326" w14:textId="77777777" w:rsidR="00CA23E2" w:rsidRDefault="00CA23E2" w:rsidP="00CA23E2">
      <w:pPr>
        <w:pStyle w:val="nrpsNormal"/>
      </w:pPr>
    </w:p>
    <w:p w14:paraId="0383B221" w14:textId="59EE1DFF" w:rsidR="00897DE8" w:rsidRDefault="00912D8D" w:rsidP="0030650E">
      <w:pPr>
        <w:pStyle w:val="nrpsHeading1"/>
        <w:rPr>
          <w:rStyle w:val="nrpsnormalauthorsSBChar"/>
        </w:rPr>
      </w:pPr>
      <w:bookmarkStart w:id="607" w:name="_Toc34208664"/>
      <w:r>
        <w:t xml:space="preserve">Section </w:t>
      </w:r>
      <w:r w:rsidR="00EC14B3" w:rsidRPr="0030650E">
        <w:t>4</w:t>
      </w:r>
      <w:r w:rsidR="00750291">
        <w:t>. Who is Most Vulnerable to Climate Ch</w:t>
      </w:r>
      <w:r w:rsidR="00897DE8" w:rsidRPr="0030650E">
        <w:t>ang</w:t>
      </w:r>
      <w:r w:rsidR="00750291">
        <w:t>e Impacts?</w:t>
      </w:r>
      <w:r w:rsidR="00897DE8" w:rsidRPr="00C3279A">
        <w:rPr>
          <w:color w:val="auto"/>
        </w:rPr>
        <w:br/>
      </w:r>
      <w:commentRangeStart w:id="608"/>
      <w:r w:rsidR="00897DE8" w:rsidRPr="0030650E">
        <w:rPr>
          <w:rStyle w:val="nrpsnormalauthorsSBChar"/>
        </w:rPr>
        <w:t>— Alex Adams, Sue Higgins</w:t>
      </w:r>
      <w:commentRangeEnd w:id="608"/>
      <w:r w:rsidR="00005611" w:rsidRPr="0030650E">
        <w:rPr>
          <w:rStyle w:val="nrpsnormalauthorsSBChar"/>
          <w:rFonts w:eastAsiaTheme="minorHAnsi"/>
        </w:rPr>
        <w:commentReference w:id="608"/>
      </w:r>
      <w:bookmarkEnd w:id="607"/>
    </w:p>
    <w:p w14:paraId="0EA4F963" w14:textId="77777777" w:rsidR="00007286" w:rsidRDefault="00007286" w:rsidP="00750291">
      <w:pPr>
        <w:pStyle w:val="nrpsNormal"/>
      </w:pPr>
    </w:p>
    <w:p w14:paraId="02FE10AD" w14:textId="136D4405" w:rsidR="00DB7DE0" w:rsidRDefault="00DB7DE0" w:rsidP="00DB7DE0">
      <w:pPr>
        <w:pStyle w:val="nrpsNormal"/>
      </w:pPr>
      <w:commentRangeStart w:id="609"/>
      <w:r w:rsidRPr="001E09EA">
        <w:t>In</w:t>
      </w:r>
      <w:commentRangeEnd w:id="609"/>
      <w:r w:rsidR="009911FC">
        <w:rPr>
          <w:rStyle w:val="CommentReference"/>
          <w:rFonts w:asciiTheme="minorHAnsi" w:hAnsiTheme="minorHAnsi"/>
        </w:rPr>
        <w:commentReference w:id="609"/>
      </w:r>
      <w:r w:rsidRPr="001E09EA">
        <w:t xml:space="preserve"> the previous section, we looked at how climate change can </w:t>
      </w:r>
      <w:r>
        <w:t xml:space="preserve">adversely </w:t>
      </w:r>
      <w:r w:rsidRPr="001E09EA">
        <w:t>impact</w:t>
      </w:r>
      <w:r>
        <w:t xml:space="preserve"> human</w:t>
      </w:r>
      <w:r w:rsidRPr="001E09EA">
        <w:t xml:space="preserve"> health</w:t>
      </w:r>
      <w:r>
        <w:t>. Some people</w:t>
      </w:r>
      <w:r w:rsidR="007753CB">
        <w:t xml:space="preserve"> </w:t>
      </w:r>
      <w:r>
        <w:t xml:space="preserve">are more vulnerable than others to such impacts. </w:t>
      </w:r>
      <w:r w:rsidR="00DA5E42">
        <w:t xml:space="preserve">When considering all Americans, Gamble et al. </w:t>
      </w:r>
      <w:r w:rsidR="00DA5E42">
        <w:rPr>
          <w:highlight w:val="green"/>
        </w:rPr>
        <w:t>(</w:t>
      </w:r>
      <w:r w:rsidR="00DA5E42">
        <w:t>2016) identified t</w:t>
      </w:r>
      <w:r>
        <w:t xml:space="preserve">hose at higher risk </w:t>
      </w:r>
      <w:r w:rsidR="00DA5E42">
        <w:t xml:space="preserve">to </w:t>
      </w:r>
      <w:r>
        <w:t>include children, older adults, pregnant females, tribal communities, communities of color, people with lower incomes, and people living in rural or remote regions</w:t>
      </w:r>
      <w:r w:rsidR="00DA5E42">
        <w:t>.</w:t>
      </w:r>
      <w:r>
        <w:t xml:space="preserve"> In addition, people with disabilities or mental health conditions, as well as people who are displaced, suffer from social isolation, or live without insurance, are also more likely to suffer adverse consequences from climate change </w:t>
      </w:r>
      <w:r>
        <w:rPr>
          <w:highlight w:val="green"/>
        </w:rPr>
        <w:t>(</w:t>
      </w:r>
      <w:commentRangeStart w:id="610"/>
      <w:r>
        <w:t>Forman et al. 2014</w:t>
      </w:r>
      <w:commentRangeEnd w:id="610"/>
      <w:r w:rsidR="00661E24">
        <w:rPr>
          <w:rStyle w:val="CommentReference"/>
          <w:rFonts w:asciiTheme="minorHAnsi" w:hAnsiTheme="minorHAnsi"/>
        </w:rPr>
        <w:commentReference w:id="610"/>
      </w:r>
      <w:r>
        <w:t>).</w:t>
      </w:r>
    </w:p>
    <w:p w14:paraId="05DBB5B5" w14:textId="450C134A" w:rsidR="00DB7DE0" w:rsidRDefault="007753CB" w:rsidP="007753CB">
      <w:pPr>
        <w:pStyle w:val="nrpsNormal"/>
      </w:pPr>
      <w:r w:rsidRPr="00DA5E42">
        <w:t>Montanans fit into a number of these sectors</w:t>
      </w:r>
      <w:r w:rsidR="00C15E27">
        <w:t xml:space="preserve"> and we describe nine such groups below.</w:t>
      </w:r>
      <w:r w:rsidRPr="00DA5E42">
        <w:t xml:space="preserve"> </w:t>
      </w:r>
      <w:r w:rsidR="00A8371E">
        <w:t>F</w:t>
      </w:r>
      <w:r>
        <w:t>irst</w:t>
      </w:r>
      <w:r w:rsidR="00A8371E">
        <w:t xml:space="preserve">, however, </w:t>
      </w:r>
      <w:r>
        <w:t xml:space="preserve">it is important to recognize that some people in Montana </w:t>
      </w:r>
      <w:r w:rsidRPr="00661E24">
        <w:t>are</w:t>
      </w:r>
      <w:r>
        <w:t xml:space="preserve"> </w:t>
      </w:r>
      <w:r w:rsidRPr="00D81918">
        <w:rPr>
          <w:i/>
        </w:rPr>
        <w:t>already</w:t>
      </w:r>
      <w:r>
        <w:t>—meaning before climate change impacts—</w:t>
      </w:r>
      <w:r w:rsidR="00813A5A">
        <w:t xml:space="preserve">health challenged </w:t>
      </w:r>
      <w:r w:rsidRPr="00661E24">
        <w:t xml:space="preserve">with issues like </w:t>
      </w:r>
      <w:r>
        <w:t xml:space="preserve">poor diet and nutrition, </w:t>
      </w:r>
      <w:r w:rsidR="00A8371E">
        <w:t xml:space="preserve">limited </w:t>
      </w:r>
      <w:r w:rsidRPr="00661E24">
        <w:t>access to care</w:t>
      </w:r>
      <w:r>
        <w:t>, and/or</w:t>
      </w:r>
      <w:r w:rsidRPr="00D81918">
        <w:t xml:space="preserve"> </w:t>
      </w:r>
      <w:r w:rsidRPr="00661E24">
        <w:t>chronic dise</w:t>
      </w:r>
      <w:r>
        <w:t>ase.</w:t>
      </w:r>
      <w:r w:rsidR="00DB7DE0" w:rsidRPr="00571D16">
        <w:t xml:space="preserve"> </w:t>
      </w:r>
      <w:r w:rsidR="00A8371E">
        <w:t>Such challenges are depicted a</w:t>
      </w:r>
      <w:r w:rsidR="00DB7DE0" w:rsidRPr="00571D16">
        <w:t>nnually</w:t>
      </w:r>
      <w:r w:rsidR="00813A5A">
        <w:t xml:space="preserve"> for </w:t>
      </w:r>
      <w:r w:rsidR="00813A5A" w:rsidRPr="00571D16">
        <w:t xml:space="preserve">nearly every </w:t>
      </w:r>
      <w:r w:rsidR="00813A5A">
        <w:t xml:space="preserve">US </w:t>
      </w:r>
      <w:r w:rsidR="00813A5A" w:rsidRPr="00571D16">
        <w:t>county i</w:t>
      </w:r>
      <w:r w:rsidR="00A8371E">
        <w:t xml:space="preserve">n </w:t>
      </w:r>
      <w:r w:rsidR="00DB7DE0" w:rsidRPr="00571D16">
        <w:t xml:space="preserve">the </w:t>
      </w:r>
      <w:commentRangeStart w:id="611"/>
      <w:r w:rsidR="00DB7DE0" w:rsidRPr="00571D16">
        <w:rPr>
          <w:i/>
          <w:iCs/>
        </w:rPr>
        <w:t>County Health Ranking</w:t>
      </w:r>
      <w:r w:rsidR="00C15E27">
        <w:rPr>
          <w:i/>
          <w:iCs/>
        </w:rPr>
        <w:t>s</w:t>
      </w:r>
      <w:r w:rsidR="00DB7DE0" w:rsidRPr="00571D16">
        <w:rPr>
          <w:i/>
          <w:iCs/>
        </w:rPr>
        <w:t xml:space="preserve"> and Roadmaps</w:t>
      </w:r>
      <w:r w:rsidR="00DB7DE0" w:rsidRPr="00571D16">
        <w:t xml:space="preserve"> </w:t>
      </w:r>
      <w:commentRangeEnd w:id="611"/>
      <w:r w:rsidR="00D81918">
        <w:rPr>
          <w:rStyle w:val="CommentReference"/>
          <w:rFonts w:asciiTheme="minorHAnsi" w:hAnsiTheme="minorHAnsi"/>
        </w:rPr>
        <w:commentReference w:id="611"/>
      </w:r>
      <w:r w:rsidR="00DB7DE0" w:rsidRPr="00571D16">
        <w:t>r</w:t>
      </w:r>
      <w:r>
        <w:t xml:space="preserve">eport </w:t>
      </w:r>
      <w:r w:rsidRPr="00661E24">
        <w:rPr>
          <w:highlight w:val="green"/>
        </w:rPr>
        <w:t>(</w:t>
      </w:r>
      <w:r w:rsidRPr="00661E24">
        <w:t>Givens et al. 2019)</w:t>
      </w:r>
      <w:r w:rsidR="00DB7DE0" w:rsidRPr="00661E24">
        <w:t xml:space="preserve">. </w:t>
      </w:r>
      <w:r w:rsidR="00F46D71">
        <w:t xml:space="preserve">Figure 4-1 </w:t>
      </w:r>
      <w:r w:rsidR="00C15E27">
        <w:t xml:space="preserve">shows how </w:t>
      </w:r>
      <w:r w:rsidR="00DA5E42">
        <w:t xml:space="preserve">Montana’s </w:t>
      </w:r>
      <w:r w:rsidR="00DB7DE0" w:rsidRPr="00661E24">
        <w:t xml:space="preserve">56 counties </w:t>
      </w:r>
      <w:r w:rsidR="00C15E27">
        <w:t xml:space="preserve">rank with respect to a set of </w:t>
      </w:r>
      <w:r>
        <w:t>“</w:t>
      </w:r>
      <w:r w:rsidR="00DB7DE0" w:rsidRPr="00661E24">
        <w:t>health factors</w:t>
      </w:r>
      <w:r>
        <w:t>”</w:t>
      </w:r>
      <w:r w:rsidR="00DB7DE0" w:rsidRPr="00661E24">
        <w:t xml:space="preserve"> </w:t>
      </w:r>
      <w:r>
        <w:t xml:space="preserve">that </w:t>
      </w:r>
      <w:r w:rsidR="00DB7DE0" w:rsidRPr="00661E24">
        <w:t>drive how long and how well we live</w:t>
      </w:r>
      <w:r w:rsidR="00C15E27">
        <w:t>. Such factors</w:t>
      </w:r>
      <w:r w:rsidR="00975FD8">
        <w:t>—</w:t>
      </w:r>
      <w:r w:rsidR="00C15E27">
        <w:t>includ</w:t>
      </w:r>
      <w:r w:rsidR="00975FD8">
        <w:t>ing</w:t>
      </w:r>
      <w:r w:rsidR="00DB7DE0" w:rsidRPr="00661E24">
        <w:t xml:space="preserve"> socioeconomic</w:t>
      </w:r>
      <w:r w:rsidR="00D81918">
        <w:t>,</w:t>
      </w:r>
      <w:r w:rsidR="00DB7DE0" w:rsidRPr="00661E24">
        <w:t xml:space="preserve"> </w:t>
      </w:r>
      <w:r w:rsidR="00975FD8">
        <w:t xml:space="preserve">personal behavior, </w:t>
      </w:r>
      <w:r w:rsidR="00DB7DE0" w:rsidRPr="00661E24">
        <w:t>and the physical environment</w:t>
      </w:r>
      <w:r w:rsidR="00975FD8">
        <w:t>—</w:t>
      </w:r>
      <w:r w:rsidR="00A85616">
        <w:t xml:space="preserve">can strongly influence new </w:t>
      </w:r>
      <w:r w:rsidR="00975FD8">
        <w:t>health challenges resulting from cli</w:t>
      </w:r>
      <w:r w:rsidR="00813A5A">
        <w:t>mate change.</w:t>
      </w:r>
    </w:p>
    <w:p w14:paraId="31518EF7" w14:textId="20E666FC" w:rsidR="00DF0862" w:rsidRDefault="00DF0862" w:rsidP="00DF0862">
      <w:pPr>
        <w:pStyle w:val="nrpsNormal"/>
        <w:jc w:val="center"/>
      </w:pPr>
      <w:r>
        <w:rPr>
          <w:noProof/>
        </w:rPr>
        <w:lastRenderedPageBreak/>
        <w:drawing>
          <wp:inline distT="0" distB="0" distL="0" distR="0" wp14:anchorId="42098F70" wp14:editId="3BE8BC87">
            <wp:extent cx="5029200" cy="3502172"/>
            <wp:effectExtent l="0" t="0" r="0" b="3175"/>
            <wp:docPr id="178604236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129">
                      <a:extLst>
                        <a:ext uri="{28A0092B-C50C-407E-A947-70E740481C1C}">
                          <a14:useLocalDpi xmlns:a14="http://schemas.microsoft.com/office/drawing/2010/main" val="0"/>
                        </a:ext>
                      </a:extLst>
                    </a:blip>
                    <a:stretch>
                      <a:fillRect/>
                    </a:stretch>
                  </pic:blipFill>
                  <pic:spPr>
                    <a:xfrm>
                      <a:off x="0" y="0"/>
                      <a:ext cx="5029200" cy="3502172"/>
                    </a:xfrm>
                    <a:prstGeom prst="rect">
                      <a:avLst/>
                    </a:prstGeom>
                  </pic:spPr>
                </pic:pic>
              </a:graphicData>
            </a:graphic>
          </wp:inline>
        </w:drawing>
      </w:r>
    </w:p>
    <w:p w14:paraId="58D69DBF" w14:textId="7E54B4A8" w:rsidR="00DB7DE0" w:rsidRDefault="00DF0862" w:rsidP="00DF0862">
      <w:pPr>
        <w:pStyle w:val="nrpsFigurecaption"/>
      </w:pPr>
      <w:bookmarkStart w:id="612" w:name="_Toc34208727"/>
      <w:commentRangeStart w:id="613"/>
      <w:r>
        <w:t xml:space="preserve">Figure 4-1. </w:t>
      </w:r>
      <w:commentRangeEnd w:id="613"/>
      <w:r w:rsidR="00F46D71">
        <w:rPr>
          <w:rStyle w:val="CommentReference"/>
          <w:rFonts w:asciiTheme="minorHAnsi" w:hAnsiTheme="minorHAnsi"/>
          <w:bCs w:val="0"/>
        </w:rPr>
        <w:commentReference w:id="613"/>
      </w:r>
      <w:r w:rsidR="00F46D71">
        <w:t xml:space="preserve">Montana’s </w:t>
      </w:r>
      <w:r w:rsidR="00F46D71" w:rsidRPr="00661E24">
        <w:t xml:space="preserve">56 counties </w:t>
      </w:r>
      <w:r w:rsidR="00F46D71">
        <w:t>ranked with respect to the</w:t>
      </w:r>
      <w:r w:rsidR="00F46D71" w:rsidRPr="00661E24">
        <w:t xml:space="preserve"> presence of health factors (factors that drive how long and how well we live</w:t>
      </w:r>
      <w:r w:rsidR="00F46D71">
        <w:t xml:space="preserve"> including, for example, </w:t>
      </w:r>
      <w:r w:rsidR="00813A5A">
        <w:t xml:space="preserve">personal </w:t>
      </w:r>
      <w:r w:rsidR="00F46D71" w:rsidRPr="00661E24">
        <w:t>behaviors, socioeconomic factors</w:t>
      </w:r>
      <w:r w:rsidR="00F46D71">
        <w:t>,</w:t>
      </w:r>
      <w:r w:rsidR="00F46D71" w:rsidRPr="00661E24">
        <w:t xml:space="preserve"> and the physical environment). </w:t>
      </w:r>
      <w:r w:rsidR="00F46D71">
        <w:t xml:space="preserve">The higher the rank, the greater the health challenge </w:t>
      </w:r>
      <w:r w:rsidR="00F46D71" w:rsidRPr="00661E24">
        <w:rPr>
          <w:highlight w:val="green"/>
        </w:rPr>
        <w:t>(</w:t>
      </w:r>
      <w:r w:rsidR="00F46D71" w:rsidRPr="00661E24">
        <w:t>Givens et al. 2019).</w:t>
      </w:r>
      <w:bookmarkEnd w:id="612"/>
    </w:p>
    <w:p w14:paraId="77178A65" w14:textId="5E6178F5" w:rsidR="004A3C71" w:rsidRDefault="00BE3898" w:rsidP="008C1604">
      <w:pPr>
        <w:pStyle w:val="nrpsNormal"/>
      </w:pPr>
      <w:r>
        <w:t>We find ten</w:t>
      </w:r>
      <w:commentRangeStart w:id="614"/>
      <w:r w:rsidR="0096073C" w:rsidRPr="00AC0DAB">
        <w:t xml:space="preserve"> sectors </w:t>
      </w:r>
      <w:commentRangeEnd w:id="614"/>
      <w:r>
        <w:rPr>
          <w:rStyle w:val="CommentReference"/>
          <w:rFonts w:asciiTheme="minorHAnsi" w:hAnsiTheme="minorHAnsi"/>
        </w:rPr>
        <w:commentReference w:id="614"/>
      </w:r>
      <w:r w:rsidR="0096073C" w:rsidRPr="00AC0DAB">
        <w:t xml:space="preserve">of Montana’s population </w:t>
      </w:r>
      <w:r w:rsidR="0096073C">
        <w:t xml:space="preserve">are </w:t>
      </w:r>
      <w:r w:rsidR="0096073C" w:rsidRPr="00AC0DAB">
        <w:t xml:space="preserve">at special risk </w:t>
      </w:r>
      <w:r w:rsidR="0096073C">
        <w:t xml:space="preserve">of having their health impacted by Montana’s </w:t>
      </w:r>
      <w:r w:rsidR="0096073C" w:rsidRPr="00AC0DAB">
        <w:t>warming climate</w:t>
      </w:r>
      <w:r w:rsidR="0096073C">
        <w:t xml:space="preserve">. We base that assessment on </w:t>
      </w:r>
      <w:r w:rsidR="002D37AB">
        <w:t xml:space="preserve">review and </w:t>
      </w:r>
      <w:r w:rsidR="008C1604">
        <w:t xml:space="preserve">understanding of </w:t>
      </w:r>
      <w:r w:rsidR="004A3C71">
        <w:t xml:space="preserve">Montana’s health profile </w:t>
      </w:r>
      <w:r w:rsidR="004A3C71" w:rsidRPr="006F016C">
        <w:rPr>
          <w:highlight w:val="green"/>
        </w:rPr>
        <w:t>(</w:t>
      </w:r>
      <w:r w:rsidR="006F016C">
        <w:t>Section 2</w:t>
      </w:r>
      <w:r w:rsidR="004A3C71">
        <w:t>),</w:t>
      </w:r>
      <w:r w:rsidR="004A3C71" w:rsidRPr="004A3C71">
        <w:t xml:space="preserve"> </w:t>
      </w:r>
      <w:r w:rsidR="004A3C71">
        <w:t xml:space="preserve">our state’s warming climate </w:t>
      </w:r>
      <w:r w:rsidR="004A3C71" w:rsidRPr="00E3096A">
        <w:rPr>
          <w:highlight w:val="green"/>
        </w:rPr>
        <w:t>(</w:t>
      </w:r>
      <w:r w:rsidR="004A3C71">
        <w:t>Section 2; Whitlock et al. 2017</w:t>
      </w:r>
      <w:proofErr w:type="gramStart"/>
      <w:r w:rsidR="004A3C71">
        <w:t>), and</w:t>
      </w:r>
      <w:proofErr w:type="gramEnd"/>
      <w:r w:rsidR="004A3C71">
        <w:t xml:space="preserve"> known climate change impacts on human health </w:t>
      </w:r>
      <w:r w:rsidR="004A3C71" w:rsidRPr="006F016C">
        <w:rPr>
          <w:highlight w:val="green"/>
        </w:rPr>
        <w:t>(</w:t>
      </w:r>
      <w:r w:rsidR="004A3C71">
        <w:t>Section 3).</w:t>
      </w:r>
    </w:p>
    <w:p w14:paraId="283FB7C3" w14:textId="034D06CD" w:rsidR="00E3096A" w:rsidRDefault="0096073C" w:rsidP="00E3096A">
      <w:pPr>
        <w:pStyle w:val="nrpsNormal"/>
      </w:pPr>
      <w:r>
        <w:t>The subsections that follow describe th</w:t>
      </w:r>
      <w:r w:rsidR="008C1604">
        <w:t xml:space="preserve">e </w:t>
      </w:r>
      <w:r w:rsidR="004A3C71">
        <w:t xml:space="preserve">nine Montana </w:t>
      </w:r>
      <w:r w:rsidR="008C1604">
        <w:t>sectors</w:t>
      </w:r>
      <w:r w:rsidR="004A3C71">
        <w:t xml:space="preserve"> of concern</w:t>
      </w:r>
      <w:r>
        <w:t xml:space="preserve">, which are </w:t>
      </w:r>
      <w:r w:rsidR="004A3C71">
        <w:t xml:space="preserve">also </w:t>
      </w:r>
      <w:r>
        <w:t>graphically depicted in F</w:t>
      </w:r>
      <w:r w:rsidR="008C1604">
        <w:t>igure 4-2.</w:t>
      </w:r>
    </w:p>
    <w:p w14:paraId="4A1DDCC7" w14:textId="6953636B" w:rsidR="004A3C71" w:rsidRPr="009B1547" w:rsidRDefault="004A3C71" w:rsidP="00BE3898">
      <w:pPr>
        <w:pStyle w:val="nrpsHeading2"/>
      </w:pPr>
      <w:bookmarkStart w:id="615" w:name="_Toc34208665"/>
      <w:r w:rsidRPr="004F4E88">
        <w:t>People</w:t>
      </w:r>
      <w:r w:rsidR="006E6419" w:rsidRPr="004F4E88">
        <w:t xml:space="preserve"> threatened by increased </w:t>
      </w:r>
      <w:r w:rsidRPr="004F4E88">
        <w:t>heat</w:t>
      </w:r>
      <w:bookmarkEnd w:id="615"/>
    </w:p>
    <w:p w14:paraId="4BFB9C4E" w14:textId="68473693" w:rsidR="00DF0862" w:rsidRPr="009B1547" w:rsidRDefault="00DF0862" w:rsidP="00DF0862">
      <w:pPr>
        <w:pStyle w:val="nrpsNormal"/>
      </w:pPr>
      <w:r w:rsidRPr="009B1547">
        <w:rPr>
          <w:i/>
          <w:color w:val="auto"/>
        </w:rPr>
        <w:t xml:space="preserve">Why it </w:t>
      </w:r>
      <w:proofErr w:type="gramStart"/>
      <w:r w:rsidRPr="009B1547">
        <w:rPr>
          <w:i/>
          <w:color w:val="auto"/>
        </w:rPr>
        <w:t>matters.—</w:t>
      </w:r>
      <w:proofErr w:type="gramEnd"/>
      <w:r w:rsidRPr="009B1547">
        <w:t xml:space="preserve">National data indicate impacts of </w:t>
      </w:r>
      <w:r w:rsidR="00A85616">
        <w:t xml:space="preserve">increasing </w:t>
      </w:r>
      <w:r w:rsidRPr="009B1547">
        <w:t xml:space="preserve">heat on mental health and </w:t>
      </w:r>
      <w:r>
        <w:t xml:space="preserve">risk of </w:t>
      </w:r>
      <w:r w:rsidRPr="009B1547">
        <w:t>heat stroke</w:t>
      </w:r>
      <w:r w:rsidR="00EF5CB5">
        <w:t xml:space="preserve"> (see Section 3)</w:t>
      </w:r>
      <w:r w:rsidRPr="009B1547">
        <w:t xml:space="preserve">. </w:t>
      </w:r>
      <w:r>
        <w:t>People</w:t>
      </w:r>
      <w:r w:rsidRPr="009B1547">
        <w:t xml:space="preserve"> without access to shade, air conditioning, and cooling places are at much </w:t>
      </w:r>
      <w:r>
        <w:t>greater</w:t>
      </w:r>
      <w:r w:rsidRPr="009B1547">
        <w:t xml:space="preserve"> risk. In addition, heat exposure d</w:t>
      </w:r>
      <w:r w:rsidRPr="004A6200">
        <w:t xml:space="preserve">uring pregnancy carries with it the risk of premature births and birth defects </w:t>
      </w:r>
      <w:r w:rsidRPr="004A6200">
        <w:rPr>
          <w:highlight w:val="green"/>
        </w:rPr>
        <w:t>(</w:t>
      </w:r>
      <w:r w:rsidRPr="004A6200">
        <w:t>Section 3)</w:t>
      </w:r>
      <w:r w:rsidR="00A85616" w:rsidRPr="004A6200">
        <w:t xml:space="preserve"> </w:t>
      </w:r>
      <w:r w:rsidR="00A85616" w:rsidRPr="004A6200">
        <w:rPr>
          <w:highlight w:val="green"/>
        </w:rPr>
        <w:t>(</w:t>
      </w:r>
      <w:r w:rsidR="004A6200">
        <w:t>Ravanelli et al. 2019</w:t>
      </w:r>
      <w:r w:rsidR="00A85616" w:rsidRPr="004A6200">
        <w:t>)</w:t>
      </w:r>
      <w:r w:rsidRPr="004A6200">
        <w:t>.</w:t>
      </w:r>
    </w:p>
    <w:p w14:paraId="0EA8447D" w14:textId="77777777" w:rsidR="00DF0862" w:rsidRPr="009B1547" w:rsidRDefault="00DF0862" w:rsidP="00DF0862">
      <w:pPr>
        <w:pStyle w:val="nrpsNormal"/>
        <w:rPr>
          <w:b/>
          <w:bCs/>
          <w:color w:val="000000"/>
        </w:rPr>
      </w:pPr>
      <w:r w:rsidRPr="009B1547">
        <w:rPr>
          <w:i/>
          <w:color w:val="auto"/>
        </w:rPr>
        <w:t xml:space="preserve">What we know in </w:t>
      </w:r>
      <w:proofErr w:type="gramStart"/>
      <w:r w:rsidRPr="009B1547">
        <w:rPr>
          <w:i/>
          <w:color w:val="auto"/>
        </w:rPr>
        <w:t>Montana.—</w:t>
      </w:r>
      <w:proofErr w:type="gramEnd"/>
      <w:r>
        <w:t>Increased heat</w:t>
      </w:r>
      <w:r w:rsidRPr="009B1547">
        <w:t xml:space="preserve"> </w:t>
      </w:r>
      <w:r>
        <w:t>poses the greatest r</w:t>
      </w:r>
      <w:r w:rsidRPr="009B1547">
        <w:t>is</w:t>
      </w:r>
      <w:r>
        <w:t xml:space="preserve">k </w:t>
      </w:r>
      <w:r w:rsidRPr="009B1547">
        <w:t xml:space="preserve">for migrant </w:t>
      </w:r>
      <w:r>
        <w:t xml:space="preserve">agricultural </w:t>
      </w:r>
      <w:r w:rsidRPr="009B1547">
        <w:t>workers</w:t>
      </w:r>
      <w:r>
        <w:t xml:space="preserve"> and others working outdoors</w:t>
      </w:r>
      <w:r w:rsidRPr="009B1547">
        <w:t>, those living in inadequate housing</w:t>
      </w:r>
      <w:r>
        <w:t xml:space="preserve"> (without, for example, insulation or air conditioning)</w:t>
      </w:r>
      <w:r w:rsidRPr="009B1547">
        <w:t xml:space="preserve">, and incarcerated people. </w:t>
      </w:r>
    </w:p>
    <w:p w14:paraId="0F572922" w14:textId="2B2E407B" w:rsidR="006F5B8A" w:rsidRDefault="006F5B8A" w:rsidP="006F5B8A">
      <w:pPr>
        <w:pStyle w:val="nrpsBulletlist"/>
      </w:pPr>
      <w:r w:rsidRPr="001E6F56">
        <w:rPr>
          <w:i/>
        </w:rPr>
        <w:t xml:space="preserve">Those working in the </w:t>
      </w:r>
      <w:proofErr w:type="gramStart"/>
      <w:r w:rsidRPr="001E6F56">
        <w:rPr>
          <w:i/>
        </w:rPr>
        <w:t>outdoors.—</w:t>
      </w:r>
      <w:proofErr w:type="gramEnd"/>
      <w:r w:rsidRPr="009B1547">
        <w:t xml:space="preserve">During the summer, </w:t>
      </w:r>
      <w:r w:rsidRPr="00131A49">
        <w:rPr>
          <w:bCs/>
        </w:rPr>
        <w:t>migrant and seasonal farmworkers</w:t>
      </w:r>
      <w:r w:rsidRPr="009B1547">
        <w:t xml:space="preserve"> who come to Montana to harvest</w:t>
      </w:r>
      <w:r w:rsidRPr="006C3805">
        <w:t xml:space="preserve"> fruit are at increased risk due to inadequate or substandard housing </w:t>
      </w:r>
      <w:r w:rsidRPr="006C3805">
        <w:lastRenderedPageBreak/>
        <w:t xml:space="preserve">facilities, poverty, cultural and linguistic isolation, and lack of health insurance. </w:t>
      </w:r>
      <w:r>
        <w:t>As depicted in Figure 4-</w:t>
      </w:r>
      <w:r w:rsidR="004A6200">
        <w:t>2</w:t>
      </w:r>
      <w:r>
        <w:t>, fatalities from heat-</w:t>
      </w:r>
      <w:r w:rsidRPr="006C3805">
        <w:t xml:space="preserve">related illness are highest in the agriculture, </w:t>
      </w:r>
      <w:r w:rsidRPr="00730B2B">
        <w:t>forestry,</w:t>
      </w:r>
      <w:r>
        <w:t xml:space="preserve"> and</w:t>
      </w:r>
      <w:r w:rsidRPr="00730B2B">
        <w:t xml:space="preserve"> fishing, and h</w:t>
      </w:r>
      <w:r>
        <w:t xml:space="preserve">unting sectors, attesting to the </w:t>
      </w:r>
      <w:r w:rsidRPr="00730B2B">
        <w:t xml:space="preserve">vulnerability </w:t>
      </w:r>
      <w:r>
        <w:t xml:space="preserve">these sectors have </w:t>
      </w:r>
      <w:r w:rsidRPr="00730B2B">
        <w:t xml:space="preserve">to high heat days </w:t>
      </w:r>
      <w:r w:rsidRPr="003A16F4">
        <w:rPr>
          <w:highlight w:val="green"/>
        </w:rPr>
        <w:t>(</w:t>
      </w:r>
      <w:r w:rsidRPr="00730B2B">
        <w:t>Moy</w:t>
      </w:r>
      <w:r>
        <w:t>c</w:t>
      </w:r>
      <w:r w:rsidRPr="00730B2B">
        <w:t>e and Nealy 2019).</w:t>
      </w:r>
    </w:p>
    <w:p w14:paraId="1657C149" w14:textId="48C2FB56" w:rsidR="004A3C71" w:rsidRPr="00730B2B" w:rsidRDefault="004A3C71" w:rsidP="00131A49">
      <w:pPr>
        <w:pStyle w:val="nrpsBulletlist"/>
        <w:numPr>
          <w:ilvl w:val="0"/>
          <w:numId w:val="0"/>
        </w:numPr>
        <w:ind w:left="720"/>
      </w:pPr>
      <w:r w:rsidRPr="00730B2B">
        <w:t xml:space="preserve"> </w:t>
      </w:r>
      <w:r w:rsidRPr="00730B2B">
        <w:br/>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4A3C71" w:rsidRPr="00730B2B" w14:paraId="6F3E7083" w14:textId="77777777" w:rsidTr="11C6D738">
        <w:tc>
          <w:tcPr>
            <w:tcW w:w="9350" w:type="dxa"/>
          </w:tcPr>
          <w:p w14:paraId="3F9EC4D1" w14:textId="6B7FAB23" w:rsidR="004A3C71" w:rsidRPr="00730B2B" w:rsidRDefault="006F5B8A" w:rsidP="00B07AFB">
            <w:pPr>
              <w:pStyle w:val="nrpsNormal"/>
              <w:jc w:val="center"/>
            </w:pPr>
            <w:r>
              <w:rPr>
                <w:noProof/>
              </w:rPr>
              <w:drawing>
                <wp:inline distT="0" distB="0" distL="0" distR="0" wp14:anchorId="1BD5602B" wp14:editId="383D2ECE">
                  <wp:extent cx="4893732" cy="5709354"/>
                  <wp:effectExtent l="0" t="0" r="0" b="5715"/>
                  <wp:docPr id="310288471"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30">
                            <a:extLst>
                              <a:ext uri="{28A0092B-C50C-407E-A947-70E740481C1C}">
                                <a14:useLocalDpi xmlns:a14="http://schemas.microsoft.com/office/drawing/2010/main" val="0"/>
                              </a:ext>
                            </a:extLst>
                          </a:blip>
                          <a:stretch>
                            <a:fillRect/>
                          </a:stretch>
                        </pic:blipFill>
                        <pic:spPr>
                          <a:xfrm>
                            <a:off x="0" y="0"/>
                            <a:ext cx="4893732" cy="5709354"/>
                          </a:xfrm>
                          <a:prstGeom prst="rect">
                            <a:avLst/>
                          </a:prstGeom>
                        </pic:spPr>
                      </pic:pic>
                    </a:graphicData>
                  </a:graphic>
                </wp:inline>
              </w:drawing>
            </w:r>
          </w:p>
          <w:p w14:paraId="48F161B6" w14:textId="623DA236" w:rsidR="004A3C71" w:rsidRPr="00730B2B" w:rsidRDefault="004A3C71" w:rsidP="004A6200">
            <w:pPr>
              <w:pStyle w:val="nrpsFigurecaption"/>
            </w:pPr>
            <w:bookmarkStart w:id="616" w:name="_Toc34208728"/>
            <w:r w:rsidRPr="00730B2B">
              <w:rPr>
                <w:color w:val="auto"/>
              </w:rPr>
              <w:t>Figure 4-</w:t>
            </w:r>
            <w:r w:rsidR="004A6200">
              <w:rPr>
                <w:color w:val="auto"/>
              </w:rPr>
              <w:t>2</w:t>
            </w:r>
            <w:r w:rsidRPr="00730B2B">
              <w:rPr>
                <w:color w:val="auto"/>
              </w:rPr>
              <w:t xml:space="preserve">. Heat-related illness rate by industry </w:t>
            </w:r>
            <w:r w:rsidRPr="00730B2B">
              <w:rPr>
                <w:color w:val="auto"/>
                <w:highlight w:val="green"/>
              </w:rPr>
              <w:t>(</w:t>
            </w:r>
            <w:r w:rsidRPr="00730B2B">
              <w:rPr>
                <w:color w:val="auto"/>
              </w:rPr>
              <w:t xml:space="preserve">used with permission from </w:t>
            </w:r>
            <w:r w:rsidRPr="00730B2B">
              <w:t>Moy</w:t>
            </w:r>
            <w:r w:rsidR="006F5B8A">
              <w:t>c</w:t>
            </w:r>
            <w:r w:rsidRPr="00730B2B">
              <w:t>e and Nealy 2019)</w:t>
            </w:r>
            <w:r w:rsidRPr="00730B2B">
              <w:rPr>
                <w:color w:val="auto"/>
              </w:rPr>
              <w:t>.</w:t>
            </w:r>
            <w:bookmarkEnd w:id="616"/>
          </w:p>
        </w:tc>
      </w:tr>
    </w:tbl>
    <w:p w14:paraId="496F32EC" w14:textId="77777777" w:rsidR="004A3C71" w:rsidRPr="00730B2B" w:rsidRDefault="004A3C71" w:rsidP="004A3C71">
      <w:pPr>
        <w:pStyle w:val="nrpsBulletlist"/>
        <w:numPr>
          <w:ilvl w:val="0"/>
          <w:numId w:val="0"/>
        </w:numPr>
        <w:ind w:left="360"/>
      </w:pPr>
    </w:p>
    <w:p w14:paraId="00B5D6C7" w14:textId="6D81B06F" w:rsidR="001E6F56" w:rsidRDefault="006F5B8A" w:rsidP="003617DC">
      <w:pPr>
        <w:pStyle w:val="nrpsBulletlist"/>
      </w:pPr>
      <w:r w:rsidRPr="001E6F56">
        <w:rPr>
          <w:i/>
        </w:rPr>
        <w:lastRenderedPageBreak/>
        <w:t>Housing and air conditioning.—</w:t>
      </w:r>
      <w:r w:rsidRPr="00730B2B">
        <w:t xml:space="preserve">One </w:t>
      </w:r>
      <w:r w:rsidRPr="001E6F56">
        <w:t xml:space="preserve">form of housing that may be particularly susceptible to higher heat days are </w:t>
      </w:r>
      <w:r w:rsidRPr="001E6F56">
        <w:rPr>
          <w:bCs/>
        </w:rPr>
        <w:t>mobile homes</w:t>
      </w:r>
      <w:r>
        <w:rPr>
          <w:bCs/>
        </w:rPr>
        <w:t>.</w:t>
      </w:r>
      <w:r>
        <w:rPr>
          <w:rStyle w:val="FootnoteReference"/>
          <w:bCs/>
        </w:rPr>
        <w:footnoteReference w:id="17"/>
      </w:r>
      <w:r>
        <w:rPr>
          <w:bCs/>
        </w:rPr>
        <w:t xml:space="preserve"> </w:t>
      </w:r>
      <w:r w:rsidR="004A3C71" w:rsidRPr="001E6F56">
        <w:t xml:space="preserve">Mobile homes are often less energy efficient than other housing and, despite the use of air conditioning, </w:t>
      </w:r>
      <w:r w:rsidR="00AC0571">
        <w:t xml:space="preserve">lack of insulation </w:t>
      </w:r>
      <w:r w:rsidR="004A3C71" w:rsidRPr="001E6F56">
        <w:t xml:space="preserve">can make mobile homes unbearably hot. In 2017, there were 45,496 mobile homes in Montana, or 10.8% of the total housing units, which is nearly double the national average of 5.7% </w:t>
      </w:r>
      <w:r w:rsidR="004A3C71" w:rsidRPr="001E6F56">
        <w:rPr>
          <w:highlight w:val="green"/>
        </w:rPr>
        <w:t>(</w:t>
      </w:r>
      <w:r w:rsidR="004A3C71" w:rsidRPr="001E6F56">
        <w:t xml:space="preserve">Headwaters Economics </w:t>
      </w:r>
      <w:r w:rsidR="00AC0571">
        <w:t>2019</w:t>
      </w:r>
      <w:r w:rsidR="004A3C71" w:rsidRPr="001E6F56">
        <w:t xml:space="preserve">). In addition, mobile homes are more likely to be damaged in extreme weather, which poses a risk for both the structure and </w:t>
      </w:r>
      <w:r w:rsidR="00976A76">
        <w:t>its</w:t>
      </w:r>
      <w:r w:rsidR="004A3C71" w:rsidRPr="001E6F56">
        <w:t xml:space="preserve"> occupants.</w:t>
      </w:r>
    </w:p>
    <w:p w14:paraId="31C4192E" w14:textId="62192CDF" w:rsidR="004A3C71" w:rsidRPr="00730B2B" w:rsidRDefault="004A3C71" w:rsidP="001E6F56">
      <w:pPr>
        <w:pStyle w:val="nrpsBulletlist"/>
        <w:numPr>
          <w:ilvl w:val="0"/>
          <w:numId w:val="0"/>
        </w:numPr>
        <w:ind w:left="720"/>
      </w:pPr>
      <w:r w:rsidRPr="001E6F56">
        <w:t xml:space="preserve">Data </w:t>
      </w:r>
      <w:r w:rsidR="006F5B8A" w:rsidRPr="001E6F56">
        <w:t xml:space="preserve">on </w:t>
      </w:r>
      <w:r w:rsidR="006F5B8A" w:rsidRPr="001E6F56">
        <w:rPr>
          <w:bCs/>
        </w:rPr>
        <w:t>air conditioning</w:t>
      </w:r>
      <w:r w:rsidR="006F5B8A" w:rsidRPr="001E6F56">
        <w:t xml:space="preserve"> in Montana is sparse. Based on a small-sample survey, </w:t>
      </w:r>
      <w:r w:rsidR="00FB24B3">
        <w:t xml:space="preserve">NEEA </w:t>
      </w:r>
      <w:r w:rsidR="00FB24B3" w:rsidRPr="00AE33B1">
        <w:rPr>
          <w:highlight w:val="green"/>
        </w:rPr>
        <w:t>(</w:t>
      </w:r>
      <w:r w:rsidR="00FB24B3">
        <w:t xml:space="preserve">2012) </w:t>
      </w:r>
      <w:r w:rsidR="006F5B8A" w:rsidRPr="001E6F56">
        <w:t xml:space="preserve">estimated that 19% </w:t>
      </w:r>
      <w:r w:rsidRPr="001E6F56">
        <w:t>of rural Montana households and 35% of urban households have some form of air conditioning</w:t>
      </w:r>
      <w:r w:rsidR="00976A76">
        <w:t xml:space="preserve"> </w:t>
      </w:r>
      <w:r w:rsidR="00976A76" w:rsidRPr="001E6F56">
        <w:t xml:space="preserve">units </w:t>
      </w:r>
      <w:r w:rsidR="00976A76" w:rsidRPr="001E6F56">
        <w:rPr>
          <w:highlight w:val="green"/>
        </w:rPr>
        <w:t>(</w:t>
      </w:r>
      <w:r w:rsidR="00976A76" w:rsidRPr="001E6F56">
        <w:t>N</w:t>
      </w:r>
      <w:r w:rsidR="00976A76">
        <w:t>EEA 2014</w:t>
      </w:r>
      <w:r w:rsidR="00976A76" w:rsidRPr="001E6F56">
        <w:t>).</w:t>
      </w:r>
      <w:r w:rsidRPr="001E6F56">
        <w:t xml:space="preserve"> The most common </w:t>
      </w:r>
      <w:r w:rsidR="00CA0305">
        <w:t xml:space="preserve">setup in </w:t>
      </w:r>
      <w:r w:rsidR="00CA0305" w:rsidRPr="001E6F56">
        <w:t xml:space="preserve">urban </w:t>
      </w:r>
      <w:r w:rsidR="00CA0305">
        <w:t>areas are</w:t>
      </w:r>
      <w:r w:rsidR="00CA0305" w:rsidRPr="001E6F56">
        <w:t xml:space="preserve"> central </w:t>
      </w:r>
      <w:r w:rsidR="00CA0305" w:rsidRPr="001E6F56">
        <w:rPr>
          <w:bCs/>
        </w:rPr>
        <w:t>air conditioning</w:t>
      </w:r>
      <w:r w:rsidR="00CA0305" w:rsidRPr="001E6F56">
        <w:t xml:space="preserve"> system</w:t>
      </w:r>
      <w:r w:rsidR="00CA0305">
        <w:t>s, while</w:t>
      </w:r>
      <w:r w:rsidRPr="001E6F56">
        <w:t xml:space="preserve"> rural areas </w:t>
      </w:r>
      <w:r w:rsidR="00CA0305">
        <w:t xml:space="preserve">favor </w:t>
      </w:r>
      <w:r w:rsidRPr="001E6F56">
        <w:t>window</w:t>
      </w:r>
      <w:r w:rsidR="00976A76">
        <w:t>.</w:t>
      </w:r>
      <w:r w:rsidRPr="001E6F56">
        <w:t xml:space="preserve"> Regionally, the proportion of homes with air conditioning has</w:t>
      </w:r>
      <w:r w:rsidRPr="00730B2B">
        <w:t xml:space="preserve"> been increasing. In 2009, 61% of homes </w:t>
      </w:r>
      <w:r w:rsidR="00B4295E" w:rsidRPr="00730B2B">
        <w:t xml:space="preserve">in the Northern Mountain Census Division (CO, UT, WY, MT, and ID) </w:t>
      </w:r>
      <w:r w:rsidRPr="00730B2B">
        <w:t xml:space="preserve">had </w:t>
      </w:r>
      <w:r w:rsidR="00CA0305">
        <w:t>air conditioning, while in 2015</w:t>
      </w:r>
      <w:r w:rsidRPr="00730B2B">
        <w:t xml:space="preserve"> the percentage had increased to 71% </w:t>
      </w:r>
      <w:r w:rsidRPr="001E6F56">
        <w:rPr>
          <w:highlight w:val="green"/>
        </w:rPr>
        <w:t>(</w:t>
      </w:r>
      <w:r w:rsidR="00530452">
        <w:t>US</w:t>
      </w:r>
      <w:r w:rsidRPr="00730B2B">
        <w:t xml:space="preserve">EIA undated). </w:t>
      </w:r>
    </w:p>
    <w:p w14:paraId="4B06C2EA" w14:textId="6E2593AA" w:rsidR="004A3C71" w:rsidRPr="00730B2B" w:rsidRDefault="004F4E88" w:rsidP="004A3C71">
      <w:pPr>
        <w:pStyle w:val="nrpsBulletlist"/>
      </w:pPr>
      <w:r>
        <w:rPr>
          <w:i/>
          <w:color w:val="000000"/>
        </w:rPr>
        <w:t xml:space="preserve">Detention </w:t>
      </w:r>
      <w:proofErr w:type="gramStart"/>
      <w:r>
        <w:rPr>
          <w:i/>
          <w:color w:val="000000"/>
        </w:rPr>
        <w:t>centers</w:t>
      </w:r>
      <w:r w:rsidR="00B07AFB" w:rsidRPr="00B07AFB">
        <w:rPr>
          <w:i/>
          <w:color w:val="000000"/>
        </w:rPr>
        <w:t>.</w:t>
      </w:r>
      <w:r w:rsidR="00B07AFB" w:rsidRPr="00530452">
        <w:t>—</w:t>
      </w:r>
      <w:proofErr w:type="gramEnd"/>
      <w:r w:rsidR="004A3C71" w:rsidRPr="00530452">
        <w:t xml:space="preserve">Montana has 36 county detention centers, six 72-hour hold facilities, and 26 treatment facilities. Surveys of Montana’s detention centers show inadequate plumbing, </w:t>
      </w:r>
      <w:r w:rsidRPr="00530452">
        <w:t xml:space="preserve">poor circulation, and </w:t>
      </w:r>
      <w:r w:rsidR="004A3C71" w:rsidRPr="00530452">
        <w:t>mold</w:t>
      </w:r>
      <w:r w:rsidR="00530452">
        <w:t>. Such inadequacies can result in even more significant health stresses with the a</w:t>
      </w:r>
      <w:r w:rsidR="00530452" w:rsidRPr="00530452">
        <w:t>ddition</w:t>
      </w:r>
      <w:r w:rsidR="00530452">
        <w:t xml:space="preserve"> of</w:t>
      </w:r>
      <w:r w:rsidR="00530452" w:rsidRPr="00530452">
        <w:t xml:space="preserve"> fire, flood, </w:t>
      </w:r>
      <w:r w:rsidR="00530452">
        <w:t xml:space="preserve">or </w:t>
      </w:r>
      <w:r w:rsidR="00530452" w:rsidRPr="00530452">
        <w:t>other environmental events</w:t>
      </w:r>
      <w:r w:rsidR="00530452">
        <w:t xml:space="preserve"> </w:t>
      </w:r>
      <w:r w:rsidR="00B4295E" w:rsidRPr="00530452">
        <w:rPr>
          <w:highlight w:val="green"/>
        </w:rPr>
        <w:t>(</w:t>
      </w:r>
      <w:r w:rsidR="00B4295E" w:rsidRPr="00530452">
        <w:t>ACLU</w:t>
      </w:r>
      <w:r w:rsidR="00D301DB">
        <w:t>MT</w:t>
      </w:r>
      <w:r w:rsidR="00B4295E" w:rsidRPr="00530452">
        <w:t xml:space="preserve"> </w:t>
      </w:r>
      <w:r w:rsidR="004A3C71" w:rsidRPr="00530452">
        <w:t>2015).</w:t>
      </w:r>
    </w:p>
    <w:p w14:paraId="06C101EF" w14:textId="77777777" w:rsidR="006E6419" w:rsidRPr="00EF3220" w:rsidRDefault="006E6419" w:rsidP="00BE3898">
      <w:pPr>
        <w:pStyle w:val="nrpsHeading2"/>
        <w:rPr>
          <w:color w:val="000000"/>
        </w:rPr>
      </w:pPr>
      <w:bookmarkStart w:id="617" w:name="_Toc34208666"/>
      <w:r w:rsidRPr="00CA6456">
        <w:t>People living</w:t>
      </w:r>
      <w:r w:rsidRPr="009F65C5">
        <w:t xml:space="preserve"> in proximity to wildfire and smoke</w:t>
      </w:r>
      <w:bookmarkEnd w:id="617"/>
    </w:p>
    <w:p w14:paraId="1E728C23" w14:textId="36B44A86" w:rsidR="00B4295E" w:rsidRPr="00912D8D" w:rsidRDefault="00B4295E" w:rsidP="00B4295E">
      <w:pPr>
        <w:pStyle w:val="nrpsNormal"/>
      </w:pPr>
      <w:r w:rsidRPr="00EF3220">
        <w:rPr>
          <w:i/>
        </w:rPr>
        <w:t xml:space="preserve">Why it </w:t>
      </w:r>
      <w:proofErr w:type="gramStart"/>
      <w:r w:rsidRPr="00EF3220">
        <w:rPr>
          <w:i/>
        </w:rPr>
        <w:t>matters.—</w:t>
      </w:r>
      <w:proofErr w:type="gramEnd"/>
      <w:r w:rsidR="009F65C5">
        <w:t>P</w:t>
      </w:r>
      <w:r w:rsidRPr="00EF3220">
        <w:t>articulates from wildfire smoke greatly impact incidence of lung disease and asthma</w:t>
      </w:r>
      <w:r w:rsidR="00621C63">
        <w:t xml:space="preserve"> (</w:t>
      </w:r>
      <w:commentRangeStart w:id="618"/>
      <w:r w:rsidR="00621C63">
        <w:t xml:space="preserve">see Seeley Lake </w:t>
      </w:r>
      <w:commentRangeEnd w:id="618"/>
      <w:r w:rsidR="00621C63">
        <w:rPr>
          <w:rStyle w:val="CommentReference"/>
          <w:rFonts w:asciiTheme="minorHAnsi" w:hAnsiTheme="minorHAnsi"/>
        </w:rPr>
        <w:commentReference w:id="618"/>
      </w:r>
      <w:r w:rsidR="00621C63">
        <w:t>fires sidebar)</w:t>
      </w:r>
      <w:r w:rsidRPr="00EF3220">
        <w:t>. Smoke and losses from fire can also</w:t>
      </w:r>
      <w:r w:rsidR="009F65C5">
        <w:t xml:space="preserve"> cause or accentuate</w:t>
      </w:r>
      <w:r w:rsidRPr="00EF3220">
        <w:t xml:space="preserve"> depression and anxiety. </w:t>
      </w:r>
      <w:r w:rsidR="00CA6456">
        <w:t>Montanans</w:t>
      </w:r>
      <w:r w:rsidR="00C8108F">
        <w:t xml:space="preserve"> </w:t>
      </w:r>
      <w:r w:rsidR="00C8108F" w:rsidRPr="00EF3220">
        <w:t xml:space="preserve">living </w:t>
      </w:r>
      <w:r w:rsidR="00C8108F">
        <w:t>in or near</w:t>
      </w:r>
      <w:r w:rsidR="00C8108F" w:rsidRPr="00EF3220">
        <w:t xml:space="preserve"> areas prone to wildfire are most vulnerable</w:t>
      </w:r>
      <w:r w:rsidR="00CA6456">
        <w:t>, though smoke can travel great distances</w:t>
      </w:r>
      <w:r w:rsidR="00C8108F">
        <w:t xml:space="preserve">. </w:t>
      </w:r>
      <w:r w:rsidR="00CA6456">
        <w:t>(</w:t>
      </w:r>
      <w:r w:rsidR="009F65C5">
        <w:t xml:space="preserve">Section 3 </w:t>
      </w:r>
      <w:r w:rsidR="00CA6456">
        <w:t xml:space="preserve">provides </w:t>
      </w:r>
      <w:r w:rsidRPr="00EF3220">
        <w:t xml:space="preserve">more information on </w:t>
      </w:r>
      <w:r>
        <w:t xml:space="preserve">health effects of </w:t>
      </w:r>
      <w:r w:rsidRPr="00EF3220">
        <w:t>wildfire and smoke.</w:t>
      </w:r>
      <w:r w:rsidR="00CA6456">
        <w:t>)</w:t>
      </w:r>
    </w:p>
    <w:p w14:paraId="3A3DD125" w14:textId="64D841D9" w:rsidR="006E6419" w:rsidRDefault="006E6419" w:rsidP="006E6419">
      <w:pPr>
        <w:pStyle w:val="nrpsNormal"/>
      </w:pPr>
      <w:r w:rsidRPr="009B1547">
        <w:rPr>
          <w:i/>
          <w:color w:val="auto"/>
        </w:rPr>
        <w:t xml:space="preserve">What we know in </w:t>
      </w:r>
      <w:proofErr w:type="gramStart"/>
      <w:r w:rsidRPr="009B1547">
        <w:rPr>
          <w:i/>
          <w:color w:val="auto"/>
        </w:rPr>
        <w:t>Montana.—</w:t>
      </w:r>
      <w:proofErr w:type="gramEnd"/>
      <w:r w:rsidRPr="009B1547">
        <w:t xml:space="preserve">The wildland urban interface includes </w:t>
      </w:r>
      <w:r w:rsidRPr="00C8108F">
        <w:t xml:space="preserve">both </w:t>
      </w:r>
      <w:r w:rsidR="003617DC" w:rsidRPr="00C8108F">
        <w:t xml:space="preserve">intermix areas, where houses and wildlands are intermingled, and </w:t>
      </w:r>
      <w:r w:rsidRPr="00C8108F">
        <w:t>interface areas, where houses a</w:t>
      </w:r>
      <w:r w:rsidRPr="009B1547">
        <w:t xml:space="preserve">re located near wildlands. In 2010, 64.1% of Montana houses </w:t>
      </w:r>
      <w:proofErr w:type="gramStart"/>
      <w:r w:rsidRPr="009B1547">
        <w:t>were located in</w:t>
      </w:r>
      <w:proofErr w:type="gramEnd"/>
      <w:r w:rsidRPr="009B1547">
        <w:t xml:space="preserve"> the wildland</w:t>
      </w:r>
      <w:r w:rsidR="00A472D9">
        <w:t>-</w:t>
      </w:r>
      <w:r w:rsidRPr="009B1547">
        <w:t xml:space="preserve">urban </w:t>
      </w:r>
      <w:r w:rsidRPr="00730B2B">
        <w:t xml:space="preserve">interface </w:t>
      </w:r>
      <w:r w:rsidRPr="003A16F4">
        <w:rPr>
          <w:highlight w:val="green"/>
        </w:rPr>
        <w:t>(</w:t>
      </w:r>
      <w:r w:rsidRPr="00730B2B">
        <w:t>Martinuzzi et al. 2010)</w:t>
      </w:r>
      <w:r w:rsidR="00CA6456">
        <w:t>, the s</w:t>
      </w:r>
      <w:r w:rsidRPr="00730B2B">
        <w:t>econd highest percentage of all Western states</w:t>
      </w:r>
      <w:r w:rsidR="003617DC">
        <w:t xml:space="preserve"> </w:t>
      </w:r>
      <w:r w:rsidRPr="00730B2B">
        <w:t xml:space="preserve">behind Wyoming. </w:t>
      </w:r>
      <w:r w:rsidR="003617DC">
        <w:t xml:space="preserve">Over </w:t>
      </w:r>
      <w:r w:rsidRPr="00730B2B">
        <w:t xml:space="preserve">18% of </w:t>
      </w:r>
      <w:r w:rsidR="003617DC">
        <w:t xml:space="preserve">Montana </w:t>
      </w:r>
      <w:r w:rsidRPr="00730B2B">
        <w:t xml:space="preserve">houses </w:t>
      </w:r>
      <w:proofErr w:type="gramStart"/>
      <w:r w:rsidRPr="00730B2B">
        <w:t xml:space="preserve">were located </w:t>
      </w:r>
      <w:r w:rsidRPr="00C8108F">
        <w:t>in</w:t>
      </w:r>
      <w:proofErr w:type="gramEnd"/>
      <w:r w:rsidRPr="00C8108F">
        <w:t xml:space="preserve"> intermix areas, which</w:t>
      </w:r>
      <w:r w:rsidRPr="00730B2B">
        <w:t xml:space="preserve"> is also the second highest percentage among all Western states</w:t>
      </w:r>
      <w:r w:rsidR="003617DC">
        <w:t xml:space="preserve">, </w:t>
      </w:r>
      <w:r w:rsidRPr="00730B2B">
        <w:t xml:space="preserve">behind New Mexico </w:t>
      </w:r>
      <w:r w:rsidRPr="003A16F4">
        <w:rPr>
          <w:highlight w:val="green"/>
        </w:rPr>
        <w:t>(</w:t>
      </w:r>
      <w:r w:rsidRPr="00781F40">
        <w:t xml:space="preserve">Headwaters Economics </w:t>
      </w:r>
      <w:commentRangeStart w:id="619"/>
      <w:r w:rsidRPr="00781F40">
        <w:t>201</w:t>
      </w:r>
      <w:r w:rsidR="00CA6456" w:rsidRPr="00781F40">
        <w:t>9</w:t>
      </w:r>
      <w:commentRangeEnd w:id="619"/>
      <w:r w:rsidR="00781F40">
        <w:rPr>
          <w:rStyle w:val="CommentReference"/>
          <w:rFonts w:asciiTheme="minorHAnsi" w:hAnsiTheme="minorHAnsi"/>
        </w:rPr>
        <w:commentReference w:id="619"/>
      </w:r>
      <w:r w:rsidRPr="00730B2B">
        <w:t>).</w:t>
      </w:r>
      <w:r w:rsidRPr="009B1547">
        <w:t xml:space="preserve"> Ho</w:t>
      </w:r>
      <w:r w:rsidR="00781F40">
        <w:t xml:space="preserve">uses and structures </w:t>
      </w:r>
      <w:r w:rsidRPr="009B1547">
        <w:t>in the intermix area are at h</w:t>
      </w:r>
      <w:r w:rsidR="00781F40">
        <w:t xml:space="preserve">ighest risk of </w:t>
      </w:r>
      <w:r w:rsidRPr="009B1547">
        <w:t>burn</w:t>
      </w:r>
      <w:r w:rsidR="00781F40">
        <w:t>ing</w:t>
      </w:r>
      <w:r w:rsidRPr="009B1547">
        <w:t xml:space="preserve">, followed by </w:t>
      </w:r>
      <w:r w:rsidR="00781F40">
        <w:t>t</w:t>
      </w:r>
      <w:r w:rsidRPr="009B1547">
        <w:t>ho</w:t>
      </w:r>
      <w:r w:rsidR="00781F40">
        <w:t>se</w:t>
      </w:r>
      <w:r w:rsidRPr="009B1547">
        <w:t xml:space="preserve"> in the interface area, followed by </w:t>
      </w:r>
      <w:r w:rsidR="00781F40">
        <w:t>t</w:t>
      </w:r>
      <w:r w:rsidRPr="009B1547">
        <w:t xml:space="preserve">hose </w:t>
      </w:r>
      <w:r w:rsidR="003617DC">
        <w:t xml:space="preserve">away from </w:t>
      </w:r>
      <w:r w:rsidRPr="009B1547">
        <w:t>the wildland</w:t>
      </w:r>
      <w:r w:rsidR="00A472D9">
        <w:t>-</w:t>
      </w:r>
      <w:r w:rsidRPr="009B1547">
        <w:t>urban interface.</w:t>
      </w:r>
    </w:p>
    <w:p w14:paraId="21266177" w14:textId="77777777" w:rsidR="00C8108F" w:rsidRDefault="00C8108F" w:rsidP="006E6419">
      <w:pPr>
        <w:pStyle w:val="nrpsNormal"/>
      </w:pPr>
    </w:p>
    <w:tbl>
      <w:tblPr>
        <w:tblStyle w:val="TableGrid"/>
        <w:tblW w:w="92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E5F1" w:themeFill="accent1" w:themeFillTint="33"/>
        <w:tblCellMar>
          <w:left w:w="144" w:type="dxa"/>
          <w:right w:w="115" w:type="dxa"/>
        </w:tblCellMar>
        <w:tblLook w:val="04A0" w:firstRow="1" w:lastRow="0" w:firstColumn="1" w:lastColumn="0" w:noHBand="0" w:noVBand="1"/>
      </w:tblPr>
      <w:tblGrid>
        <w:gridCol w:w="382"/>
        <w:gridCol w:w="8834"/>
      </w:tblGrid>
      <w:tr w:rsidR="00C8108F" w14:paraId="7ED08D42" w14:textId="77777777" w:rsidTr="11C6D738">
        <w:trPr>
          <w:cantSplit/>
          <w:trHeight w:val="576"/>
          <w:jc w:val="center"/>
        </w:trPr>
        <w:tc>
          <w:tcPr>
            <w:tcW w:w="360" w:type="dxa"/>
            <w:vMerge w:val="restart"/>
            <w:shd w:val="clear" w:color="auto" w:fill="B8CCE4" w:themeFill="accent1" w:themeFillTint="66"/>
            <w:vAlign w:val="center"/>
          </w:tcPr>
          <w:p w14:paraId="4005BE11" w14:textId="77777777" w:rsidR="00C8108F" w:rsidRDefault="00C8108F" w:rsidP="00027B1C">
            <w:pPr>
              <w:keepNext/>
              <w:keepLines/>
              <w:spacing w:after="0" w:line="240" w:lineRule="auto"/>
              <w:jc w:val="center"/>
              <w:rPr>
                <w:rFonts w:cstheme="minorHAnsi"/>
              </w:rPr>
            </w:pPr>
          </w:p>
        </w:tc>
        <w:tc>
          <w:tcPr>
            <w:tcW w:w="8334" w:type="dxa"/>
            <w:shd w:val="clear" w:color="auto" w:fill="DBE5F1" w:themeFill="accent1" w:themeFillTint="33"/>
            <w:vAlign w:val="center"/>
          </w:tcPr>
          <w:p w14:paraId="37597B00" w14:textId="77777777" w:rsidR="00C8108F" w:rsidRPr="00084FEE" w:rsidRDefault="00C8108F" w:rsidP="00027B1C">
            <w:pPr>
              <w:pStyle w:val="nrpsnormalsidebarSB"/>
              <w:keepNext/>
              <w:keepLines/>
              <w:spacing w:after="0" w:line="240" w:lineRule="auto"/>
              <w:jc w:val="center"/>
              <w:rPr>
                <w:sz w:val="22"/>
                <w:szCs w:val="22"/>
              </w:rPr>
            </w:pPr>
            <w:bookmarkStart w:id="620" w:name="_Toc34208729"/>
            <w:r w:rsidRPr="002E2260">
              <w:rPr>
                <w:rStyle w:val="nrpsFigurecaptionChar"/>
                <w:rFonts w:ascii="Times New Roman" w:hAnsi="Times New Roman"/>
                <w:sz w:val="22"/>
                <w:szCs w:val="22"/>
              </w:rPr>
              <w:t xml:space="preserve">Sidebar: </w:t>
            </w:r>
            <w:r w:rsidRPr="002E2260">
              <w:rPr>
                <w:rStyle w:val="nrpsFigurecaptionChar"/>
                <w:rFonts w:ascii="Times New Roman" w:hAnsi="Times New Roman"/>
                <w:i w:val="0"/>
                <w:sz w:val="22"/>
                <w:szCs w:val="22"/>
              </w:rPr>
              <w:t>Seeley Lake</w:t>
            </w:r>
            <w:commentRangeStart w:id="621"/>
            <w:r w:rsidRPr="002E2260">
              <w:rPr>
                <w:rStyle w:val="nrpsFigurecaptionChar"/>
                <w:rFonts w:ascii="Times New Roman" w:hAnsi="Times New Roman"/>
                <w:i w:val="0"/>
                <w:sz w:val="22"/>
                <w:szCs w:val="22"/>
              </w:rPr>
              <w:t xml:space="preserve"> fires</w:t>
            </w:r>
            <w:bookmarkEnd w:id="620"/>
            <w:commentRangeEnd w:id="621"/>
            <w:r w:rsidRPr="002E2260">
              <w:rPr>
                <w:rStyle w:val="CommentReference"/>
                <w:rFonts w:asciiTheme="minorHAnsi" w:hAnsiTheme="minorHAnsi"/>
                <w:i w:val="0"/>
              </w:rPr>
              <w:commentReference w:id="621"/>
            </w:r>
          </w:p>
        </w:tc>
      </w:tr>
      <w:tr w:rsidR="00C8108F" w14:paraId="5AF63BA2" w14:textId="77777777" w:rsidTr="11C6D738">
        <w:trPr>
          <w:cantSplit/>
          <w:trHeight w:val="432"/>
          <w:jc w:val="center"/>
        </w:trPr>
        <w:tc>
          <w:tcPr>
            <w:tcW w:w="360" w:type="dxa"/>
            <w:vMerge/>
          </w:tcPr>
          <w:p w14:paraId="21C80A26" w14:textId="77777777" w:rsidR="00C8108F" w:rsidRDefault="00C8108F" w:rsidP="00027B1C">
            <w:pPr>
              <w:keepNext/>
              <w:keepLines/>
              <w:spacing w:after="0" w:line="240" w:lineRule="auto"/>
              <w:rPr>
                <w:rFonts w:cstheme="minorHAnsi"/>
              </w:rPr>
            </w:pPr>
          </w:p>
        </w:tc>
        <w:tc>
          <w:tcPr>
            <w:tcW w:w="8334" w:type="dxa"/>
            <w:shd w:val="clear" w:color="auto" w:fill="DBE5F1" w:themeFill="accent1" w:themeFillTint="33"/>
          </w:tcPr>
          <w:p w14:paraId="123A204F" w14:textId="77777777" w:rsidR="00C8108F" w:rsidRPr="00132785" w:rsidRDefault="00C8108F" w:rsidP="00027B1C">
            <w:pPr>
              <w:pStyle w:val="nrpsnormalsidebarSB"/>
              <w:keepNext/>
              <w:keepLines/>
              <w:spacing w:after="0" w:line="240" w:lineRule="auto"/>
              <w:jc w:val="center"/>
              <w:rPr>
                <w:sz w:val="22"/>
                <w:szCs w:val="22"/>
              </w:rPr>
            </w:pPr>
          </w:p>
        </w:tc>
      </w:tr>
      <w:tr w:rsidR="00C8108F" w14:paraId="0AC8DD6A" w14:textId="77777777" w:rsidTr="11C6D738">
        <w:trPr>
          <w:cantSplit/>
          <w:jc w:val="center"/>
        </w:trPr>
        <w:tc>
          <w:tcPr>
            <w:tcW w:w="360" w:type="dxa"/>
            <w:vMerge/>
          </w:tcPr>
          <w:p w14:paraId="335A93E3" w14:textId="77777777" w:rsidR="00C8108F" w:rsidRDefault="00C8108F" w:rsidP="00027B1C">
            <w:pPr>
              <w:keepNext/>
              <w:keepLines/>
              <w:spacing w:after="0" w:line="240" w:lineRule="auto"/>
              <w:rPr>
                <w:rFonts w:cstheme="minorHAnsi"/>
              </w:rPr>
            </w:pPr>
          </w:p>
        </w:tc>
        <w:tc>
          <w:tcPr>
            <w:tcW w:w="8334" w:type="dxa"/>
            <w:shd w:val="clear" w:color="auto" w:fill="DBE5F1" w:themeFill="accent1" w:themeFillTint="33"/>
            <w:vAlign w:val="center"/>
          </w:tcPr>
          <w:p w14:paraId="34E843BB" w14:textId="77777777" w:rsidR="00C8108F" w:rsidRDefault="00C8108F" w:rsidP="00027B1C">
            <w:pPr>
              <w:pStyle w:val="nrpsnormalsidebarSB"/>
            </w:pPr>
            <w:r>
              <w:t>May want to use info from here. Have not contacted UM authors to ask them to write or for permission to use parts of report</w:t>
            </w:r>
          </w:p>
          <w:p w14:paraId="4D7B35B9" w14:textId="77777777" w:rsidR="00C8108F" w:rsidRDefault="00C8108F" w:rsidP="00027B1C">
            <w:pPr>
              <w:pStyle w:val="nrpsnormalsidebarSB"/>
            </w:pPr>
            <w:r>
              <w:rPr>
                <w:noProof/>
              </w:rPr>
              <w:drawing>
                <wp:inline distT="0" distB="0" distL="0" distR="0" wp14:anchorId="56E2F1DD" wp14:editId="54A65C12">
                  <wp:extent cx="2743200" cy="3631516"/>
                  <wp:effectExtent l="0" t="0" r="0" b="7620"/>
                  <wp:docPr id="7107627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43200" cy="3631516"/>
                          </a:xfrm>
                          <a:prstGeom prst="rect">
                            <a:avLst/>
                          </a:prstGeom>
                        </pic:spPr>
                      </pic:pic>
                    </a:graphicData>
                  </a:graphic>
                </wp:inline>
              </w:drawing>
            </w:r>
          </w:p>
        </w:tc>
      </w:tr>
    </w:tbl>
    <w:p w14:paraId="49764B8C" w14:textId="77777777" w:rsidR="00C8108F" w:rsidRDefault="00C8108F" w:rsidP="006E6419">
      <w:pPr>
        <w:pStyle w:val="nrpsNormal"/>
      </w:pPr>
    </w:p>
    <w:p w14:paraId="7EE59AF3" w14:textId="77777777" w:rsidR="00C8108F" w:rsidRPr="009B1547" w:rsidRDefault="00C8108F" w:rsidP="006E6419">
      <w:pPr>
        <w:pStyle w:val="nrpsNormal"/>
      </w:pPr>
    </w:p>
    <w:p w14:paraId="4310C392" w14:textId="18590FB8" w:rsidR="009A28AB" w:rsidRPr="00EF3220" w:rsidRDefault="009A28AB" w:rsidP="00BE3898">
      <w:pPr>
        <w:pStyle w:val="nrpsHeading2"/>
      </w:pPr>
      <w:bookmarkStart w:id="622" w:name="_Toc34208667"/>
      <w:r w:rsidRPr="007A3356">
        <w:t>People facing food</w:t>
      </w:r>
      <w:r w:rsidR="005A656B" w:rsidRPr="007A3356">
        <w:t xml:space="preserve"> and water </w:t>
      </w:r>
      <w:r w:rsidRPr="007A3356">
        <w:t>insecurity</w:t>
      </w:r>
      <w:bookmarkEnd w:id="622"/>
      <w:r w:rsidRPr="00EF3220">
        <w:t xml:space="preserve"> </w:t>
      </w:r>
    </w:p>
    <w:p w14:paraId="695603EE" w14:textId="53D9A705" w:rsidR="00B4295E" w:rsidRPr="00031EDB" w:rsidRDefault="00B4295E" w:rsidP="00B4295E">
      <w:pPr>
        <w:pStyle w:val="nrpsNormal"/>
      </w:pPr>
      <w:r w:rsidRPr="00EF3220">
        <w:rPr>
          <w:i/>
          <w:color w:val="auto"/>
        </w:rPr>
        <w:t xml:space="preserve">Why it </w:t>
      </w:r>
      <w:proofErr w:type="gramStart"/>
      <w:r w:rsidRPr="00EF3220">
        <w:rPr>
          <w:i/>
          <w:color w:val="auto"/>
        </w:rPr>
        <w:t>matters.—</w:t>
      </w:r>
      <w:proofErr w:type="gramEnd"/>
      <w:r w:rsidRPr="00EF3220">
        <w:t xml:space="preserve">Montanans face the stark reality </w:t>
      </w:r>
      <w:r w:rsidR="00921BA2">
        <w:t>of</w:t>
      </w:r>
      <w:commentRangeStart w:id="623"/>
      <w:commentRangeStart w:id="624"/>
      <w:commentRangeStart w:id="625"/>
      <w:r w:rsidRPr="00EF3220">
        <w:t xml:space="preserve"> </w:t>
      </w:r>
      <w:commentRangeEnd w:id="623"/>
      <w:r w:rsidRPr="00EF3220">
        <w:rPr>
          <w:rStyle w:val="CommentReference"/>
          <w:rFonts w:eastAsiaTheme="minorHAnsi"/>
          <w:sz w:val="23"/>
          <w:szCs w:val="20"/>
        </w:rPr>
        <w:commentReference w:id="623"/>
      </w:r>
      <w:commentRangeEnd w:id="624"/>
      <w:r w:rsidRPr="00EF3220">
        <w:rPr>
          <w:rStyle w:val="CommentReference"/>
          <w:rFonts w:eastAsiaTheme="minorHAnsi" w:cstheme="minorBidi"/>
        </w:rPr>
        <w:commentReference w:id="624"/>
      </w:r>
      <w:commentRangeEnd w:id="625"/>
      <w:r w:rsidR="009F65C5">
        <w:rPr>
          <w:rStyle w:val="CommentReference"/>
          <w:rFonts w:asciiTheme="minorHAnsi" w:hAnsiTheme="minorHAnsi"/>
        </w:rPr>
        <w:commentReference w:id="625"/>
      </w:r>
      <w:r w:rsidR="00921BA2">
        <w:t xml:space="preserve">losing </w:t>
      </w:r>
      <w:r w:rsidRPr="00EF3220">
        <w:t>nutritious</w:t>
      </w:r>
      <w:r w:rsidR="00D34CD8">
        <w:t>—a</w:t>
      </w:r>
      <w:r w:rsidRPr="00EF3220">
        <w:t>nd for some, indigenous</w:t>
      </w:r>
      <w:r w:rsidR="00D34CD8">
        <w:t>—f</w:t>
      </w:r>
      <w:r w:rsidRPr="00EF3220">
        <w:t xml:space="preserve">oods due to </w:t>
      </w:r>
      <w:r w:rsidR="00D34CD8">
        <w:t xml:space="preserve">wildfires, </w:t>
      </w:r>
      <w:r w:rsidR="00921BA2" w:rsidRPr="00EF3220">
        <w:t>drought</w:t>
      </w:r>
      <w:r w:rsidR="00921BA2">
        <w:t xml:space="preserve">, </w:t>
      </w:r>
      <w:r>
        <w:t>and</w:t>
      </w:r>
      <w:r w:rsidRPr="00EF3220">
        <w:t xml:space="preserve"> flood events resulting from climate change. </w:t>
      </w:r>
      <w:r w:rsidR="00D34CD8">
        <w:t>Dr</w:t>
      </w:r>
      <w:r w:rsidRPr="00EF3220">
        <w:t xml:space="preserve">ought </w:t>
      </w:r>
      <w:r w:rsidR="00D34CD8">
        <w:t xml:space="preserve">can </w:t>
      </w:r>
      <w:r w:rsidRPr="00EF3220">
        <w:t xml:space="preserve">diminish local crop yields and floods </w:t>
      </w:r>
      <w:r w:rsidR="00D34CD8">
        <w:t>can</w:t>
      </w:r>
      <w:r w:rsidRPr="00EF3220">
        <w:t xml:space="preserve"> carry and distribute crop diseases. Drinking water supplies, likewise, can be threatened—first due to diminished</w:t>
      </w:r>
      <w:r>
        <w:t xml:space="preserve"> water availability during drought, and second due to public water and wastewater disruption and potential for water-borne pathogen spread during flooding.  Home wells that are inundated can become contaminated</w:t>
      </w:r>
      <w:r w:rsidR="00D34CD8">
        <w:t xml:space="preserve">, thereby posing </w:t>
      </w:r>
      <w:r>
        <w:t>a health risk.</w:t>
      </w:r>
    </w:p>
    <w:p w14:paraId="203422AA" w14:textId="104BEB84" w:rsidR="002E08D2" w:rsidRDefault="009A28AB" w:rsidP="009A28AB">
      <w:pPr>
        <w:pStyle w:val="nrpsNormal"/>
      </w:pPr>
      <w:r w:rsidRPr="00031EDB">
        <w:rPr>
          <w:i/>
          <w:color w:val="auto"/>
        </w:rPr>
        <w:lastRenderedPageBreak/>
        <w:t>What we know in Montana.—</w:t>
      </w:r>
      <w:r w:rsidRPr="00031EDB">
        <w:t>In 2017, 42,745 (10.2% of total) households receiv</w:t>
      </w:r>
      <w:r w:rsidR="00B4295E">
        <w:t>ed</w:t>
      </w:r>
      <w:r w:rsidRPr="00031EDB">
        <w:t xml:space="preserve"> Food Stamps from the Supplemental Nutrition Assistance Program</w:t>
      </w:r>
      <w:r w:rsidR="00740630">
        <w:rPr>
          <w:rStyle w:val="FootnoteReference"/>
        </w:rPr>
        <w:footnoteReference w:id="18"/>
      </w:r>
      <w:r w:rsidR="00B4295E">
        <w:t xml:space="preserve">; </w:t>
      </w:r>
      <w:r w:rsidRPr="00031EDB">
        <w:t>19,564 (4.7% of total) receiv</w:t>
      </w:r>
      <w:r w:rsidR="00B4295E">
        <w:t>ed</w:t>
      </w:r>
      <w:r w:rsidRPr="00031EDB">
        <w:t xml:space="preserve"> Supplemental Security Income</w:t>
      </w:r>
      <w:r w:rsidR="00740630">
        <w:rPr>
          <w:rStyle w:val="FootnoteReference"/>
        </w:rPr>
        <w:footnoteReference w:id="19"/>
      </w:r>
      <w:r w:rsidR="00B4295E">
        <w:t xml:space="preserve">; </w:t>
      </w:r>
      <w:r>
        <w:t>and 8</w:t>
      </w:r>
      <w:r w:rsidRPr="00031EDB">
        <w:t>696 (2.1% of total) receiv</w:t>
      </w:r>
      <w:r w:rsidR="00B4295E">
        <w:t>ed</w:t>
      </w:r>
      <w:r w:rsidRPr="00031EDB">
        <w:t xml:space="preserve"> cash public assistance income</w:t>
      </w:r>
      <w:r>
        <w:t xml:space="preserve"> </w:t>
      </w:r>
      <w:r w:rsidRPr="003A16F4">
        <w:rPr>
          <w:highlight w:val="green"/>
        </w:rPr>
        <w:t>(</w:t>
      </w:r>
      <w:r w:rsidRPr="00753F01">
        <w:t xml:space="preserve">Headwaters Economics </w:t>
      </w:r>
      <w:r w:rsidR="00965B77">
        <w:t>2019</w:t>
      </w:r>
      <w:r w:rsidRPr="00753F01">
        <w:t>).</w:t>
      </w:r>
      <w:r w:rsidR="002E08D2">
        <w:t xml:space="preserve"> </w:t>
      </w:r>
    </w:p>
    <w:p w14:paraId="3235180C" w14:textId="2A47DAF2" w:rsidR="00481CEA" w:rsidRDefault="009A28AB" w:rsidP="009A28AB">
      <w:pPr>
        <w:pStyle w:val="nrpsNormal"/>
      </w:pPr>
      <w:r w:rsidRPr="00753F01">
        <w:t>Nearly 10 percent of Montanans struggle with hunger and 37,000 children live in food</w:t>
      </w:r>
      <w:r w:rsidR="004B7670">
        <w:t>-</w:t>
      </w:r>
      <w:r w:rsidRPr="00753F01">
        <w:t>insecure homes. Thirty of Montana’s 56 counties have areas considered </w:t>
      </w:r>
      <w:r w:rsidRPr="004B7670">
        <w:rPr>
          <w:i/>
        </w:rPr>
        <w:t>food deserts</w:t>
      </w:r>
      <w:r w:rsidR="002E08D2">
        <w:t xml:space="preserve">, i.e., </w:t>
      </w:r>
      <w:r w:rsidRPr="00753F01">
        <w:t xml:space="preserve">low-income areas where at least 500 people and/or 33% of the residents must travel more than </w:t>
      </w:r>
      <w:r w:rsidR="005A656B">
        <w:t>10</w:t>
      </w:r>
      <w:r w:rsidRPr="00753F01">
        <w:t xml:space="preserve"> miles to the nearest supermarket (or 1 mile in urban areas). This equates to nearly 72,000 </w:t>
      </w:r>
      <w:r w:rsidR="004B7670">
        <w:t xml:space="preserve">Montanans </w:t>
      </w:r>
      <w:r w:rsidRPr="00753F01">
        <w:t xml:space="preserve">without with fresh, affordable food </w:t>
      </w:r>
      <w:proofErr w:type="gramStart"/>
      <w:r w:rsidRPr="00753F01">
        <w:t>on a daily basis</w:t>
      </w:r>
      <w:proofErr w:type="gramEnd"/>
      <w:r w:rsidRPr="00753F01">
        <w:t xml:space="preserve"> </w:t>
      </w:r>
      <w:r w:rsidRPr="003A16F4">
        <w:rPr>
          <w:highlight w:val="green"/>
        </w:rPr>
        <w:t>(</w:t>
      </w:r>
      <w:r w:rsidRPr="00753F01">
        <w:t xml:space="preserve">MFBN undated). </w:t>
      </w:r>
    </w:p>
    <w:tbl>
      <w:tblPr>
        <w:tblStyle w:val="TableGrid"/>
        <w:tblW w:w="8640" w:type="dxa"/>
        <w:jc w:val="center"/>
        <w:tblCellMar>
          <w:top w:w="216" w:type="dxa"/>
          <w:left w:w="115" w:type="dxa"/>
          <w:bottom w:w="144" w:type="dxa"/>
          <w:right w:w="115" w:type="dxa"/>
        </w:tblCellMar>
        <w:tblLook w:val="04A0" w:firstRow="1" w:lastRow="0" w:firstColumn="1" w:lastColumn="0" w:noHBand="0" w:noVBand="1"/>
      </w:tblPr>
      <w:tblGrid>
        <w:gridCol w:w="900"/>
        <w:gridCol w:w="7740"/>
      </w:tblGrid>
      <w:tr w:rsidR="00481CEA" w14:paraId="7F533360" w14:textId="77777777" w:rsidTr="11C6D738">
        <w:trPr>
          <w:trHeight w:val="999"/>
          <w:jc w:val="center"/>
        </w:trPr>
        <w:tc>
          <w:tcPr>
            <w:tcW w:w="900" w:type="dxa"/>
            <w:tcBorders>
              <w:top w:val="nil"/>
              <w:left w:val="nil"/>
              <w:bottom w:val="nil"/>
              <w:right w:val="nil"/>
            </w:tcBorders>
          </w:tcPr>
          <w:p w14:paraId="26595C57" w14:textId="77777777" w:rsidR="00481CEA" w:rsidRDefault="00481CEA" w:rsidP="00B92503">
            <w:pPr>
              <w:pStyle w:val="nrpsNormal"/>
            </w:pPr>
            <w:r>
              <w:rPr>
                <w:noProof/>
              </w:rPr>
              <w:drawing>
                <wp:inline distT="0" distB="0" distL="0" distR="0" wp14:anchorId="35E6D9D2" wp14:editId="40B89876">
                  <wp:extent cx="365760" cy="284475"/>
                  <wp:effectExtent l="0" t="0" r="0" b="1905"/>
                  <wp:docPr id="304480649" name="Picture 1124"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pic:nvPicPr>
                        <pic:blipFill>
                          <a:blip r:embed="rId29">
                            <a:extLst>
                              <a:ext uri="{28A0092B-C50C-407E-A947-70E740481C1C}">
                                <a14:useLocalDpi xmlns:a14="http://schemas.microsoft.com/office/drawing/2010/main" val="0"/>
                              </a:ext>
                            </a:extLst>
                          </a:blip>
                          <a:stretch>
                            <a:fillRect/>
                          </a:stretch>
                        </pic:blipFill>
                        <pic:spPr>
                          <a:xfrm>
                            <a:off x="0" y="0"/>
                            <a:ext cx="365760" cy="284475"/>
                          </a:xfrm>
                          <a:prstGeom prst="rect">
                            <a:avLst/>
                          </a:prstGeom>
                        </pic:spPr>
                      </pic:pic>
                    </a:graphicData>
                  </a:graphic>
                </wp:inline>
              </w:drawing>
            </w:r>
          </w:p>
        </w:tc>
        <w:tc>
          <w:tcPr>
            <w:tcW w:w="7740" w:type="dxa"/>
            <w:tcBorders>
              <w:top w:val="nil"/>
              <w:left w:val="nil"/>
              <w:bottom w:val="nil"/>
              <w:right w:val="nil"/>
            </w:tcBorders>
          </w:tcPr>
          <w:p w14:paraId="4D382E40" w14:textId="61CD2C91" w:rsidR="00481CEA" w:rsidRPr="00481CEA" w:rsidRDefault="00481CEA" w:rsidP="004B7670">
            <w:pPr>
              <w:pStyle w:val="nrpsNormal"/>
              <w:rPr>
                <w:i/>
              </w:rPr>
            </w:pPr>
            <w:r w:rsidRPr="000F7568">
              <w:rPr>
                <w:i/>
              </w:rPr>
              <w:t>Nearly 10 percent</w:t>
            </w:r>
            <w:r w:rsidRPr="00481CEA">
              <w:rPr>
                <w:i/>
              </w:rPr>
              <w:t xml:space="preserve"> of Montanans struggle with hunger and 37,000 children live in food insecure homes. Thirty of Montana’s 56 counties have areas considered to</w:t>
            </w:r>
            <w:r w:rsidR="005A039F">
              <w:rPr>
                <w:i/>
              </w:rPr>
              <w:t xml:space="preserve"> </w:t>
            </w:r>
            <w:r w:rsidRPr="00481CEA">
              <w:rPr>
                <w:i/>
              </w:rPr>
              <w:t xml:space="preserve">be food deserts, i.e., low-income areas where at least 500 people and/or 33% of the residents must travel more than 10 miles to the nearest supermarket (or 1 mile in urban areas). This equates to nearly 72,000 </w:t>
            </w:r>
            <w:r w:rsidR="004B7670">
              <w:rPr>
                <w:i/>
              </w:rPr>
              <w:t xml:space="preserve">Montanans </w:t>
            </w:r>
            <w:r w:rsidRPr="00481CEA">
              <w:rPr>
                <w:i/>
              </w:rPr>
              <w:t xml:space="preserve">without with fresh, affordable food </w:t>
            </w:r>
            <w:proofErr w:type="gramStart"/>
            <w:r w:rsidRPr="00481CEA">
              <w:rPr>
                <w:i/>
              </w:rPr>
              <w:t>on a daily basis</w:t>
            </w:r>
            <w:proofErr w:type="gramEnd"/>
            <w:r w:rsidRPr="00481CEA">
              <w:rPr>
                <w:i/>
              </w:rPr>
              <w:t xml:space="preserve"> </w:t>
            </w:r>
            <w:r w:rsidRPr="00481CEA">
              <w:rPr>
                <w:i/>
                <w:highlight w:val="green"/>
              </w:rPr>
              <w:t>(</w:t>
            </w:r>
            <w:r w:rsidRPr="00481CEA">
              <w:rPr>
                <w:i/>
              </w:rPr>
              <w:t>MFBN undated).</w:t>
            </w:r>
          </w:p>
        </w:tc>
      </w:tr>
    </w:tbl>
    <w:p w14:paraId="5830ACD4" w14:textId="7892E253" w:rsidR="005A039F" w:rsidRPr="000F7568" w:rsidRDefault="005A039F" w:rsidP="000F7568">
      <w:pPr>
        <w:pStyle w:val="nrpsNormal"/>
      </w:pPr>
      <w:r w:rsidRPr="007A3356">
        <w:t>Many Montanans</w:t>
      </w:r>
      <w:r w:rsidRPr="00753F01">
        <w:t xml:space="preserve"> (8</w:t>
      </w:r>
      <w:r>
        <w:t>6</w:t>
      </w:r>
      <w:r w:rsidRPr="00753F01">
        <w:t xml:space="preserve">%) get their drinking water from public water </w:t>
      </w:r>
      <w:commentRangeStart w:id="626"/>
      <w:commentRangeStart w:id="627"/>
      <w:r w:rsidRPr="00753F01">
        <w:t>supplies</w:t>
      </w:r>
      <w:commentRangeEnd w:id="626"/>
      <w:r>
        <w:rPr>
          <w:rStyle w:val="CommentReference"/>
          <w:rFonts w:eastAsiaTheme="minorHAnsi" w:cstheme="minorBidi"/>
        </w:rPr>
        <w:commentReference w:id="626"/>
      </w:r>
      <w:commentRangeEnd w:id="627"/>
      <w:r w:rsidR="009649AF">
        <w:rPr>
          <w:rStyle w:val="CommentReference"/>
          <w:rFonts w:asciiTheme="minorHAnsi" w:hAnsiTheme="minorHAnsi"/>
        </w:rPr>
        <w:commentReference w:id="627"/>
      </w:r>
      <w:r>
        <w:t>. M</w:t>
      </w:r>
      <w:r w:rsidRPr="00753F01">
        <w:t xml:space="preserve">ost public water supply systems (94%) meet the Environmental Protection Agency’s Safe Drinking Water </w:t>
      </w:r>
      <w:commentRangeStart w:id="628"/>
      <w:commentRangeStart w:id="629"/>
      <w:r w:rsidRPr="00753F01">
        <w:t>Standards</w:t>
      </w:r>
      <w:commentRangeEnd w:id="628"/>
      <w:r>
        <w:rPr>
          <w:rStyle w:val="CommentReference"/>
          <w:rFonts w:eastAsiaTheme="minorHAnsi" w:cstheme="minorBidi"/>
        </w:rPr>
        <w:commentReference w:id="628"/>
      </w:r>
      <w:commentRangeEnd w:id="629"/>
      <w:r w:rsidR="009649AF">
        <w:rPr>
          <w:rStyle w:val="CommentReference"/>
          <w:rFonts w:asciiTheme="minorHAnsi" w:hAnsiTheme="minorHAnsi"/>
        </w:rPr>
        <w:commentReference w:id="629"/>
      </w:r>
      <w:r w:rsidRPr="00753F01">
        <w:t>. Still, the 2017 MCA</w:t>
      </w:r>
      <w:r>
        <w:t xml:space="preserve"> </w:t>
      </w:r>
      <w:r w:rsidRPr="003A16F4">
        <w:rPr>
          <w:highlight w:val="green"/>
        </w:rPr>
        <w:t>(</w:t>
      </w:r>
      <w:r>
        <w:t>Whitlock et al. 2017</w:t>
      </w:r>
      <w:r w:rsidRPr="00753F01">
        <w:t xml:space="preserve">) </w:t>
      </w:r>
      <w:r>
        <w:t>describes</w:t>
      </w:r>
      <w:r w:rsidR="0055621D">
        <w:t xml:space="preserve"> multiple</w:t>
      </w:r>
      <w:r>
        <w:t xml:space="preserve"> threats to Montana’s domestic water supply, including drought, </w:t>
      </w:r>
      <w:r w:rsidR="0055621D">
        <w:t xml:space="preserve">flooding, and </w:t>
      </w:r>
      <w:r>
        <w:t xml:space="preserve">extreme storm events. The MCA also </w:t>
      </w:r>
      <w:r w:rsidR="0055621D">
        <w:t xml:space="preserve">states that </w:t>
      </w:r>
      <w:r>
        <w:t xml:space="preserve">Montana will experience </w:t>
      </w:r>
      <w:r w:rsidRPr="00753F01">
        <w:t>reduced snowpack and diminished late season flow</w:t>
      </w:r>
      <w:r>
        <w:t>s</w:t>
      </w:r>
      <w:r w:rsidR="0055621D" w:rsidRPr="0055621D">
        <w:t xml:space="preserve"> </w:t>
      </w:r>
      <w:r w:rsidR="0055621D">
        <w:t>with changing climate. Both are</w:t>
      </w:r>
      <w:r>
        <w:t xml:space="preserve"> critical to </w:t>
      </w:r>
      <w:r w:rsidRPr="000F7568">
        <w:t>public and private water supplies</w:t>
      </w:r>
      <w:r w:rsidR="0055621D">
        <w:t>,</w:t>
      </w:r>
      <w:r w:rsidRPr="000F7568">
        <w:t xml:space="preserve"> as well as agriculture production and</w:t>
      </w:r>
      <w:r w:rsidR="0055621D">
        <w:t>,</w:t>
      </w:r>
      <w:r w:rsidRPr="000F7568">
        <w:t xml:space="preserve"> hence</w:t>
      </w:r>
      <w:r w:rsidR="0055621D">
        <w:t>,</w:t>
      </w:r>
      <w:r w:rsidRPr="000F7568">
        <w:t xml:space="preserve"> food security. </w:t>
      </w:r>
    </w:p>
    <w:p w14:paraId="2A1FCB52" w14:textId="6EC9029E" w:rsidR="005A039F" w:rsidRPr="000F7568" w:rsidRDefault="005A039F" w:rsidP="000F7568">
      <w:pPr>
        <w:pStyle w:val="nrpsNormal"/>
      </w:pPr>
      <w:r w:rsidRPr="000F7568">
        <w:t xml:space="preserve">Tribal members in Montana are observing impacts from climate change on traditional foods. For example, for the Crow Tribe, </w:t>
      </w:r>
      <w:r w:rsidR="0055621D" w:rsidRPr="000F7568">
        <w:t>warming streams</w:t>
      </w:r>
      <w:r w:rsidR="0055621D">
        <w:t xml:space="preserve"> are affecting</w:t>
      </w:r>
      <w:r w:rsidR="0055621D" w:rsidRPr="000F7568">
        <w:t xml:space="preserve"> </w:t>
      </w:r>
      <w:r w:rsidRPr="000F7568">
        <w:t>the distribution and health of fish species</w:t>
      </w:r>
      <w:r w:rsidR="0055621D">
        <w:t>.</w:t>
      </w:r>
      <w:r w:rsidRPr="000F7568">
        <w:t xml:space="preserve"> The availability of multiple berry shrub species and other traditionally harvested plants are also impacted </w:t>
      </w:r>
      <w:r w:rsidRPr="000F7568">
        <w:rPr>
          <w:highlight w:val="green"/>
        </w:rPr>
        <w:t>(</w:t>
      </w:r>
      <w:r w:rsidRPr="000F7568">
        <w:t>Doyle et al. 2013; Martin et al. 2020</w:t>
      </w:r>
      <w:r w:rsidR="00CD64B8">
        <w:t xml:space="preserve">). </w:t>
      </w:r>
      <w:r w:rsidRPr="000F7568">
        <w:t xml:space="preserve">Devastating spring floods inundated the Reservation in 2007 and 2011, with the 2011 flood setting a gauging station record and damaging more than 200 homes </w:t>
      </w:r>
      <w:r w:rsidRPr="000F7568">
        <w:rPr>
          <w:highlight w:val="green"/>
        </w:rPr>
        <w:t>(</w:t>
      </w:r>
      <w:r w:rsidRPr="000F7568">
        <w:t>Olp 2011; Thackeray 2011)</w:t>
      </w:r>
      <w:r w:rsidR="00CD64B8">
        <w:t xml:space="preserve">. </w:t>
      </w:r>
      <w:r w:rsidRPr="000F7568">
        <w:t xml:space="preserve">Many families lacked the financial resources to remediate flood damage; people have had to move back into their damaged and now mold-infested homes, </w:t>
      </w:r>
      <w:proofErr w:type="gramStart"/>
      <w:r w:rsidRPr="000F7568">
        <w:t>in spite of</w:t>
      </w:r>
      <w:proofErr w:type="gramEnd"/>
      <w:r w:rsidRPr="000F7568">
        <w:t xml:space="preserve"> the health risks </w:t>
      </w:r>
      <w:r w:rsidRPr="000F7568">
        <w:rPr>
          <w:highlight w:val="green"/>
        </w:rPr>
        <w:t>(</w:t>
      </w:r>
      <w:r w:rsidRPr="000F7568">
        <w:t xml:space="preserve">Martin et al. 2020).  </w:t>
      </w:r>
    </w:p>
    <w:p w14:paraId="20C7CF13" w14:textId="18E6B4E6" w:rsidR="005A039F" w:rsidRPr="00031EDB" w:rsidRDefault="005A039F" w:rsidP="005A039F">
      <w:pPr>
        <w:pStyle w:val="nrpsNormal"/>
      </w:pPr>
      <w:r>
        <w:rPr>
          <w:color w:val="131413"/>
          <w:szCs w:val="23"/>
        </w:rPr>
        <w:lastRenderedPageBreak/>
        <w:t xml:space="preserve">Interviews with both Native and non-Native low-income residents of the Flathead Indian Reservation in northwest Montana found that half reported being food insecure. About 28% of </w:t>
      </w:r>
      <w:proofErr w:type="gramStart"/>
      <w:r>
        <w:rPr>
          <w:color w:val="131413"/>
          <w:szCs w:val="23"/>
        </w:rPr>
        <w:t>those interviewed hunt</w:t>
      </w:r>
      <w:proofErr w:type="gramEnd"/>
      <w:r>
        <w:rPr>
          <w:color w:val="131413"/>
          <w:szCs w:val="23"/>
        </w:rPr>
        <w:t>, fish, and/or gather foods such as wild berries, and on average were more food secure than those who did not. Wild foods were valued for their taste, freshness</w:t>
      </w:r>
      <w:r w:rsidR="007A3356">
        <w:rPr>
          <w:color w:val="131413"/>
          <w:szCs w:val="23"/>
        </w:rPr>
        <w:t>,</w:t>
      </w:r>
      <w:r>
        <w:rPr>
          <w:color w:val="131413"/>
          <w:szCs w:val="23"/>
        </w:rPr>
        <w:t xml:space="preserve"> </w:t>
      </w:r>
      <w:r w:rsidR="007A3356">
        <w:rPr>
          <w:color w:val="131413"/>
          <w:szCs w:val="23"/>
        </w:rPr>
        <w:t xml:space="preserve">nutritional value, </w:t>
      </w:r>
      <w:r>
        <w:rPr>
          <w:color w:val="131413"/>
          <w:szCs w:val="23"/>
        </w:rPr>
        <w:t xml:space="preserve">and traditional significance, as well as for increasing self-sufficiency. These residents perceived that their local wild foods are being adversely impacted by climate change, particularly by wildfires and increased variability in precipitation and seasonality </w:t>
      </w:r>
      <w:r w:rsidRPr="00D706BA">
        <w:rPr>
          <w:color w:val="131413"/>
          <w:szCs w:val="23"/>
          <w:highlight w:val="green"/>
        </w:rPr>
        <w:t>(</w:t>
      </w:r>
      <w:r>
        <w:rPr>
          <w:color w:val="131413"/>
          <w:szCs w:val="23"/>
        </w:rPr>
        <w:t xml:space="preserve">Smith et al. 2019). </w:t>
      </w:r>
    </w:p>
    <w:p w14:paraId="2EC6F228" w14:textId="28A41636" w:rsidR="00005611" w:rsidRPr="001F5527" w:rsidRDefault="007726A2" w:rsidP="00BE3898">
      <w:pPr>
        <w:pStyle w:val="nrpsHeading2"/>
      </w:pPr>
      <w:bookmarkStart w:id="630" w:name="_Toc34208668"/>
      <w:r w:rsidRPr="00CA5F16">
        <w:t>People who are very young or very old</w:t>
      </w:r>
      <w:bookmarkEnd w:id="630"/>
    </w:p>
    <w:p w14:paraId="24A31F9E" w14:textId="2FEA5D65" w:rsidR="00EF3220" w:rsidRDefault="00005611" w:rsidP="001F5527">
      <w:pPr>
        <w:pStyle w:val="nrpsNormal"/>
        <w:rPr>
          <w:sz w:val="16"/>
          <w:szCs w:val="16"/>
        </w:rPr>
      </w:pPr>
      <w:r w:rsidRPr="001F5527">
        <w:rPr>
          <w:i/>
          <w:color w:val="auto"/>
        </w:rPr>
        <w:t xml:space="preserve">Why it </w:t>
      </w:r>
      <w:proofErr w:type="gramStart"/>
      <w:r w:rsidR="00011C0B" w:rsidRPr="001F5527">
        <w:rPr>
          <w:i/>
          <w:color w:val="auto"/>
        </w:rPr>
        <w:t>m</w:t>
      </w:r>
      <w:r w:rsidRPr="001F5527">
        <w:rPr>
          <w:i/>
          <w:color w:val="auto"/>
        </w:rPr>
        <w:t>atters</w:t>
      </w:r>
      <w:r w:rsidR="004B515D" w:rsidRPr="001F5527">
        <w:rPr>
          <w:i/>
          <w:color w:val="auto"/>
        </w:rPr>
        <w:t>.—</w:t>
      </w:r>
      <w:proofErr w:type="gramEnd"/>
      <w:r w:rsidR="001F5527" w:rsidRPr="006C3805">
        <w:t>As their bodies develop</w:t>
      </w:r>
      <w:r w:rsidR="001F5527">
        <w:t>,</w:t>
      </w:r>
      <w:r w:rsidR="001F5527" w:rsidRPr="006C3805">
        <w:t xml:space="preserve"> young people are </w:t>
      </w:r>
      <w:r w:rsidR="001F5527">
        <w:t xml:space="preserve">more </w:t>
      </w:r>
      <w:r w:rsidR="001F5527" w:rsidRPr="006C3805">
        <w:t xml:space="preserve">sensitive to health problems and environmental </w:t>
      </w:r>
      <w:r w:rsidR="001F5527" w:rsidRPr="00730B2B">
        <w:t>stresses</w:t>
      </w:r>
      <w:r w:rsidR="00FC5488" w:rsidRPr="00730B2B">
        <w:t xml:space="preserve"> </w:t>
      </w:r>
      <w:r w:rsidR="00730B2B" w:rsidRPr="003A16F4">
        <w:rPr>
          <w:highlight w:val="green"/>
        </w:rPr>
        <w:t>(</w:t>
      </w:r>
      <w:commentRangeStart w:id="631"/>
      <w:r w:rsidR="00FC5488" w:rsidRPr="00767AA3">
        <w:t>County of Los Angeles 2013</w:t>
      </w:r>
      <w:commentRangeEnd w:id="631"/>
      <w:r w:rsidR="00767AA3">
        <w:rPr>
          <w:rStyle w:val="CommentReference"/>
          <w:rFonts w:asciiTheme="minorHAnsi" w:hAnsiTheme="minorHAnsi"/>
        </w:rPr>
        <w:commentReference w:id="631"/>
      </w:r>
      <w:r w:rsidR="00FC5488" w:rsidRPr="00730B2B">
        <w:t>)</w:t>
      </w:r>
      <w:r w:rsidR="001F5527" w:rsidRPr="00730B2B">
        <w:t xml:space="preserve">. They spend more time outside and have a faster breathing rate than adults, thus are more at risk for respiratory problems from airborne particulates, wildfire smoke, and allergens. Children are also more sensitive to infectious diseases brought on by natural disasters that </w:t>
      </w:r>
      <w:r w:rsidR="00EF3220">
        <w:t xml:space="preserve">might </w:t>
      </w:r>
      <w:r w:rsidR="001F5527" w:rsidRPr="00730B2B">
        <w:t>compromise water sanitation</w:t>
      </w:r>
      <w:r w:rsidR="00FC5488" w:rsidRPr="00730B2B">
        <w:t xml:space="preserve"> </w:t>
      </w:r>
      <w:r w:rsidR="00730B2B" w:rsidRPr="003A16F4">
        <w:rPr>
          <w:highlight w:val="green"/>
        </w:rPr>
        <w:t>(</w:t>
      </w:r>
      <w:r w:rsidR="00FC5488" w:rsidRPr="00CA5F16">
        <w:t xml:space="preserve">Balbus and Malina 2009; </w:t>
      </w:r>
      <w:r w:rsidR="0075050C" w:rsidRPr="00CA5F16">
        <w:t xml:space="preserve">Cooley et al. </w:t>
      </w:r>
      <w:r w:rsidR="00FC5488" w:rsidRPr="00CA5F16">
        <w:t>2012)</w:t>
      </w:r>
      <w:r w:rsidR="001F5527" w:rsidRPr="00CA5F16">
        <w:rPr>
          <w:sz w:val="16"/>
          <w:szCs w:val="16"/>
        </w:rPr>
        <w:t>.</w:t>
      </w:r>
    </w:p>
    <w:p w14:paraId="018AD649" w14:textId="69833C7D" w:rsidR="00575368" w:rsidRPr="00575368" w:rsidRDefault="005A039F" w:rsidP="00575368">
      <w:pPr>
        <w:pStyle w:val="nrpsNormal"/>
        <w:rPr>
          <w:highlight w:val="magenta"/>
        </w:rPr>
      </w:pPr>
      <w:r w:rsidRPr="00575368">
        <w:t xml:space="preserve">Advanced age is the greatest risk factor related to illness or death from extreme heat </w:t>
      </w:r>
      <w:r w:rsidRPr="00575368">
        <w:rPr>
          <w:highlight w:val="green"/>
        </w:rPr>
        <w:t>(</w:t>
      </w:r>
      <w:commentRangeStart w:id="632"/>
      <w:r w:rsidR="0011532F" w:rsidRPr="00575368">
        <w:t>MT</w:t>
      </w:r>
      <w:r w:rsidRPr="00575368">
        <w:t>DPHHS 20</w:t>
      </w:r>
      <w:r w:rsidR="009016D0">
        <w:t>20</w:t>
      </w:r>
      <w:commentRangeEnd w:id="632"/>
      <w:r w:rsidR="003D10F7">
        <w:rPr>
          <w:rStyle w:val="CommentReference"/>
          <w:rFonts w:asciiTheme="minorHAnsi" w:hAnsiTheme="minorHAnsi"/>
        </w:rPr>
        <w:commentReference w:id="632"/>
      </w:r>
      <w:r w:rsidRPr="00575368">
        <w:t xml:space="preserve">), due to hormonal changes that make thermoregulation and hydration more difficult </w:t>
      </w:r>
      <w:r w:rsidRPr="00575368">
        <w:rPr>
          <w:highlight w:val="green"/>
        </w:rPr>
        <w:t>(</w:t>
      </w:r>
      <w:r w:rsidR="00713191" w:rsidRPr="00575368">
        <w:t>Brennan et al. 2019).</w:t>
      </w:r>
      <w:r w:rsidRPr="00575368">
        <w:t xml:space="preserve"> In addition, the likelihood of chronic disease </w:t>
      </w:r>
      <w:r w:rsidR="00575368" w:rsidRPr="00575368">
        <w:t xml:space="preserve">increases with age </w:t>
      </w:r>
      <w:r w:rsidR="00575368" w:rsidRPr="00575368">
        <w:rPr>
          <w:highlight w:val="green"/>
        </w:rPr>
        <w:t>(</w:t>
      </w:r>
      <w:commentRangeStart w:id="633"/>
      <w:r w:rsidR="00575368" w:rsidRPr="00F30C86">
        <w:t>CDC 2011</w:t>
      </w:r>
      <w:commentRangeEnd w:id="633"/>
      <w:r w:rsidR="00F30C86">
        <w:rPr>
          <w:rStyle w:val="CommentReference"/>
          <w:rFonts w:asciiTheme="minorHAnsi" w:hAnsiTheme="minorHAnsi"/>
        </w:rPr>
        <w:commentReference w:id="633"/>
      </w:r>
      <w:r w:rsidR="00575368" w:rsidRPr="00575368">
        <w:t xml:space="preserve">). The elderly </w:t>
      </w:r>
      <w:proofErr w:type="gramStart"/>
      <w:r w:rsidR="00575368" w:rsidRPr="00575368">
        <w:t>are</w:t>
      </w:r>
      <w:proofErr w:type="gramEnd"/>
      <w:r w:rsidR="00575368" w:rsidRPr="00575368">
        <w:t xml:space="preserve"> more likely to have preexisting medical conditions such as diabetes, pulmonary disease, and congestive heart failure, all of which might be exacerbated by the higher temperatures expected with climate change. The elderly often </w:t>
      </w:r>
      <w:proofErr w:type="gramStart"/>
      <w:r w:rsidR="00575368" w:rsidRPr="00575368">
        <w:t>have</w:t>
      </w:r>
      <w:proofErr w:type="gramEnd"/>
      <w:r w:rsidR="00575368" w:rsidRPr="00575368">
        <w:t xml:space="preserve"> compromised mobility that reduces, as one example, their ability to respond to natural disasters. Given chronic obstructive pulmonary disease (and more), the elderly </w:t>
      </w:r>
      <w:proofErr w:type="gramStart"/>
      <w:r w:rsidR="00575368" w:rsidRPr="00575368">
        <w:t>are</w:t>
      </w:r>
      <w:proofErr w:type="gramEnd"/>
      <w:r w:rsidR="00575368" w:rsidRPr="00575368">
        <w:t xml:space="preserve"> highly susceptible to air pollution such as ground level ozone, particulate matter, or dust associated with drought, wildfires, and high wind events </w:t>
      </w:r>
      <w:r w:rsidR="00575368" w:rsidRPr="00575368">
        <w:rPr>
          <w:highlight w:val="green"/>
        </w:rPr>
        <w:t>(</w:t>
      </w:r>
      <w:r w:rsidR="00575368" w:rsidRPr="00575368">
        <w:t>Bell et al. 2014).</w:t>
      </w:r>
    </w:p>
    <w:p w14:paraId="1FB5781D" w14:textId="32D60E8D" w:rsidR="001F5527" w:rsidRPr="006C3805" w:rsidRDefault="001F5527" w:rsidP="001F5527">
      <w:pPr>
        <w:pStyle w:val="nrpsNormal"/>
        <w:rPr>
          <w:position w:val="8"/>
        </w:rPr>
      </w:pPr>
      <w:r w:rsidRPr="00730B2B">
        <w:rPr>
          <w:i/>
          <w:color w:val="auto"/>
        </w:rPr>
        <w:t xml:space="preserve">What we know in </w:t>
      </w:r>
      <w:proofErr w:type="gramStart"/>
      <w:r w:rsidRPr="00730B2B">
        <w:rPr>
          <w:i/>
          <w:color w:val="auto"/>
        </w:rPr>
        <w:t>Montana.—</w:t>
      </w:r>
      <w:proofErr w:type="gramEnd"/>
      <w:r w:rsidRPr="00730B2B">
        <w:t>In 2018, the percent of children younger than 5 yr was 5.9%, similar to the US average. However, 18.7% of Montana residents were 65 and older, compared to 16.0% nationwide. The proportion 65 and older is even higher in more rural counties</w:t>
      </w:r>
      <w:r w:rsidR="00907431">
        <w:t>, putting them at risk due to limited access to healthcare (see below)</w:t>
      </w:r>
      <w:r w:rsidRPr="00730B2B">
        <w:t>. In the six most populous counties, 16.8% are 65 and older, while in the more rural counties 21.7% are 65 and older</w:t>
      </w:r>
      <w:r w:rsidR="00A65BEC" w:rsidRPr="00730B2B">
        <w:t xml:space="preserve"> </w:t>
      </w:r>
      <w:r w:rsidR="00730B2B" w:rsidRPr="003A16F4">
        <w:rPr>
          <w:highlight w:val="green"/>
        </w:rPr>
        <w:t>(</w:t>
      </w:r>
      <w:r w:rsidR="00FB6677" w:rsidRPr="00FB6677">
        <w:t xml:space="preserve">US </w:t>
      </w:r>
      <w:r w:rsidR="00A65BEC" w:rsidRPr="00FB6677">
        <w:t>Census</w:t>
      </w:r>
      <w:r w:rsidR="00FB6677" w:rsidRPr="00FB6677">
        <w:t xml:space="preserve"> Bureau </w:t>
      </w:r>
      <w:r w:rsidR="00A65BEC" w:rsidRPr="00FB6677">
        <w:t>201</w:t>
      </w:r>
      <w:r w:rsidR="00FB6677" w:rsidRPr="00FB6677">
        <w:t>9</w:t>
      </w:r>
      <w:r w:rsidR="00A65BEC" w:rsidRPr="00FB6677">
        <w:t>).</w:t>
      </w:r>
      <w:r w:rsidRPr="006C3805">
        <w:t xml:space="preserve"> </w:t>
      </w:r>
    </w:p>
    <w:p w14:paraId="559E9FCE" w14:textId="676ED489" w:rsidR="00005611" w:rsidRPr="001F5527" w:rsidRDefault="006D5E08" w:rsidP="00BE3898">
      <w:pPr>
        <w:pStyle w:val="nrpsHeading2"/>
      </w:pPr>
      <w:bookmarkStart w:id="634" w:name="_Toc34208669"/>
      <w:r w:rsidRPr="00FB6677">
        <w:t>People with limited a</w:t>
      </w:r>
      <w:r w:rsidR="00005611" w:rsidRPr="00FB6677">
        <w:t xml:space="preserve">ccess to </w:t>
      </w:r>
      <w:r w:rsidR="00011C0B" w:rsidRPr="00FB6677">
        <w:t>h</w:t>
      </w:r>
      <w:r w:rsidR="00005611" w:rsidRPr="00FB6677">
        <w:t xml:space="preserve">ealth </w:t>
      </w:r>
      <w:r w:rsidR="00011C0B" w:rsidRPr="00FB6677">
        <w:t>s</w:t>
      </w:r>
      <w:r w:rsidR="00005611" w:rsidRPr="00FB6677">
        <w:t>ervices</w:t>
      </w:r>
      <w:bookmarkEnd w:id="634"/>
    </w:p>
    <w:p w14:paraId="2754E05E" w14:textId="77777777" w:rsidR="00767AA3" w:rsidRDefault="005A039F" w:rsidP="00027B1C">
      <w:pPr>
        <w:pStyle w:val="nrpsNormal"/>
        <w:jc w:val="left"/>
      </w:pPr>
      <w:r w:rsidRPr="001F5527">
        <w:rPr>
          <w:i/>
          <w:color w:val="auto"/>
        </w:rPr>
        <w:t xml:space="preserve">Why it </w:t>
      </w:r>
      <w:proofErr w:type="gramStart"/>
      <w:r w:rsidRPr="001F5527">
        <w:rPr>
          <w:i/>
          <w:color w:val="auto"/>
        </w:rPr>
        <w:t>matters.—</w:t>
      </w:r>
      <w:proofErr w:type="gramEnd"/>
      <w:r w:rsidRPr="006C3805">
        <w:t>Extreme weather events and natural disasters limit</w:t>
      </w:r>
      <w:r>
        <w:t xml:space="preserve"> </w:t>
      </w:r>
      <w:r w:rsidRPr="006C3805">
        <w:t xml:space="preserve">access to medical care. </w:t>
      </w:r>
      <w:r>
        <w:t>It is all too com</w:t>
      </w:r>
      <w:r w:rsidRPr="00767AA3">
        <w:t xml:space="preserve">mon for Montanans to be snowed into their rural homes, with days passing before plows can get through. In February 2018, for example, snow drifts of 20 ft were reported on the Blackfeet Reservation, </w:t>
      </w:r>
      <w:r w:rsidRPr="00A12FCF">
        <w:t xml:space="preserve">and a state of emergency declared by the Tribal Council and Montana Governor Bullock </w:t>
      </w:r>
      <w:commentRangeStart w:id="635"/>
      <w:r w:rsidRPr="00A12FCF">
        <w:rPr>
          <w:highlight w:val="green"/>
        </w:rPr>
        <w:t>(</w:t>
      </w:r>
      <w:r w:rsidR="002A760E" w:rsidRPr="00A12FCF">
        <w:t>Great Falls Tribune 2/21/18; Spokesman</w:t>
      </w:r>
      <w:r w:rsidR="00767AA3" w:rsidRPr="00A12FCF">
        <w:t>-</w:t>
      </w:r>
      <w:r w:rsidR="002A760E" w:rsidRPr="00A12FCF">
        <w:t xml:space="preserve">Review 2/27/18). </w:t>
      </w:r>
      <w:r w:rsidRPr="00A12FCF">
        <w:t xml:space="preserve">Likewise, rapid spring runoff flooding, sometimes combined with major precipitation, can </w:t>
      </w:r>
      <w:r w:rsidR="00767AA3" w:rsidRPr="00A12FCF">
        <w:t xml:space="preserve">cut communication lines, </w:t>
      </w:r>
      <w:r w:rsidRPr="00A12FCF">
        <w:t>block access to roads, and limit availability of medical services to those in remote areas. Roundup experienced such flooding in the spring of 20</w:t>
      </w:r>
      <w:r w:rsidR="00767AA3" w:rsidRPr="00A12FCF">
        <w:t>1</w:t>
      </w:r>
      <w:r w:rsidRPr="00A12FCF">
        <w:t xml:space="preserve">1, resulting in disruptions to potable water supply and closed roads </w:t>
      </w:r>
      <w:r w:rsidRPr="00A12FCF">
        <w:rPr>
          <w:highlight w:val="green"/>
        </w:rPr>
        <w:t>(</w:t>
      </w:r>
      <w:r w:rsidR="00027B1C" w:rsidRPr="00A12FCF">
        <w:t xml:space="preserve">City of Roundup undated). </w:t>
      </w:r>
      <w:commentRangeEnd w:id="635"/>
      <w:r w:rsidR="00A12FCF" w:rsidRPr="00A12FCF">
        <w:rPr>
          <w:rStyle w:val="CommentReference"/>
          <w:rFonts w:asciiTheme="minorHAnsi" w:hAnsiTheme="minorHAnsi"/>
        </w:rPr>
        <w:commentReference w:id="635"/>
      </w:r>
    </w:p>
    <w:p w14:paraId="683BD7FE" w14:textId="6CADC726" w:rsidR="001F5527" w:rsidRPr="00730B2B" w:rsidRDefault="0053730A" w:rsidP="001F5527">
      <w:pPr>
        <w:pStyle w:val="nrpsNormal"/>
      </w:pPr>
      <w:r w:rsidRPr="00E40C36">
        <w:lastRenderedPageBreak/>
        <w:t xml:space="preserve">The </w:t>
      </w:r>
      <w:r w:rsidR="00775EF7" w:rsidRPr="00E40C36">
        <w:t xml:space="preserve">inability to access medical providers </w:t>
      </w:r>
      <w:r w:rsidRPr="00E40C36">
        <w:t xml:space="preserve">resulting from such storm events </w:t>
      </w:r>
      <w:r w:rsidR="001F5527" w:rsidRPr="00E40C36">
        <w:t>is particularly consequential</w:t>
      </w:r>
      <w:r w:rsidR="001F5527" w:rsidRPr="00730B2B">
        <w:t xml:space="preserve"> for those who already have compromised health</w:t>
      </w:r>
      <w:r w:rsidR="006E3842" w:rsidRPr="00730B2B">
        <w:t xml:space="preserve"> </w:t>
      </w:r>
      <w:r w:rsidR="00730B2B" w:rsidRPr="003A16F4">
        <w:rPr>
          <w:highlight w:val="green"/>
        </w:rPr>
        <w:t>(</w:t>
      </w:r>
      <w:r w:rsidR="006E3842" w:rsidRPr="00866C5A">
        <w:t>MTDPHHS 2019</w:t>
      </w:r>
      <w:r w:rsidR="006E3842" w:rsidRPr="00730B2B">
        <w:t>)</w:t>
      </w:r>
      <w:r w:rsidR="001F5527" w:rsidRPr="00730B2B">
        <w:t>.</w:t>
      </w:r>
      <w:r w:rsidR="001F5527" w:rsidRPr="00730B2B">
        <w:rPr>
          <w:position w:val="8"/>
          <w:sz w:val="16"/>
          <w:szCs w:val="16"/>
        </w:rPr>
        <w:t xml:space="preserve"> </w:t>
      </w:r>
      <w:r w:rsidR="001F5527" w:rsidRPr="00730B2B">
        <w:t>Without either close-by community health services in rural Montana, or the transportation infrastructure needed to find medical attention,</w:t>
      </w:r>
      <w:r w:rsidR="00775EF7">
        <w:t xml:space="preserve"> assistance </w:t>
      </w:r>
      <w:r w:rsidR="00EF616F">
        <w:t xml:space="preserve">can be </w:t>
      </w:r>
      <w:r w:rsidR="00775EF7">
        <w:t>greatly delayed.</w:t>
      </w:r>
    </w:p>
    <w:p w14:paraId="0B906828" w14:textId="115D2FF4" w:rsidR="0020636F" w:rsidRDefault="001F5527" w:rsidP="001F5527">
      <w:pPr>
        <w:pStyle w:val="nrpsNormal"/>
        <w:rPr>
          <w:rFonts w:asciiTheme="minorHAnsi" w:hAnsiTheme="minorHAnsi" w:cstheme="minorHAnsi"/>
          <w:color w:val="222222"/>
          <w:shd w:val="clear" w:color="auto" w:fill="FFFFFF"/>
        </w:rPr>
      </w:pPr>
      <w:r w:rsidRPr="00730B2B">
        <w:rPr>
          <w:i/>
          <w:color w:val="auto"/>
        </w:rPr>
        <w:t xml:space="preserve">What we know in </w:t>
      </w:r>
      <w:proofErr w:type="gramStart"/>
      <w:r w:rsidRPr="00730B2B">
        <w:rPr>
          <w:i/>
          <w:color w:val="auto"/>
        </w:rPr>
        <w:t>Montana.—</w:t>
      </w:r>
      <w:proofErr w:type="gramEnd"/>
      <w:r w:rsidRPr="00730B2B">
        <w:rPr>
          <w:shd w:val="clear" w:color="auto" w:fill="FFFFFF"/>
        </w:rPr>
        <w:t>As of April 2019, </w:t>
      </w:r>
      <w:r w:rsidRPr="00730B2B">
        <w:t>Montana</w:t>
      </w:r>
      <w:r w:rsidRPr="00730B2B">
        <w:rPr>
          <w:shd w:val="clear" w:color="auto" w:fill="FFFFFF"/>
        </w:rPr>
        <w:t> had 48 </w:t>
      </w:r>
      <w:r w:rsidRPr="00730B2B">
        <w:t>critical access hospitals</w:t>
      </w:r>
      <w:r w:rsidRPr="00730B2B">
        <w:rPr>
          <w:shd w:val="clear" w:color="auto" w:fill="FFFFFF"/>
        </w:rPr>
        <w:t>, 60 rural health clinics</w:t>
      </w:r>
      <w:r w:rsidR="00EF616F">
        <w:rPr>
          <w:shd w:val="clear" w:color="auto" w:fill="FFFFFF"/>
        </w:rPr>
        <w:t>,</w:t>
      </w:r>
      <w:r w:rsidRPr="00730B2B">
        <w:rPr>
          <w:shd w:val="clear" w:color="auto" w:fill="FFFFFF"/>
        </w:rPr>
        <w:t xml:space="preserve"> and 51 federally qualified health centers located outside of urban areas</w:t>
      </w:r>
      <w:r w:rsidR="006E3842" w:rsidRPr="00730B2B">
        <w:rPr>
          <w:shd w:val="clear" w:color="auto" w:fill="FFFFFF"/>
        </w:rPr>
        <w:t xml:space="preserve"> </w:t>
      </w:r>
      <w:r w:rsidR="00730B2B" w:rsidRPr="003A16F4">
        <w:rPr>
          <w:highlight w:val="green"/>
        </w:rPr>
        <w:t>(</w:t>
      </w:r>
      <w:commentRangeStart w:id="636"/>
      <w:r w:rsidR="006E3842" w:rsidRPr="00D2330F">
        <w:t>HRSA</w:t>
      </w:r>
      <w:r w:rsidR="00D2330F" w:rsidRPr="00D2330F">
        <w:t xml:space="preserve">a </w:t>
      </w:r>
      <w:r w:rsidR="00EB0F58" w:rsidRPr="00D2330F">
        <w:t xml:space="preserve"> </w:t>
      </w:r>
      <w:r w:rsidR="006E3842" w:rsidRPr="00D2330F">
        <w:t>undated</w:t>
      </w:r>
      <w:commentRangeEnd w:id="636"/>
      <w:r w:rsidR="00D2330F">
        <w:rPr>
          <w:rStyle w:val="CommentReference"/>
          <w:rFonts w:asciiTheme="minorHAnsi" w:hAnsiTheme="minorHAnsi"/>
        </w:rPr>
        <w:commentReference w:id="636"/>
      </w:r>
      <w:r w:rsidR="006E3842" w:rsidRPr="00730B2B">
        <w:t>)</w:t>
      </w:r>
      <w:r w:rsidRPr="00730B2B">
        <w:rPr>
          <w:shd w:val="clear" w:color="auto" w:fill="FFFFFF"/>
        </w:rPr>
        <w:t xml:space="preserve">. Montana has the fourth largest land area </w:t>
      </w:r>
      <w:r w:rsidR="00EF616F">
        <w:rPr>
          <w:shd w:val="clear" w:color="auto" w:fill="FFFFFF"/>
        </w:rPr>
        <w:t xml:space="preserve">of any state </w:t>
      </w:r>
      <w:r w:rsidRPr="00730B2B">
        <w:rPr>
          <w:shd w:val="clear" w:color="auto" w:fill="FFFFFF"/>
        </w:rPr>
        <w:t>in the nation</w:t>
      </w:r>
      <w:r w:rsidR="00EF616F">
        <w:rPr>
          <w:shd w:val="clear" w:color="auto" w:fill="FFFFFF"/>
        </w:rPr>
        <w:t xml:space="preserve">; </w:t>
      </w:r>
      <w:proofErr w:type="gramStart"/>
      <w:r w:rsidR="00EF616F">
        <w:rPr>
          <w:shd w:val="clear" w:color="auto" w:fill="FFFFFF"/>
        </w:rPr>
        <w:t>thus</w:t>
      </w:r>
      <w:proofErr w:type="gramEnd"/>
      <w:r w:rsidR="00EF616F">
        <w:rPr>
          <w:shd w:val="clear" w:color="auto" w:fill="FFFFFF"/>
        </w:rPr>
        <w:t xml:space="preserve"> even with these facilities</w:t>
      </w:r>
      <w:r w:rsidRPr="00730B2B">
        <w:rPr>
          <w:shd w:val="clear" w:color="auto" w:fill="FFFFFF"/>
        </w:rPr>
        <w:t>, annual survey studies of Montana community members by the Montana Office of Rural Health</w:t>
      </w:r>
      <w:r w:rsidR="006E3842" w:rsidRPr="00730B2B">
        <w:rPr>
          <w:shd w:val="clear" w:color="auto" w:fill="FFFFFF"/>
        </w:rPr>
        <w:t xml:space="preserve"> </w:t>
      </w:r>
      <w:r w:rsidR="00EF616F" w:rsidRPr="00730B2B">
        <w:rPr>
          <w:shd w:val="clear" w:color="auto" w:fill="FFFFFF"/>
        </w:rPr>
        <w:t>point to health access as a major concern</w:t>
      </w:r>
      <w:r w:rsidR="00EF616F" w:rsidRPr="00EF616F">
        <w:t xml:space="preserve"> </w:t>
      </w:r>
      <w:r w:rsidR="00D25CFF" w:rsidRPr="003A16F4">
        <w:rPr>
          <w:highlight w:val="green"/>
        </w:rPr>
        <w:t>(</w:t>
      </w:r>
      <w:commentRangeStart w:id="637"/>
      <w:r w:rsidR="00D25CFF" w:rsidRPr="00C3245D">
        <w:t>Healthinfo 2017</w:t>
      </w:r>
      <w:commentRangeEnd w:id="637"/>
      <w:r w:rsidR="00C3245D">
        <w:rPr>
          <w:rStyle w:val="CommentReference"/>
          <w:rFonts w:asciiTheme="minorHAnsi" w:hAnsiTheme="minorHAnsi"/>
        </w:rPr>
        <w:commentReference w:id="637"/>
      </w:r>
      <w:r w:rsidR="00D25CFF" w:rsidRPr="00730B2B">
        <w:t>)</w:t>
      </w:r>
      <w:r w:rsidR="00D25CFF" w:rsidRPr="00730B2B">
        <w:rPr>
          <w:shd w:val="clear" w:color="auto" w:fill="FFFFFF"/>
        </w:rPr>
        <w:t xml:space="preserve">. </w:t>
      </w:r>
      <w:r w:rsidR="00D25CFF">
        <w:rPr>
          <w:shd w:val="clear" w:color="auto" w:fill="FFFFFF"/>
        </w:rPr>
        <w:t>T</w:t>
      </w:r>
      <w:r w:rsidR="00D25CFF" w:rsidRPr="00730B2B">
        <w:rPr>
          <w:shd w:val="clear" w:color="auto" w:fill="FFFFFF"/>
        </w:rPr>
        <w:t xml:space="preserve">he Federal Health Resources and Services Administration </w:t>
      </w:r>
      <w:r w:rsidR="00D25CFF">
        <w:rPr>
          <w:shd w:val="clear" w:color="auto" w:fill="FFFFFF"/>
        </w:rPr>
        <w:t>designates 23</w:t>
      </w:r>
      <w:r w:rsidR="00D25CFF" w:rsidRPr="00730B2B">
        <w:rPr>
          <w:shd w:val="clear" w:color="auto" w:fill="FFFFFF"/>
        </w:rPr>
        <w:t xml:space="preserve"> of Montana’s 56 counties a</w:t>
      </w:r>
      <w:r w:rsidR="00D25CFF">
        <w:rPr>
          <w:shd w:val="clear" w:color="auto" w:fill="FFFFFF"/>
        </w:rPr>
        <w:t xml:space="preserve">s </w:t>
      </w:r>
      <w:r w:rsidR="00D25CFF" w:rsidRPr="00730B2B">
        <w:rPr>
          <w:shd w:val="clear" w:color="auto" w:fill="FFFFFF"/>
        </w:rPr>
        <w:t>Health Provider Shortage Areas</w:t>
      </w:r>
      <w:r w:rsidR="00D25CFF">
        <w:rPr>
          <w:shd w:val="clear" w:color="auto" w:fill="FFFFFF"/>
        </w:rPr>
        <w:t xml:space="preserve">, meaning residents have </w:t>
      </w:r>
      <w:r w:rsidR="00D25CFF" w:rsidRPr="00730B2B">
        <w:rPr>
          <w:shd w:val="clear" w:color="auto" w:fill="FFFFFF"/>
        </w:rPr>
        <w:t>limited access to primary care providers</w:t>
      </w:r>
      <w:r w:rsidR="00E40C36">
        <w:rPr>
          <w:shd w:val="clear" w:color="auto" w:fill="FFFFFF"/>
        </w:rPr>
        <w:t xml:space="preserve"> </w:t>
      </w:r>
      <w:r w:rsidR="00E40C36" w:rsidRPr="003A16F4">
        <w:rPr>
          <w:highlight w:val="green"/>
        </w:rPr>
        <w:t>(</w:t>
      </w:r>
      <w:r w:rsidR="00E40C36" w:rsidRPr="00D2330F">
        <w:t>HRSA JJ undated</w:t>
      </w:r>
      <w:r w:rsidR="00E40C36" w:rsidRPr="00730B2B">
        <w:t>)</w:t>
      </w:r>
      <w:r w:rsidR="00D25CFF">
        <w:rPr>
          <w:shd w:val="clear" w:color="auto" w:fill="FFFFFF"/>
        </w:rPr>
        <w:t xml:space="preserve">. Such a designation is based on </w:t>
      </w:r>
      <w:r w:rsidR="00D25CFF" w:rsidRPr="00730B2B">
        <w:rPr>
          <w:shd w:val="clear" w:color="auto" w:fill="FFFFFF"/>
        </w:rPr>
        <w:t>provider-to-patient ratio, percentage of the population living in poverty, and travel time to the nearest health facility</w:t>
      </w:r>
      <w:r w:rsidR="00EB0F58" w:rsidRPr="00730B2B">
        <w:rPr>
          <w:rFonts w:asciiTheme="minorHAnsi" w:hAnsiTheme="minorHAnsi" w:cstheme="minorHAnsi"/>
          <w:color w:val="222222"/>
          <w:shd w:val="clear" w:color="auto" w:fill="FFFFFF"/>
        </w:rPr>
        <w:t xml:space="preserve">. </w:t>
      </w:r>
    </w:p>
    <w:p w14:paraId="5ADA1879" w14:textId="1516CEF9" w:rsidR="001F5527" w:rsidRPr="00730B2B" w:rsidRDefault="001F5527" w:rsidP="001F5527">
      <w:pPr>
        <w:pStyle w:val="nrpsNormal"/>
        <w:rPr>
          <w:b/>
          <w:bCs/>
        </w:rPr>
      </w:pPr>
      <w:r w:rsidRPr="00730B2B">
        <w:t>Residents</w:t>
      </w:r>
      <w:r w:rsidRPr="006C3805">
        <w:t xml:space="preserve"> of rural counties had a </w:t>
      </w:r>
      <w:r w:rsidR="00B411AF" w:rsidRPr="006C3805">
        <w:t xml:space="preserve">mortality rate </w:t>
      </w:r>
      <w:r>
        <w:t>1.5</w:t>
      </w:r>
      <w:r w:rsidR="00B411AF">
        <w:t xml:space="preserve"> </w:t>
      </w:r>
      <w:r w:rsidRPr="006C3805">
        <w:t xml:space="preserve">times higher due to unintentional injury compared to residents of more urban counties. Rural county residents also had higher death rates due to chronic liver disease and cirrhosis, </w:t>
      </w:r>
      <w:r w:rsidR="0020636F" w:rsidRPr="006C3805">
        <w:t xml:space="preserve">heart disease, diabetes, </w:t>
      </w:r>
      <w:r w:rsidRPr="006C3805">
        <w:t xml:space="preserve">and suicide </w:t>
      </w:r>
      <w:r w:rsidRPr="00730B2B">
        <w:t xml:space="preserve">compared to residents of more urban counties, in part due to lack of immediate access to health </w:t>
      </w:r>
      <w:r w:rsidR="00D25CFF" w:rsidRPr="00730B2B">
        <w:t xml:space="preserve">providers </w:t>
      </w:r>
      <w:r w:rsidR="00D25CFF" w:rsidRPr="003A16F4">
        <w:rPr>
          <w:highlight w:val="green"/>
        </w:rPr>
        <w:t>(</w:t>
      </w:r>
      <w:r w:rsidR="00D25CFF" w:rsidRPr="00730B2B">
        <w:t>M</w:t>
      </w:r>
      <w:r w:rsidR="0011532F">
        <w:t>T</w:t>
      </w:r>
      <w:r w:rsidR="00D25CFF" w:rsidRPr="00730B2B">
        <w:t>DPHHS 2019).</w:t>
      </w:r>
    </w:p>
    <w:p w14:paraId="7A39A4FD" w14:textId="48B2A97C" w:rsidR="00005611" w:rsidRPr="00730B2B" w:rsidRDefault="00005611" w:rsidP="00BE3898">
      <w:pPr>
        <w:pStyle w:val="nrpsHeading2"/>
      </w:pPr>
      <w:bookmarkStart w:id="638" w:name="_Toc34208670"/>
      <w:r w:rsidRPr="00746B67">
        <w:t>P</w:t>
      </w:r>
      <w:r w:rsidR="006D5E08" w:rsidRPr="00746B67">
        <w:t>eople living in p</w:t>
      </w:r>
      <w:r w:rsidRPr="00746B67">
        <w:t>overty</w:t>
      </w:r>
      <w:bookmarkEnd w:id="638"/>
    </w:p>
    <w:p w14:paraId="5AA5D79E" w14:textId="524DA346" w:rsidR="001F5527" w:rsidRPr="00730B2B" w:rsidRDefault="004B515D" w:rsidP="001F5527">
      <w:pPr>
        <w:pStyle w:val="nrpsNormal"/>
        <w:rPr>
          <w:color w:val="FF0000"/>
        </w:rPr>
      </w:pPr>
      <w:r w:rsidRPr="00730B2B">
        <w:rPr>
          <w:i/>
          <w:color w:val="auto"/>
        </w:rPr>
        <w:t xml:space="preserve">Why it </w:t>
      </w:r>
      <w:proofErr w:type="gramStart"/>
      <w:r w:rsidR="00011C0B" w:rsidRPr="00730B2B">
        <w:rPr>
          <w:i/>
          <w:color w:val="auto"/>
        </w:rPr>
        <w:t>m</w:t>
      </w:r>
      <w:r w:rsidRPr="00730B2B">
        <w:rPr>
          <w:i/>
          <w:color w:val="auto"/>
        </w:rPr>
        <w:t>atters.—</w:t>
      </w:r>
      <w:proofErr w:type="gramEnd"/>
      <w:r w:rsidR="001F5527" w:rsidRPr="00730B2B">
        <w:t>To save money, families with low incomes often must make lifestyle choices that may subject them to impacts of climate change. These tough choices</w:t>
      </w:r>
      <w:r w:rsidR="0020636F">
        <w:t xml:space="preserve"> can</w:t>
      </w:r>
      <w:r w:rsidR="001F5527" w:rsidRPr="00730B2B">
        <w:t xml:space="preserve"> </w:t>
      </w:r>
      <w:r w:rsidR="00C35BF8">
        <w:t>result in</w:t>
      </w:r>
      <w:r w:rsidR="001F5527" w:rsidRPr="00730B2B">
        <w:t xml:space="preserve"> </w:t>
      </w:r>
      <w:r w:rsidR="00746B67">
        <w:t xml:space="preserve">poor diet, </w:t>
      </w:r>
      <w:r w:rsidR="00C35BF8" w:rsidRPr="00730B2B">
        <w:t xml:space="preserve">inadequate shelter, </w:t>
      </w:r>
      <w:r w:rsidR="0020636F" w:rsidRPr="00730B2B">
        <w:t xml:space="preserve">delayed medical care, </w:t>
      </w:r>
      <w:r w:rsidR="001F5527" w:rsidRPr="00730B2B">
        <w:t xml:space="preserve">unhealthy housing with leaks and mold, and no funds for working fans or air conditioners. </w:t>
      </w:r>
      <w:r w:rsidR="00D25CFF" w:rsidRPr="00730B2B">
        <w:t xml:space="preserve">People in poverty </w:t>
      </w:r>
      <w:r w:rsidR="00D25CFF">
        <w:t>sometimes live</w:t>
      </w:r>
      <w:r w:rsidR="00D25CFF" w:rsidRPr="00730B2B">
        <w:t xml:space="preserve"> in mobile homes and are more vulnerable to heat</w:t>
      </w:r>
      <w:r w:rsidR="00D25CFF">
        <w:t>-</w:t>
      </w:r>
      <w:r w:rsidR="00D25CFF" w:rsidRPr="00730B2B">
        <w:t xml:space="preserve">related illnesses and extreme weather events </w:t>
      </w:r>
      <w:r w:rsidR="00730B2B" w:rsidRPr="003A16F4">
        <w:rPr>
          <w:highlight w:val="green"/>
        </w:rPr>
        <w:t>(</w:t>
      </w:r>
      <w:r w:rsidR="007C0ED9" w:rsidRPr="00730B2B">
        <w:t>Headwaters Economics 2019)</w:t>
      </w:r>
      <w:r w:rsidR="001F5527" w:rsidRPr="00730B2B">
        <w:t>.</w:t>
      </w:r>
      <w:r w:rsidR="001F5527" w:rsidRPr="00730B2B">
        <w:rPr>
          <w:position w:val="8"/>
          <w:vertAlign w:val="superscript"/>
        </w:rPr>
        <w:t xml:space="preserve"> </w:t>
      </w:r>
    </w:p>
    <w:p w14:paraId="5C443ECF" w14:textId="320DAEE3" w:rsidR="00D25CFF" w:rsidRDefault="00011C0B" w:rsidP="00005611">
      <w:pPr>
        <w:pStyle w:val="nrpsNormal"/>
      </w:pPr>
      <w:r w:rsidRPr="00730B2B">
        <w:rPr>
          <w:i/>
          <w:color w:val="auto"/>
        </w:rPr>
        <w:t>What we know</w:t>
      </w:r>
      <w:r w:rsidR="001F5527" w:rsidRPr="00730B2B">
        <w:rPr>
          <w:i/>
          <w:color w:val="auto"/>
        </w:rPr>
        <w:t xml:space="preserve"> in </w:t>
      </w:r>
      <w:proofErr w:type="gramStart"/>
      <w:r w:rsidR="001F5527" w:rsidRPr="00730B2B">
        <w:rPr>
          <w:i/>
          <w:color w:val="auto"/>
        </w:rPr>
        <w:t>Montana</w:t>
      </w:r>
      <w:r w:rsidRPr="00730B2B">
        <w:rPr>
          <w:i/>
          <w:color w:val="auto"/>
        </w:rPr>
        <w:t>.—</w:t>
      </w:r>
      <w:proofErr w:type="gramEnd"/>
      <w:r w:rsidR="001F5527" w:rsidRPr="00730B2B">
        <w:t>The poverty rate in Montana is similar to the US av</w:t>
      </w:r>
      <w:r w:rsidR="00AF5E3C">
        <w:t>e</w:t>
      </w:r>
      <w:r w:rsidR="001F5527" w:rsidRPr="00730B2B">
        <w:t>rage</w:t>
      </w:r>
      <w:r w:rsidR="00AF5E3C">
        <w:t>: i</w:t>
      </w:r>
      <w:r w:rsidR="001F5527" w:rsidRPr="00730B2B">
        <w:t>n 2017, 14.4% of Montana residents liv</w:t>
      </w:r>
      <w:r w:rsidR="00AF5E3C">
        <w:t>ed</w:t>
      </w:r>
      <w:r w:rsidR="001F5527" w:rsidRPr="00730B2B">
        <w:t xml:space="preserve"> below the federally</w:t>
      </w:r>
      <w:r w:rsidR="00AF5E3C">
        <w:t xml:space="preserve"> </w:t>
      </w:r>
      <w:r w:rsidR="001F5527" w:rsidRPr="00730B2B">
        <w:t>defined poverty level</w:t>
      </w:r>
      <w:r w:rsidR="00AF5E3C">
        <w:t xml:space="preserve"> </w:t>
      </w:r>
      <w:r w:rsidR="001F5527" w:rsidRPr="00730B2B">
        <w:t xml:space="preserve">compared to 14.6% nationally. However, a mean of 17.6% of young Montana residents under 18 </w:t>
      </w:r>
      <w:r w:rsidR="00AF5E3C">
        <w:t xml:space="preserve">years of age </w:t>
      </w:r>
      <w:r w:rsidR="001F5527" w:rsidRPr="00730B2B">
        <w:t>live in poverty</w:t>
      </w:r>
      <w:r w:rsidR="00746B67">
        <w:t xml:space="preserve">, </w:t>
      </w:r>
      <w:r w:rsidR="001F5527" w:rsidRPr="00730B2B">
        <w:t>with highe</w:t>
      </w:r>
      <w:r w:rsidR="00746B67">
        <w:t xml:space="preserve">st percentages </w:t>
      </w:r>
      <w:r w:rsidR="001F5527" w:rsidRPr="00730B2B">
        <w:t xml:space="preserve">in more rural and reservation regions. The rate for residents under 5 was 20.1%. In contrast, the poverty rate for Montana residents 65 and </w:t>
      </w:r>
      <w:r w:rsidR="00D25CFF" w:rsidRPr="00730B2B">
        <w:t xml:space="preserve">older was 8.3% </w:t>
      </w:r>
      <w:r w:rsidR="00D25CFF" w:rsidRPr="003A16F4">
        <w:rPr>
          <w:highlight w:val="green"/>
        </w:rPr>
        <w:t>(</w:t>
      </w:r>
      <w:r w:rsidR="00B80420" w:rsidRPr="00B80420">
        <w:t xml:space="preserve">Givens et al. 2019; </w:t>
      </w:r>
      <w:r w:rsidR="00D25CFF" w:rsidRPr="00B80420">
        <w:t>US Census</w:t>
      </w:r>
      <w:r w:rsidR="00B80420" w:rsidRPr="00B80420">
        <w:t xml:space="preserve"> 2018</w:t>
      </w:r>
      <w:r w:rsidR="00D25CFF" w:rsidRPr="00B80420">
        <w:t>).</w:t>
      </w:r>
    </w:p>
    <w:p w14:paraId="3BFC19B0" w14:textId="359BA30A" w:rsidR="007A4CAC" w:rsidRDefault="007A4CAC" w:rsidP="00BE3898">
      <w:pPr>
        <w:pStyle w:val="nrpsHeading2"/>
      </w:pPr>
      <w:bookmarkStart w:id="639" w:name="_Toc34208671"/>
      <w:r w:rsidRPr="00EA100C">
        <w:t>American</w:t>
      </w:r>
      <w:r w:rsidR="00811FB8" w:rsidRPr="00EA100C">
        <w:t xml:space="preserve"> Indians</w:t>
      </w:r>
      <w:bookmarkEnd w:id="639"/>
    </w:p>
    <w:p w14:paraId="484782DB" w14:textId="1A2E7F95" w:rsidR="00D25CFF" w:rsidRPr="00DC264B" w:rsidRDefault="00D25CFF" w:rsidP="00D25CFF">
      <w:pPr>
        <w:pStyle w:val="nrpsNormal"/>
        <w:rPr>
          <w:i/>
          <w:color w:val="auto"/>
        </w:rPr>
      </w:pPr>
      <w:r w:rsidRPr="009B1547">
        <w:rPr>
          <w:i/>
          <w:color w:val="auto"/>
        </w:rPr>
        <w:t xml:space="preserve">Why it </w:t>
      </w:r>
      <w:proofErr w:type="gramStart"/>
      <w:r w:rsidRPr="009B1547">
        <w:rPr>
          <w:i/>
          <w:color w:val="auto"/>
        </w:rPr>
        <w:t>matters.—</w:t>
      </w:r>
      <w:proofErr w:type="gramEnd"/>
      <w:r w:rsidR="00EA100C">
        <w:t>W</w:t>
      </w:r>
      <w:r w:rsidRPr="002A760E">
        <w:t xml:space="preserve">idespread recognition </w:t>
      </w:r>
      <w:r w:rsidR="00EA100C">
        <w:t xml:space="preserve">exists </w:t>
      </w:r>
      <w:r w:rsidRPr="002A760E">
        <w:t>that American</w:t>
      </w:r>
      <w:r w:rsidR="006633A9">
        <w:t xml:space="preserve"> Indian</w:t>
      </w:r>
      <w:r w:rsidRPr="002A760E">
        <w:t xml:space="preserve">s are among the more vulnerable groups to climate change </w:t>
      </w:r>
      <w:r w:rsidRPr="002A760E">
        <w:rPr>
          <w:highlight w:val="green"/>
        </w:rPr>
        <w:t>(</w:t>
      </w:r>
      <w:r w:rsidR="00126C19" w:rsidRPr="00022701">
        <w:t xml:space="preserve">Ford 2012; </w:t>
      </w:r>
      <w:r w:rsidRPr="0048233E">
        <w:t xml:space="preserve">Bennett et al. </w:t>
      </w:r>
      <w:r w:rsidRPr="00022701">
        <w:t>2014; Gamble et al. 2016</w:t>
      </w:r>
      <w:r w:rsidRPr="002A760E">
        <w:t xml:space="preserve">). As the third National Climate Assessment’s section on Indigenous Peoples explains </w:t>
      </w:r>
      <w:r w:rsidRPr="002A760E">
        <w:rPr>
          <w:highlight w:val="green"/>
        </w:rPr>
        <w:t>(</w:t>
      </w:r>
      <w:r w:rsidRPr="0048233E">
        <w:t>Bennett et al. 2014</w:t>
      </w:r>
      <w:r w:rsidRPr="002A760E">
        <w:t>):</w:t>
      </w:r>
      <w:r w:rsidRPr="00F54FB1">
        <w:t xml:space="preserve"> </w:t>
      </w:r>
    </w:p>
    <w:p w14:paraId="7A73F9ED" w14:textId="66963408" w:rsidR="00D25CFF" w:rsidRPr="00DC264B" w:rsidRDefault="00D25CFF" w:rsidP="00D25CFF">
      <w:pPr>
        <w:pStyle w:val="nrpsnormalindentitalicsSB"/>
      </w:pPr>
      <w:r w:rsidRPr="00DC264B">
        <w:t xml:space="preserve">Native cultures are directly tied to Native places and homelands, and many indigenous peoples regard all people, plants, and animals that share our world as relatives rather than resources. </w:t>
      </w:r>
      <w:r w:rsidRPr="00DC264B">
        <w:lastRenderedPageBreak/>
        <w:t xml:space="preserve">Language, ceremonies, cultures, practices, and food sources evolved in concert with the inhabitants, human and non-human, of specific homelands.  </w:t>
      </w:r>
    </w:p>
    <w:p w14:paraId="4E47E84A" w14:textId="05D54714" w:rsidR="00D25CFF" w:rsidRPr="002A760E" w:rsidRDefault="00D25CFF" w:rsidP="002A760E">
      <w:pPr>
        <w:pStyle w:val="nrpsNormal"/>
      </w:pPr>
      <w:r w:rsidRPr="002A760E">
        <w:t>Hence, in addition to coping with long</w:t>
      </w:r>
      <w:r w:rsidR="006633A9">
        <w:t>-</w:t>
      </w:r>
      <w:r w:rsidRPr="002A760E">
        <w:t>standing economic, social</w:t>
      </w:r>
      <w:r w:rsidR="006633A9">
        <w:t>,</w:t>
      </w:r>
      <w:r w:rsidRPr="002A760E">
        <w:t xml:space="preserve"> and political problems, </w:t>
      </w:r>
      <w:r w:rsidR="006633A9">
        <w:t>t</w:t>
      </w:r>
      <w:r w:rsidRPr="002A760E">
        <w:t>ribes a</w:t>
      </w:r>
      <w:r w:rsidR="0048233E">
        <w:t>re stressed by climate changes t</w:t>
      </w:r>
      <w:r w:rsidRPr="002A760E">
        <w:t>h</w:t>
      </w:r>
      <w:r w:rsidR="0048233E">
        <w:t>at</w:t>
      </w:r>
      <w:r w:rsidRPr="002A760E">
        <w:t xml:space="preserve"> threaten ways of life they have been maintaining for thousands of years. Native communities’ cultural and spiritual reliance on subsistence foods, water sources, and local ecosystems contributes to an increasing vulnerability during climate events </w:t>
      </w:r>
      <w:r w:rsidRPr="002A760E">
        <w:rPr>
          <w:highlight w:val="green"/>
        </w:rPr>
        <w:t>(</w:t>
      </w:r>
      <w:r w:rsidR="0048233E" w:rsidRPr="00126C19">
        <w:t>Cozetto et al. 2013;</w:t>
      </w:r>
      <w:r w:rsidR="0048233E">
        <w:t xml:space="preserve"> </w:t>
      </w:r>
      <w:r w:rsidRPr="002A760E">
        <w:t xml:space="preserve">Gamble et al. 2016). The US Global Change Research Program 2016 report summarizes climate impacts to the health of Native peoples under the themes of loss of cultural identity, water insecurity, decreased food safety and security, and degraded infrastructure </w:t>
      </w:r>
      <w:r w:rsidRPr="002A760E">
        <w:rPr>
          <w:highlight w:val="green"/>
        </w:rPr>
        <w:t>(</w:t>
      </w:r>
      <w:r w:rsidRPr="002A760E">
        <w:t xml:space="preserve">Gamble et al. 2016). </w:t>
      </w:r>
    </w:p>
    <w:p w14:paraId="26F4CF65" w14:textId="77777777" w:rsidR="007D477B" w:rsidRDefault="00D25CFF" w:rsidP="00C07D2E">
      <w:pPr>
        <w:pStyle w:val="nrpsNormal"/>
      </w:pPr>
      <w:r w:rsidRPr="009B1547">
        <w:rPr>
          <w:i/>
          <w:color w:val="auto"/>
        </w:rPr>
        <w:t xml:space="preserve">What we know in </w:t>
      </w:r>
      <w:proofErr w:type="gramStart"/>
      <w:r w:rsidRPr="009B1547">
        <w:rPr>
          <w:i/>
          <w:color w:val="auto"/>
        </w:rPr>
        <w:t>Montana.—</w:t>
      </w:r>
      <w:proofErr w:type="gramEnd"/>
      <w:r>
        <w:t>Interviews</w:t>
      </w:r>
      <w:r w:rsidRPr="00F54FB1">
        <w:t xml:space="preserve"> with Crow Tribal Elders reveal that climate change impacts to wild foods, water quality</w:t>
      </w:r>
      <w:r w:rsidR="007D477B">
        <w:t>,</w:t>
      </w:r>
      <w:r w:rsidRPr="00F54FB1">
        <w:t xml:space="preserve"> and traditional spiritual practices are already underway </w:t>
      </w:r>
      <w:r w:rsidRPr="00D706BA">
        <w:rPr>
          <w:highlight w:val="green"/>
        </w:rPr>
        <w:t>(</w:t>
      </w:r>
      <w:r w:rsidRPr="0048233E">
        <w:t xml:space="preserve">Doyle et al. 2013; </w:t>
      </w:r>
      <w:r w:rsidRPr="007D477B">
        <w:t>Doyle and Eggers 2017).</w:t>
      </w:r>
      <w:r w:rsidRPr="00F54FB1">
        <w:t xml:space="preserve"> Crow Elders express a widespread sense of environmental-cultural-health loss, along with despair at their inability to address root causes of these local impacts of climate change </w:t>
      </w:r>
      <w:r w:rsidRPr="00D706BA">
        <w:rPr>
          <w:highlight w:val="green"/>
        </w:rPr>
        <w:t>(</w:t>
      </w:r>
      <w:r w:rsidRPr="00833684">
        <w:t>Martin et al. 2019). On the</w:t>
      </w:r>
      <w:r w:rsidRPr="00F54FB1">
        <w:t xml:space="preserve"> Flathead Indian Reservation, more than a quarter of low-income residents surveyed (both Native and non-Native) increase their food security by harvesting wild foods; they perceive these wild food systems as already adversely impacted by climate changes such as increased wildfires and weather variability </w:t>
      </w:r>
      <w:r w:rsidRPr="00D706BA">
        <w:rPr>
          <w:highlight w:val="green"/>
        </w:rPr>
        <w:t>(</w:t>
      </w:r>
      <w:r w:rsidRPr="00833684">
        <w:t>Smith et al. 2019).</w:t>
      </w:r>
    </w:p>
    <w:p w14:paraId="28683E27" w14:textId="7D9F4B86" w:rsidR="00D25CFF" w:rsidRDefault="00D25CFF" w:rsidP="00C07D2E">
      <w:pPr>
        <w:pStyle w:val="nrpsNormal"/>
      </w:pPr>
      <w:r w:rsidRPr="00F54FB1">
        <w:t>While communities nationwide share impacts to water security from droughts, floods</w:t>
      </w:r>
      <w:r w:rsidR="007D477B">
        <w:t>,</w:t>
      </w:r>
      <w:r w:rsidRPr="00F54FB1">
        <w:t xml:space="preserve"> and other extreme climate events, the threats to culturally and nutritionally vital aqua</w:t>
      </w:r>
      <w:r w:rsidRPr="00126C19">
        <w:t>tic specie</w:t>
      </w:r>
      <w:r w:rsidR="007D477B">
        <w:t>s are particularly serious for t</w:t>
      </w:r>
      <w:r w:rsidRPr="00126C19">
        <w:t>ribes (Cozetto et al. 2013; Donatuto et al. 2011; Doyle et al.</w:t>
      </w:r>
      <w:r w:rsidRPr="00F54FB1">
        <w:t xml:space="preserve"> 2013). Deteriorating water quality in Montana, in part due to climate change </w:t>
      </w:r>
      <w:r w:rsidRPr="00D706BA">
        <w:rPr>
          <w:highlight w:val="green"/>
        </w:rPr>
        <w:t>(</w:t>
      </w:r>
      <w:r w:rsidRPr="0048233E">
        <w:t>Whitlock</w:t>
      </w:r>
      <w:r w:rsidR="00D706BA" w:rsidRPr="0048233E">
        <w:t xml:space="preserve"> et al.</w:t>
      </w:r>
      <w:r w:rsidRPr="0048233E">
        <w:t xml:space="preserve"> 2017)</w:t>
      </w:r>
      <w:r w:rsidRPr="0048233E">
        <w:rPr>
          <w:i/>
          <w:iCs/>
        </w:rPr>
        <w:t>,</w:t>
      </w:r>
      <w:r w:rsidRPr="00F54FB1">
        <w:t xml:space="preserve"> impacts all of us. For many Crow families, increased microbial contamination means that rivers have been lost as a source of trusted water for ceremonial drinking and bathing </w:t>
      </w:r>
      <w:r w:rsidRPr="00D706BA">
        <w:rPr>
          <w:highlight w:val="green"/>
        </w:rPr>
        <w:t>(</w:t>
      </w:r>
      <w:r w:rsidRPr="00833684">
        <w:t xml:space="preserve">Doyle et al. 2013). Addressing degraded water and wastewater infrastructure is always challenging </w:t>
      </w:r>
      <w:r w:rsidRPr="00833684">
        <w:rPr>
          <w:highlight w:val="green"/>
        </w:rPr>
        <w:t>(</w:t>
      </w:r>
      <w:r w:rsidRPr="00833684">
        <w:t xml:space="preserve">Ferguson et al. 2011; Ojima et al. 2013; Redsteer et al. 2011), but for </w:t>
      </w:r>
      <w:r w:rsidR="007D477B">
        <w:t>t</w:t>
      </w:r>
      <w:r w:rsidRPr="00833684">
        <w:t>ribes the maze of jurisdictional</w:t>
      </w:r>
      <w:r w:rsidRPr="00F54FB1">
        <w:t xml:space="preserve"> and legal complexities makes this even more difficult, as well described by the Apsaalooke Water and Wastewater Authority, Crow Reservation, Montana </w:t>
      </w:r>
      <w:r w:rsidRPr="00D706BA">
        <w:rPr>
          <w:highlight w:val="green"/>
        </w:rPr>
        <w:t>(</w:t>
      </w:r>
      <w:r w:rsidRPr="007D477B">
        <w:t>Doyle et al. 2018).</w:t>
      </w:r>
      <w:r w:rsidRPr="00514052">
        <w:t xml:space="preserve">  </w:t>
      </w:r>
      <w:r w:rsidRPr="00DC264B">
        <w:rPr>
          <w:color w:val="auto"/>
        </w:rPr>
        <w:t xml:space="preserve">In response, </w:t>
      </w:r>
      <w:r w:rsidRPr="00514052">
        <w:t>several</w:t>
      </w:r>
      <w:r w:rsidRPr="00F54FB1">
        <w:t xml:space="preserve"> Montana </w:t>
      </w:r>
      <w:r w:rsidR="0048233E">
        <w:t>t</w:t>
      </w:r>
      <w:r w:rsidRPr="00F54FB1">
        <w:t xml:space="preserve">ribes are </w:t>
      </w:r>
      <w:r>
        <w:t>proactively</w:t>
      </w:r>
      <w:r w:rsidRPr="00F54FB1">
        <w:t xml:space="preserve"> assessing current and projected climate change impacts, developing resiliency plans</w:t>
      </w:r>
      <w:r>
        <w:t>,</w:t>
      </w:r>
      <w:r w:rsidRPr="00F54FB1">
        <w:t xml:space="preserve"> and implementing adaptation strategies</w:t>
      </w:r>
      <w:r w:rsidR="007D477B">
        <w:t xml:space="preserve"> (see sidebar)</w:t>
      </w:r>
      <w:r w:rsidRPr="00F54FB1">
        <w:t>.</w:t>
      </w:r>
    </w:p>
    <w:p w14:paraId="46A7B122" w14:textId="77777777" w:rsidR="00851FF4" w:rsidRDefault="00851FF4" w:rsidP="00C07D2E">
      <w:pPr>
        <w:pStyle w:val="nrpsNormal"/>
      </w:pPr>
    </w:p>
    <w:tbl>
      <w:tblPr>
        <w:tblStyle w:val="TableGrid"/>
        <w:tblW w:w="92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B8CCE4" w:themeFill="accent1" w:themeFillTint="66"/>
        <w:tblCellMar>
          <w:left w:w="144" w:type="dxa"/>
          <w:right w:w="115" w:type="dxa"/>
        </w:tblCellMar>
        <w:tblLook w:val="04A0" w:firstRow="1" w:lastRow="0" w:firstColumn="1" w:lastColumn="0" w:noHBand="0" w:noVBand="1"/>
      </w:tblPr>
      <w:tblGrid>
        <w:gridCol w:w="382"/>
        <w:gridCol w:w="8834"/>
      </w:tblGrid>
      <w:tr w:rsidR="00851FF4" w14:paraId="240CB629" w14:textId="77777777" w:rsidTr="11C6D738">
        <w:trPr>
          <w:cantSplit/>
          <w:jc w:val="center"/>
        </w:trPr>
        <w:tc>
          <w:tcPr>
            <w:tcW w:w="382" w:type="dxa"/>
            <w:shd w:val="clear" w:color="auto" w:fill="B8CCE4" w:themeFill="accent1" w:themeFillTint="66"/>
          </w:tcPr>
          <w:p w14:paraId="5A7DD2B0" w14:textId="77777777" w:rsidR="00851FF4" w:rsidRDefault="00851FF4" w:rsidP="00851FF4">
            <w:pPr>
              <w:keepNext/>
              <w:keepLines/>
              <w:spacing w:after="0" w:line="240" w:lineRule="auto"/>
              <w:rPr>
                <w:rFonts w:cstheme="minorHAnsi"/>
              </w:rPr>
            </w:pPr>
          </w:p>
        </w:tc>
        <w:tc>
          <w:tcPr>
            <w:tcW w:w="8834" w:type="dxa"/>
            <w:shd w:val="clear" w:color="auto" w:fill="DBE5F1" w:themeFill="accent1" w:themeFillTint="33"/>
            <w:vAlign w:val="center"/>
          </w:tcPr>
          <w:p w14:paraId="2808A0DA" w14:textId="77777777" w:rsidR="00851FF4" w:rsidRDefault="00851FF4" w:rsidP="00851FF4">
            <w:pPr>
              <w:pStyle w:val="nrpsnormalsidebarSB"/>
              <w:jc w:val="center"/>
              <w:rPr>
                <w:rStyle w:val="nrpsFigurecaptionChar"/>
                <w:rFonts w:ascii="Times New Roman" w:hAnsi="Times New Roman"/>
                <w:i w:val="0"/>
                <w:sz w:val="22"/>
                <w:szCs w:val="22"/>
              </w:rPr>
            </w:pPr>
            <w:r>
              <w:rPr>
                <w:rStyle w:val="nrpsFigurecaptionChar"/>
                <w:rFonts w:ascii="Times New Roman" w:hAnsi="Times New Roman"/>
                <w:sz w:val="22"/>
                <w:szCs w:val="22"/>
              </w:rPr>
              <w:br/>
            </w:r>
            <w:bookmarkStart w:id="640" w:name="_Toc34208730"/>
            <w:r w:rsidRPr="00084FEE">
              <w:rPr>
                <w:rStyle w:val="nrpsFigurecaptionChar"/>
                <w:rFonts w:ascii="Times New Roman" w:hAnsi="Times New Roman"/>
                <w:sz w:val="22"/>
                <w:szCs w:val="22"/>
              </w:rPr>
              <w:t xml:space="preserve">Sidebar: </w:t>
            </w:r>
            <w:r w:rsidRPr="00084FEE">
              <w:rPr>
                <w:rStyle w:val="nrpsFigurecaptionChar"/>
                <w:rFonts w:ascii="Times New Roman" w:hAnsi="Times New Roman"/>
                <w:i w:val="0"/>
                <w:sz w:val="22"/>
                <w:szCs w:val="22"/>
              </w:rPr>
              <w:t>C</w:t>
            </w:r>
            <w:r>
              <w:rPr>
                <w:rStyle w:val="nrpsFigurecaptionChar"/>
                <w:rFonts w:ascii="Times New Roman" w:hAnsi="Times New Roman"/>
                <w:i w:val="0"/>
                <w:sz w:val="22"/>
                <w:szCs w:val="22"/>
              </w:rPr>
              <w:t>hanges Rippling Through Our Waters and Lives</w:t>
            </w:r>
            <w:bookmarkEnd w:id="640"/>
          </w:p>
          <w:p w14:paraId="6E0F88C9" w14:textId="77777777" w:rsidR="00851FF4" w:rsidRDefault="00851FF4" w:rsidP="00851FF4">
            <w:pPr>
              <w:pStyle w:val="nrpsnormalsidebarSB"/>
              <w:jc w:val="center"/>
            </w:pPr>
            <w:r w:rsidRPr="00EC6925">
              <w:rPr>
                <w:i w:val="0"/>
              </w:rPr>
              <w:t>C. Martin, J. Doyle, J. LaFrance, M.J. Lefthand, S.L. Young, E. Three Irons, and M. Eggers</w:t>
            </w:r>
          </w:p>
          <w:p w14:paraId="64FF6CB2" w14:textId="77777777" w:rsidR="00851FF4" w:rsidRDefault="00851FF4" w:rsidP="00851FF4">
            <w:pPr>
              <w:pStyle w:val="nrpsnormalsidebarSB"/>
            </w:pPr>
            <w:r w:rsidRPr="004C441B">
              <w:t xml:space="preserve">The Crow Reservation </w:t>
            </w:r>
            <w:proofErr w:type="gramStart"/>
            <w:r w:rsidRPr="004C441B">
              <w:t>is located in</w:t>
            </w:r>
            <w:proofErr w:type="gramEnd"/>
            <w:r w:rsidRPr="004C441B">
              <w:t xml:space="preserve"> south central Montana, in the heart of our traditional homelands. As we live in a wide-open landscape and are tied to a different time than the fast pace of western life, our understanding of nature and observations of the seasons comes from the eye instead of a calendar or watch. </w:t>
            </w:r>
          </w:p>
          <w:p w14:paraId="35F9D53C" w14:textId="77777777" w:rsidR="00851FF4" w:rsidRPr="004C441B" w:rsidRDefault="00851FF4" w:rsidP="00851FF4">
            <w:pPr>
              <w:pStyle w:val="nrpsnormalsidebarSB"/>
            </w:pPr>
            <w:r w:rsidRPr="004C441B">
              <w:t>Climate change is already impacting our lands, our waters, our health and well-being. To better understand these impacts, we interviewed 26 Crow Elders about their perceptions of changes in local weather patterns and ecosystems throughout their lifetime, and how they are being affected. We conducted a thematic analysis of the interviews.</w:t>
            </w:r>
          </w:p>
          <w:p w14:paraId="4C764034" w14:textId="77777777" w:rsidR="00851FF4" w:rsidRDefault="00851FF4" w:rsidP="00851FF4">
            <w:pPr>
              <w:pStyle w:val="nrpsnormalsidebarSB"/>
            </w:pPr>
            <w:r w:rsidRPr="004C441B">
              <w:t>Interviewees’ observations paralleled and elaborated on western climate data: we are experiencing far less snowfall and milder winters, increased spring flooding, hotter summers</w:t>
            </w:r>
            <w:r>
              <w:t>,</w:t>
            </w:r>
            <w:r w:rsidRPr="004C441B">
              <w:t xml:space="preserve"> and more severe wildfire seasons. Additionally, many Elders commented on extreme, unusual</w:t>
            </w:r>
            <w:r>
              <w:t>,</w:t>
            </w:r>
            <w:r w:rsidRPr="004C441B">
              <w:t xml:space="preserve"> and unpredictable weather events, compared to earlier times when the seasons were consistent year after year.</w:t>
            </w:r>
          </w:p>
          <w:tbl>
            <w:tblPr>
              <w:tblStyle w:val="TableGrid"/>
              <w:tblpPr w:leftFromText="187" w:topFromText="144" w:bottomFromText="144" w:vertAnchor="text" w:tblpXSpec="right" w:tblpY="1"/>
              <w:tblW w:w="40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tblGrid>
            <w:tr w:rsidR="00851FF4" w14:paraId="68FCD8C8" w14:textId="77777777" w:rsidTr="11C6D738">
              <w:tc>
                <w:tcPr>
                  <w:tcW w:w="8565" w:type="dxa"/>
                </w:tcPr>
                <w:p w14:paraId="6F89E9D2" w14:textId="77777777" w:rsidR="00851FF4" w:rsidRDefault="00851FF4" w:rsidP="00851FF4">
                  <w:pPr>
                    <w:pStyle w:val="nrpsnormalsidebarSB"/>
                  </w:pPr>
                  <w:r>
                    <w:rPr>
                      <w:noProof/>
                    </w:rPr>
                    <w:drawing>
                      <wp:inline distT="0" distB="0" distL="0" distR="0" wp14:anchorId="16B50C8D" wp14:editId="5E050D15">
                        <wp:extent cx="2560320" cy="1440180"/>
                        <wp:effectExtent l="0" t="0" r="0" b="7620"/>
                        <wp:docPr id="7068479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32">
                                  <a:extLst>
                                    <a:ext uri="{28A0092B-C50C-407E-A947-70E740481C1C}">
                                      <a14:useLocalDpi xmlns:a14="http://schemas.microsoft.com/office/drawing/2010/main" val="0"/>
                                    </a:ext>
                                  </a:extLst>
                                </a:blip>
                                <a:stretch>
                                  <a:fillRect/>
                                </a:stretch>
                              </pic:blipFill>
                              <pic:spPr>
                                <a:xfrm>
                                  <a:off x="0" y="0"/>
                                  <a:ext cx="2560320" cy="1440180"/>
                                </a:xfrm>
                                <a:prstGeom prst="rect">
                                  <a:avLst/>
                                </a:prstGeom>
                              </pic:spPr>
                            </pic:pic>
                          </a:graphicData>
                        </a:graphic>
                      </wp:inline>
                    </w:drawing>
                  </w:r>
                </w:p>
                <w:p w14:paraId="18DC22D0" w14:textId="77777777" w:rsidR="00851FF4" w:rsidRPr="007E6AB7" w:rsidRDefault="00851FF4" w:rsidP="00851FF4">
                  <w:pPr>
                    <w:autoSpaceDE w:val="0"/>
                    <w:autoSpaceDN w:val="0"/>
                    <w:adjustRightInd w:val="0"/>
                    <w:spacing w:after="0" w:line="240" w:lineRule="auto"/>
                    <w:jc w:val="center"/>
                    <w:rPr>
                      <w:rFonts w:eastAsia="Times New Roman" w:cs="Times New Roman"/>
                      <w:color w:val="auto"/>
                      <w:sz w:val="20"/>
                      <w:lang w:val="en"/>
                    </w:rPr>
                  </w:pPr>
                  <w:r w:rsidRPr="007E6AB7">
                    <w:rPr>
                      <w:rFonts w:eastAsia="Times New Roman" w:cs="Times New Roman"/>
                      <w:color w:val="auto"/>
                      <w:sz w:val="20"/>
                      <w:lang w:val="en"/>
                    </w:rPr>
                    <w:t xml:space="preserve">Bill Lincoln picking chokecherries </w:t>
                  </w:r>
                  <w:r>
                    <w:rPr>
                      <w:rFonts w:eastAsia="Times New Roman" w:cs="Times New Roman"/>
                      <w:color w:val="auto"/>
                      <w:sz w:val="20"/>
                      <w:lang w:val="en"/>
                    </w:rPr>
                    <w:br/>
                  </w:r>
                  <w:r w:rsidRPr="007E6AB7">
                    <w:rPr>
                      <w:rFonts w:eastAsia="Times New Roman" w:cs="Times New Roman"/>
                      <w:color w:val="auto"/>
                      <w:sz w:val="20"/>
                      <w:lang w:val="en"/>
                    </w:rPr>
                    <w:t>on the Crow Reservation.</w:t>
                  </w:r>
                </w:p>
                <w:p w14:paraId="5030536A" w14:textId="77777777" w:rsidR="00851FF4" w:rsidRPr="007E6AB7" w:rsidRDefault="00851FF4" w:rsidP="00851FF4">
                  <w:pPr>
                    <w:autoSpaceDE w:val="0"/>
                    <w:autoSpaceDN w:val="0"/>
                    <w:adjustRightInd w:val="0"/>
                    <w:spacing w:after="0" w:line="240" w:lineRule="auto"/>
                    <w:jc w:val="center"/>
                    <w:rPr>
                      <w:rFonts w:eastAsia="Times New Roman" w:cs="Times New Roman"/>
                      <w:color w:val="auto"/>
                      <w:sz w:val="22"/>
                      <w:lang w:val="en"/>
                    </w:rPr>
                  </w:pPr>
                  <w:r w:rsidRPr="007E6AB7">
                    <w:rPr>
                      <w:rFonts w:eastAsia="Times New Roman" w:cs="Times New Roman"/>
                      <w:color w:val="auto"/>
                      <w:sz w:val="20"/>
                      <w:lang w:val="en"/>
                    </w:rPr>
                    <w:t>Photo courtesy of John Doyle.</w:t>
                  </w:r>
                </w:p>
              </w:tc>
            </w:tr>
          </w:tbl>
          <w:p w14:paraId="4715513D" w14:textId="77777777" w:rsidR="00851FF4" w:rsidRDefault="00851FF4" w:rsidP="00851FF4">
            <w:pPr>
              <w:pStyle w:val="nrpsnormalsidebarSB"/>
            </w:pPr>
            <w:r w:rsidRPr="004C441B">
              <w:t>Interviews notably identified impacts to wild foods, which have not been recorded by western science; wild game, fish, berries</w:t>
            </w:r>
            <w:r>
              <w:t>,</w:t>
            </w:r>
            <w:r w:rsidRPr="004C441B">
              <w:t xml:space="preserve"> and medicinal plants are being detrimentally affected in diverse ways. Our homes and infrastructure have been hit time after time by high floods; we have few resources to repair the damage, so this is taking a toll on families, including on our health and well-being. </w:t>
            </w:r>
          </w:p>
          <w:p w14:paraId="17DA702C" w14:textId="77777777" w:rsidR="00851FF4" w:rsidRPr="004C441B" w:rsidRDefault="00851FF4" w:rsidP="00851FF4">
            <w:pPr>
              <w:pStyle w:val="nrpsnormalsidebarSB"/>
            </w:pPr>
            <w:r w:rsidRPr="004C441B">
              <w:t>In addition to ecosystem resource losses and changes, we are devastated by the loss of coal jobs and coal tax revenue. More than 1200 coal mining and tax-funded jobs have been lost in the past couple years, in a community of about 8000 people. Without that income and lacking any other tax structure, we cannot adequately fund our government nor maintain our infrastructure.</w:t>
            </w:r>
          </w:p>
          <w:p w14:paraId="320E07C0" w14:textId="77777777" w:rsidR="00851FF4" w:rsidRPr="004C441B" w:rsidRDefault="00851FF4" w:rsidP="00851FF4">
            <w:pPr>
              <w:pStyle w:val="nrpsnormalsidebarSB"/>
            </w:pPr>
            <w:r w:rsidRPr="004C441B">
              <w:t>Through the research we have been conducting on western climate data and with our Tribal Elders, we are able to better understand what has been happening and anticipate what is to come.  Although we are enduring unprecedented environmental change and extreme economic conditions, we are looking for solutions we can implement ourselves.  </w:t>
            </w:r>
          </w:p>
          <w:p w14:paraId="5F4C1A54" w14:textId="77777777" w:rsidR="00851FF4" w:rsidRPr="004C441B" w:rsidRDefault="00851FF4" w:rsidP="00851FF4">
            <w:pPr>
              <w:pStyle w:val="nrpsnormalsidebarSB"/>
            </w:pPr>
            <w:r w:rsidRPr="004C441B">
              <w:t>---</w:t>
            </w:r>
          </w:p>
          <w:p w14:paraId="059AF098" w14:textId="77777777" w:rsidR="00851FF4" w:rsidRDefault="00851FF4" w:rsidP="00851FF4">
            <w:pPr>
              <w:pStyle w:val="nrpsnormalsidebarSB"/>
              <w:keepNext/>
              <w:keepLines/>
            </w:pPr>
            <w:r w:rsidRPr="004C441B">
              <w:t>For more</w:t>
            </w:r>
            <w:r>
              <w:t xml:space="preserve"> detail</w:t>
            </w:r>
            <w:r w:rsidRPr="004C441B">
              <w:t xml:space="preserve">, see </w:t>
            </w:r>
            <w:r w:rsidRPr="00E62658">
              <w:t xml:space="preserve">Martin et al. </w:t>
            </w:r>
            <w:r w:rsidRPr="00255C01">
              <w:rPr>
                <w:highlight w:val="green"/>
              </w:rPr>
              <w:t>(</w:t>
            </w:r>
            <w:r w:rsidRPr="004C441B">
              <w:t xml:space="preserve">2020). </w:t>
            </w:r>
            <w:r>
              <w:t xml:space="preserve">   </w:t>
            </w:r>
          </w:p>
        </w:tc>
      </w:tr>
    </w:tbl>
    <w:p w14:paraId="2A433FA4" w14:textId="77777777" w:rsidR="00851FF4" w:rsidRDefault="00851FF4" w:rsidP="00C07D2E">
      <w:pPr>
        <w:pStyle w:val="nrpsNormal"/>
      </w:pPr>
    </w:p>
    <w:p w14:paraId="419EEAD4" w14:textId="77777777" w:rsidR="003A068F" w:rsidRDefault="003A068F">
      <w:pPr>
        <w:spacing w:after="0" w:line="240" w:lineRule="auto"/>
        <w:rPr>
          <w:rFonts w:ascii="Arial" w:eastAsia="Times New Roman" w:hAnsi="Arial" w:cs="Arial"/>
          <w:b/>
          <w:smallCaps/>
          <w:sz w:val="24"/>
          <w:szCs w:val="28"/>
        </w:rPr>
      </w:pPr>
      <w:r>
        <w:br w:type="page"/>
      </w:r>
    </w:p>
    <w:p w14:paraId="57467B2C" w14:textId="292D1582" w:rsidR="00005611" w:rsidRPr="009B1547" w:rsidRDefault="006D5E08" w:rsidP="00BE3898">
      <w:pPr>
        <w:pStyle w:val="nrpsHeading2"/>
      </w:pPr>
      <w:bookmarkStart w:id="641" w:name="_Toc34208672"/>
      <w:r w:rsidRPr="00FE2517">
        <w:lastRenderedPageBreak/>
        <w:t>People without adequate h</w:t>
      </w:r>
      <w:r w:rsidR="00011C0B" w:rsidRPr="00FE2517">
        <w:t>ealth i</w:t>
      </w:r>
      <w:r w:rsidR="00005611" w:rsidRPr="00FE2517">
        <w:t>nsurance</w:t>
      </w:r>
      <w:bookmarkEnd w:id="641"/>
    </w:p>
    <w:p w14:paraId="31278F2C" w14:textId="6B52B505" w:rsidR="0042553A" w:rsidRPr="0042553A" w:rsidRDefault="004B515D" w:rsidP="0042553A">
      <w:pPr>
        <w:pStyle w:val="nrpsNormal"/>
      </w:pPr>
      <w:r w:rsidRPr="0042553A">
        <w:rPr>
          <w:i/>
        </w:rPr>
        <w:t xml:space="preserve">Why it </w:t>
      </w:r>
      <w:proofErr w:type="gramStart"/>
      <w:r w:rsidRPr="0042553A">
        <w:rPr>
          <w:i/>
        </w:rPr>
        <w:t>matters.—</w:t>
      </w:r>
      <w:proofErr w:type="gramEnd"/>
      <w:r w:rsidR="009B1547" w:rsidRPr="0042553A">
        <w:t xml:space="preserve">Access to health insurance is directly related to </w:t>
      </w:r>
      <w:r w:rsidR="0042553A" w:rsidRPr="0042553A">
        <w:t xml:space="preserve">a person’s </w:t>
      </w:r>
      <w:r w:rsidR="009B1547" w:rsidRPr="0042553A">
        <w:t xml:space="preserve">ability to respond </w:t>
      </w:r>
      <w:r w:rsidR="002027C9" w:rsidRPr="0042553A">
        <w:t xml:space="preserve">to </w:t>
      </w:r>
      <w:r w:rsidR="009B1547" w:rsidRPr="0042553A">
        <w:t>health emergenc</w:t>
      </w:r>
      <w:r w:rsidR="002027C9" w:rsidRPr="0042553A">
        <w:t>ie</w:t>
      </w:r>
      <w:r w:rsidR="009B1547" w:rsidRPr="0042553A">
        <w:t xml:space="preserve">s. </w:t>
      </w:r>
      <w:r w:rsidR="002027C9" w:rsidRPr="0042553A">
        <w:t xml:space="preserve">People </w:t>
      </w:r>
      <w:r w:rsidR="009B1547" w:rsidRPr="0042553A">
        <w:t xml:space="preserve">with chronic health conditions </w:t>
      </w:r>
      <w:r w:rsidR="002027C9" w:rsidRPr="0042553A">
        <w:t xml:space="preserve">but no </w:t>
      </w:r>
      <w:r w:rsidR="009B1547" w:rsidRPr="0042553A">
        <w:t xml:space="preserve">health insurance are </w:t>
      </w:r>
      <w:r w:rsidR="002027C9" w:rsidRPr="0042553A">
        <w:t xml:space="preserve">less </w:t>
      </w:r>
      <w:r w:rsidR="009B1547" w:rsidRPr="0042553A">
        <w:t>likely to be able to manage their illnesses, putting them at greater risk should an emergency arise</w:t>
      </w:r>
      <w:r w:rsidR="00EB0F58" w:rsidRPr="0042553A">
        <w:t xml:space="preserve"> </w:t>
      </w:r>
      <w:r w:rsidR="00730B2B" w:rsidRPr="0042553A">
        <w:rPr>
          <w:highlight w:val="green"/>
        </w:rPr>
        <w:t>(</w:t>
      </w:r>
      <w:r w:rsidR="00EB0F58" w:rsidRPr="0042553A">
        <w:t>Som</w:t>
      </w:r>
      <w:r w:rsidR="00970D03">
        <w:t>m</w:t>
      </w:r>
      <w:r w:rsidR="00EB0F58" w:rsidRPr="0042553A">
        <w:t>ers</w:t>
      </w:r>
      <w:r w:rsidR="00FE2517">
        <w:t xml:space="preserve"> et al.</w:t>
      </w:r>
      <w:r w:rsidR="00EB0F58" w:rsidRPr="0042553A">
        <w:t xml:space="preserve"> 2017)</w:t>
      </w:r>
      <w:r w:rsidR="009B1547" w:rsidRPr="0042553A">
        <w:t xml:space="preserve">. </w:t>
      </w:r>
      <w:r w:rsidR="00FE2517">
        <w:t>T</w:t>
      </w:r>
      <w:r w:rsidR="009B1547" w:rsidRPr="0042553A">
        <w:t>hose without health insurance</w:t>
      </w:r>
      <w:r w:rsidR="00FE2517">
        <w:t>, for example,</w:t>
      </w:r>
      <w:r w:rsidR="009B1547" w:rsidRPr="0042553A">
        <w:t xml:space="preserve"> suffer more consequences from air pollution compared to those with </w:t>
      </w:r>
      <w:r w:rsidR="00FE2517">
        <w:t xml:space="preserve">health </w:t>
      </w:r>
      <w:r w:rsidR="009B1547" w:rsidRPr="0042553A">
        <w:t>insurance</w:t>
      </w:r>
      <w:r w:rsidR="00493F9F" w:rsidRPr="0042553A">
        <w:t xml:space="preserve"> </w:t>
      </w:r>
      <w:r w:rsidR="00C07D2E" w:rsidRPr="0042553A">
        <w:rPr>
          <w:highlight w:val="green"/>
        </w:rPr>
        <w:t>(</w:t>
      </w:r>
      <w:r w:rsidR="00C07D2E" w:rsidRPr="0042553A">
        <w:t xml:space="preserve">Cooley et al. 2012). </w:t>
      </w:r>
      <w:r w:rsidR="00FE2517">
        <w:t xml:space="preserve"> </w:t>
      </w:r>
      <w:proofErr w:type="gramStart"/>
      <w:r w:rsidR="00FE2517">
        <w:t>Likewise</w:t>
      </w:r>
      <w:proofErr w:type="gramEnd"/>
      <w:r w:rsidR="00FE2517">
        <w:t xml:space="preserve"> o</w:t>
      </w:r>
      <w:r w:rsidR="00C07D2E" w:rsidRPr="0042553A">
        <w:t>ther climate-related concerns</w:t>
      </w:r>
      <w:r w:rsidR="00FE2517">
        <w:t xml:space="preserve">, such as </w:t>
      </w:r>
      <w:r w:rsidR="00C07D2E" w:rsidRPr="0042553A">
        <w:t>vector- or water-borne disease</w:t>
      </w:r>
      <w:r w:rsidR="00FE2517">
        <w:t xml:space="preserve">, </w:t>
      </w:r>
      <w:r w:rsidR="00C07D2E" w:rsidRPr="0042553A">
        <w:t xml:space="preserve">will be more difficult to treat for those without health insurance.  </w:t>
      </w:r>
    </w:p>
    <w:p w14:paraId="7D2F2909" w14:textId="73281E89" w:rsidR="00A310AF" w:rsidRPr="00730B2B" w:rsidRDefault="004B515D" w:rsidP="009B1547">
      <w:pPr>
        <w:pStyle w:val="nrpsNormal"/>
      </w:pPr>
      <w:r w:rsidRPr="001B5F2D">
        <w:rPr>
          <w:i/>
          <w:color w:val="auto"/>
        </w:rPr>
        <w:t>What we know</w:t>
      </w:r>
      <w:r w:rsidR="009B1547" w:rsidRPr="001B5F2D">
        <w:rPr>
          <w:i/>
          <w:color w:val="auto"/>
        </w:rPr>
        <w:t xml:space="preserve"> in </w:t>
      </w:r>
      <w:proofErr w:type="gramStart"/>
      <w:r w:rsidR="009B1547" w:rsidRPr="001B5F2D">
        <w:rPr>
          <w:i/>
          <w:color w:val="auto"/>
        </w:rPr>
        <w:t>Montana</w:t>
      </w:r>
      <w:r w:rsidRPr="001B5F2D">
        <w:rPr>
          <w:i/>
          <w:color w:val="auto"/>
        </w:rPr>
        <w:t>.—</w:t>
      </w:r>
      <w:proofErr w:type="gramEnd"/>
      <w:r w:rsidR="009B1547" w:rsidRPr="001B5F2D">
        <w:t>In 2017</w:t>
      </w:r>
      <w:r w:rsidR="00C07D2E" w:rsidRPr="001B5F2D">
        <w:t>, 91.5% of Montana residents had either private or public health</w:t>
      </w:r>
      <w:r w:rsidR="00C07D2E" w:rsidRPr="00730B2B">
        <w:t xml:space="preserve"> insurance, close</w:t>
      </w:r>
      <w:r w:rsidR="00C07D2E">
        <w:t xml:space="preserve"> to</w:t>
      </w:r>
      <w:r w:rsidR="00C07D2E" w:rsidRPr="00730B2B">
        <w:t xml:space="preserve"> the national average of </w:t>
      </w:r>
      <w:r w:rsidR="00C07D2E">
        <w:t>93.1</w:t>
      </w:r>
      <w:r w:rsidR="00C07D2E" w:rsidRPr="00730B2B">
        <w:t>%</w:t>
      </w:r>
      <w:r w:rsidR="00C07D2E">
        <w:t xml:space="preserve"> (Table 4-1)</w:t>
      </w:r>
      <w:r w:rsidR="00C07D2E" w:rsidRPr="00730B2B">
        <w:t xml:space="preserve">. However, the proportion of Montana residents with health insurance varies </w:t>
      </w:r>
      <w:r w:rsidR="00C07D2E">
        <w:t xml:space="preserve">both </w:t>
      </w:r>
      <w:r w:rsidR="00C07D2E" w:rsidRPr="00730B2B">
        <w:t xml:space="preserve">by age and between rural and urban places. Almost all residents old enough to qualify for Medicare have health insurance. The percent of residents with health insurance is higher in the urban counties than in rural </w:t>
      </w:r>
      <w:r w:rsidR="00C07D2E" w:rsidRPr="00AE05ED">
        <w:t>counties.</w:t>
      </w:r>
    </w:p>
    <w:p w14:paraId="14F0E842" w14:textId="167B961A" w:rsidR="009B1547" w:rsidRPr="00730B2B" w:rsidRDefault="009B1547" w:rsidP="00A310AF">
      <w:pPr>
        <w:pStyle w:val="nrpsNormal"/>
      </w:pPr>
    </w:p>
    <w:tbl>
      <w:tblPr>
        <w:tblStyle w:val="TableGrid"/>
        <w:tblW w:w="8640" w:type="dxa"/>
        <w:jc w:val="center"/>
        <w:tblLook w:val="04A0" w:firstRow="1" w:lastRow="0" w:firstColumn="1" w:lastColumn="0" w:noHBand="0" w:noVBand="1"/>
      </w:tblPr>
      <w:tblGrid>
        <w:gridCol w:w="2395"/>
        <w:gridCol w:w="1566"/>
        <w:gridCol w:w="1567"/>
        <w:gridCol w:w="1567"/>
        <w:gridCol w:w="1545"/>
      </w:tblGrid>
      <w:tr w:rsidR="00AE05ED" w:rsidRPr="00AE05ED" w14:paraId="1A012B06" w14:textId="65F49641" w:rsidTr="00AE05ED">
        <w:trPr>
          <w:jc w:val="center"/>
        </w:trPr>
        <w:tc>
          <w:tcPr>
            <w:tcW w:w="7687" w:type="dxa"/>
            <w:gridSpan w:val="4"/>
            <w:tcBorders>
              <w:top w:val="nil"/>
              <w:left w:val="nil"/>
              <w:bottom w:val="single" w:sz="4" w:space="0" w:color="000000"/>
              <w:right w:val="nil"/>
            </w:tcBorders>
          </w:tcPr>
          <w:p w14:paraId="7066275E" w14:textId="49C0E4A9" w:rsidR="00AE05ED" w:rsidRPr="00AE05ED" w:rsidRDefault="00AE05ED" w:rsidP="004F3CB1">
            <w:pPr>
              <w:pStyle w:val="nrpsTablecaption"/>
              <w:keepLines/>
            </w:pPr>
            <w:bookmarkStart w:id="642" w:name="_Toc34208742"/>
            <w:r w:rsidRPr="00AE05ED">
              <w:t xml:space="preserve">Table 4-1. Percentage of Montana residents with health insurance in 2017 </w:t>
            </w:r>
            <w:r w:rsidRPr="00AE05ED">
              <w:rPr>
                <w:highlight w:val="green"/>
              </w:rPr>
              <w:t>(</w:t>
            </w:r>
            <w:commentRangeStart w:id="643"/>
            <w:r w:rsidRPr="00AE05ED">
              <w:t>US Census</w:t>
            </w:r>
            <w:r>
              <w:t xml:space="preserve"> </w:t>
            </w:r>
            <w:r w:rsidR="00EF5CB5">
              <w:t>Bureau</w:t>
            </w:r>
            <w:r w:rsidRPr="00AE05ED">
              <w:t xml:space="preserve"> undated</w:t>
            </w:r>
            <w:commentRangeEnd w:id="643"/>
            <w:r>
              <w:rPr>
                <w:rStyle w:val="CommentReference"/>
                <w:rFonts w:asciiTheme="minorHAnsi" w:hAnsiTheme="minorHAnsi"/>
                <w:bCs w:val="0"/>
              </w:rPr>
              <w:commentReference w:id="643"/>
            </w:r>
            <w:r w:rsidRPr="00AE05ED">
              <w:t>)</w:t>
            </w:r>
            <w:bookmarkEnd w:id="642"/>
          </w:p>
        </w:tc>
        <w:tc>
          <w:tcPr>
            <w:tcW w:w="1673" w:type="dxa"/>
            <w:tcBorders>
              <w:top w:val="nil"/>
              <w:left w:val="nil"/>
              <w:bottom w:val="single" w:sz="4" w:space="0" w:color="000000"/>
              <w:right w:val="nil"/>
            </w:tcBorders>
          </w:tcPr>
          <w:p w14:paraId="733515C0" w14:textId="77777777" w:rsidR="00AE05ED" w:rsidRPr="00AE05ED" w:rsidRDefault="00AE05ED" w:rsidP="004F3CB1">
            <w:pPr>
              <w:pStyle w:val="nrpsTablecaption"/>
              <w:keepLines/>
            </w:pPr>
          </w:p>
        </w:tc>
      </w:tr>
      <w:tr w:rsidR="00AE05ED" w:rsidRPr="00AE05ED" w14:paraId="44F3FB5F" w14:textId="5690544B" w:rsidTr="00AE05ED">
        <w:trPr>
          <w:jc w:val="center"/>
        </w:trPr>
        <w:tc>
          <w:tcPr>
            <w:tcW w:w="2594" w:type="dxa"/>
            <w:vMerge w:val="restart"/>
            <w:shd w:val="clear" w:color="auto" w:fill="D9D9D9" w:themeFill="background1" w:themeFillShade="D9"/>
            <w:vAlign w:val="center"/>
          </w:tcPr>
          <w:p w14:paraId="07252B2E" w14:textId="5ED3C114" w:rsidR="00AE05ED" w:rsidRPr="00AE05ED" w:rsidRDefault="00AE05ED" w:rsidP="00EF3220">
            <w:pPr>
              <w:pStyle w:val="nrpsTablecell"/>
              <w:keepNext/>
              <w:keepLines/>
              <w:jc w:val="center"/>
              <w:rPr>
                <w:b/>
              </w:rPr>
            </w:pPr>
            <w:r w:rsidRPr="00AE05ED">
              <w:rPr>
                <w:b/>
              </w:rPr>
              <w:t>Residency</w:t>
            </w:r>
          </w:p>
        </w:tc>
        <w:tc>
          <w:tcPr>
            <w:tcW w:w="6766" w:type="dxa"/>
            <w:gridSpan w:val="4"/>
            <w:tcBorders>
              <w:bottom w:val="dotted" w:sz="4" w:space="0" w:color="000000"/>
            </w:tcBorders>
            <w:shd w:val="clear" w:color="auto" w:fill="D9D9D9" w:themeFill="background1" w:themeFillShade="D9"/>
            <w:vAlign w:val="center"/>
          </w:tcPr>
          <w:p w14:paraId="79FEB0A9" w14:textId="5B3D4DFC" w:rsidR="00AE05ED" w:rsidRPr="00AE05ED" w:rsidRDefault="00AE05ED" w:rsidP="00EF3220">
            <w:pPr>
              <w:pStyle w:val="nrpsTablecell"/>
              <w:keepNext/>
              <w:keepLines/>
              <w:jc w:val="center"/>
              <w:rPr>
                <w:b/>
              </w:rPr>
            </w:pPr>
            <w:r w:rsidRPr="00AE05ED">
              <w:rPr>
                <w:b/>
              </w:rPr>
              <w:t>Age group</w:t>
            </w:r>
          </w:p>
        </w:tc>
      </w:tr>
      <w:tr w:rsidR="00AE05ED" w:rsidRPr="00AE05ED" w14:paraId="67BD1FD2" w14:textId="3ACC476B" w:rsidTr="00AE05ED">
        <w:trPr>
          <w:jc w:val="center"/>
        </w:trPr>
        <w:tc>
          <w:tcPr>
            <w:tcW w:w="2594" w:type="dxa"/>
            <w:vMerge/>
            <w:tcBorders>
              <w:bottom w:val="threeDEngrave" w:sz="24" w:space="0" w:color="000000"/>
            </w:tcBorders>
            <w:shd w:val="clear" w:color="auto" w:fill="D9D9D9" w:themeFill="background1" w:themeFillShade="D9"/>
            <w:vAlign w:val="center"/>
          </w:tcPr>
          <w:p w14:paraId="4203358D" w14:textId="77777777" w:rsidR="00AE05ED" w:rsidRPr="00AE05ED" w:rsidRDefault="00AE05ED" w:rsidP="00EF3220">
            <w:pPr>
              <w:pStyle w:val="nrpsTablecell"/>
              <w:keepNext/>
              <w:keepLines/>
              <w:jc w:val="center"/>
              <w:rPr>
                <w:b/>
              </w:rPr>
            </w:pPr>
          </w:p>
        </w:tc>
        <w:tc>
          <w:tcPr>
            <w:tcW w:w="1697" w:type="dxa"/>
            <w:tcBorders>
              <w:top w:val="dotted" w:sz="4" w:space="0" w:color="000000"/>
              <w:bottom w:val="threeDEngrave" w:sz="24" w:space="0" w:color="000000"/>
            </w:tcBorders>
            <w:shd w:val="clear" w:color="auto" w:fill="D9D9D9" w:themeFill="background1" w:themeFillShade="D9"/>
            <w:vAlign w:val="center"/>
          </w:tcPr>
          <w:p w14:paraId="102A3EFD" w14:textId="253599AF" w:rsidR="00AE05ED" w:rsidRPr="00AE05ED" w:rsidRDefault="00AE05ED" w:rsidP="00EF3220">
            <w:pPr>
              <w:pStyle w:val="nrpsTablecell"/>
              <w:keepNext/>
              <w:keepLines/>
              <w:jc w:val="center"/>
              <w:rPr>
                <w:b/>
              </w:rPr>
            </w:pPr>
            <w:r w:rsidRPr="00AE05ED">
              <w:rPr>
                <w:b/>
              </w:rPr>
              <w:t>17 and under</w:t>
            </w:r>
          </w:p>
        </w:tc>
        <w:tc>
          <w:tcPr>
            <w:tcW w:w="1698" w:type="dxa"/>
            <w:tcBorders>
              <w:top w:val="dotted" w:sz="4" w:space="0" w:color="000000"/>
              <w:bottom w:val="threeDEngrave" w:sz="24" w:space="0" w:color="000000"/>
            </w:tcBorders>
            <w:shd w:val="clear" w:color="auto" w:fill="D9D9D9" w:themeFill="background1" w:themeFillShade="D9"/>
            <w:vAlign w:val="center"/>
          </w:tcPr>
          <w:p w14:paraId="3FBF1E71" w14:textId="14559D1A" w:rsidR="00AE05ED" w:rsidRPr="00AE05ED" w:rsidRDefault="00AE05ED" w:rsidP="00EF3220">
            <w:pPr>
              <w:pStyle w:val="nrpsTablecell"/>
              <w:keepNext/>
              <w:keepLines/>
              <w:jc w:val="center"/>
              <w:rPr>
                <w:b/>
              </w:rPr>
            </w:pPr>
            <w:r w:rsidRPr="00AE05ED">
              <w:rPr>
                <w:b/>
              </w:rPr>
              <w:t>18-64</w:t>
            </w:r>
          </w:p>
        </w:tc>
        <w:tc>
          <w:tcPr>
            <w:tcW w:w="1698" w:type="dxa"/>
            <w:tcBorders>
              <w:top w:val="dotted" w:sz="4" w:space="0" w:color="000000"/>
              <w:bottom w:val="threeDEngrave" w:sz="24" w:space="0" w:color="000000"/>
            </w:tcBorders>
            <w:shd w:val="clear" w:color="auto" w:fill="D9D9D9" w:themeFill="background1" w:themeFillShade="D9"/>
            <w:vAlign w:val="center"/>
          </w:tcPr>
          <w:p w14:paraId="21FFA72D" w14:textId="3378AFB5" w:rsidR="00AE05ED" w:rsidRPr="00AE05ED" w:rsidRDefault="00AE05ED" w:rsidP="00EF3220">
            <w:pPr>
              <w:pStyle w:val="nrpsTablecell"/>
              <w:keepNext/>
              <w:keepLines/>
              <w:jc w:val="center"/>
              <w:rPr>
                <w:b/>
              </w:rPr>
            </w:pPr>
            <w:r w:rsidRPr="00AE05ED">
              <w:rPr>
                <w:b/>
              </w:rPr>
              <w:t>65 and older</w:t>
            </w:r>
          </w:p>
        </w:tc>
        <w:tc>
          <w:tcPr>
            <w:tcW w:w="1673" w:type="dxa"/>
            <w:tcBorders>
              <w:top w:val="dotted" w:sz="4" w:space="0" w:color="000000"/>
              <w:bottom w:val="threeDEngrave" w:sz="24" w:space="0" w:color="000000"/>
            </w:tcBorders>
            <w:shd w:val="clear" w:color="auto" w:fill="D9D9D9" w:themeFill="background1" w:themeFillShade="D9"/>
          </w:tcPr>
          <w:p w14:paraId="49DCAFCF" w14:textId="77777777" w:rsidR="00AE05ED" w:rsidRPr="00AE05ED" w:rsidRDefault="00AE05ED" w:rsidP="00EF3220">
            <w:pPr>
              <w:pStyle w:val="nrpsTablecell"/>
              <w:keepNext/>
              <w:keepLines/>
              <w:jc w:val="center"/>
              <w:rPr>
                <w:b/>
              </w:rPr>
            </w:pPr>
          </w:p>
        </w:tc>
      </w:tr>
      <w:tr w:rsidR="00AE05ED" w:rsidRPr="00AE05ED" w14:paraId="614682B9" w14:textId="32516D2B" w:rsidTr="00AE05ED">
        <w:trPr>
          <w:trHeight w:val="288"/>
          <w:jc w:val="center"/>
        </w:trPr>
        <w:tc>
          <w:tcPr>
            <w:tcW w:w="2594" w:type="dxa"/>
            <w:tcBorders>
              <w:top w:val="threeDEngrave" w:sz="24" w:space="0" w:color="000000"/>
            </w:tcBorders>
            <w:vAlign w:val="center"/>
          </w:tcPr>
          <w:p w14:paraId="39DC51FB" w14:textId="324010DD" w:rsidR="00AE05ED" w:rsidRPr="00AE05ED" w:rsidRDefault="00AE05ED" w:rsidP="00EF3220">
            <w:pPr>
              <w:pStyle w:val="nrpsTablecell"/>
              <w:keepNext/>
              <w:keepLines/>
              <w:jc w:val="center"/>
              <w:rPr>
                <w:b/>
              </w:rPr>
            </w:pPr>
            <w:r w:rsidRPr="00AE05ED">
              <w:rPr>
                <w:b/>
              </w:rPr>
              <w:t>All counties</w:t>
            </w:r>
          </w:p>
        </w:tc>
        <w:tc>
          <w:tcPr>
            <w:tcW w:w="1697" w:type="dxa"/>
            <w:tcBorders>
              <w:top w:val="threeDEngrave" w:sz="24" w:space="0" w:color="000000"/>
            </w:tcBorders>
            <w:vAlign w:val="center"/>
          </w:tcPr>
          <w:p w14:paraId="5441EAFD" w14:textId="77777777" w:rsidR="00AE05ED" w:rsidRPr="00AE05ED" w:rsidRDefault="00AE05ED" w:rsidP="00AE05ED">
            <w:pPr>
              <w:pStyle w:val="nrpsTablecell"/>
              <w:keepNext/>
              <w:keepLines/>
              <w:jc w:val="center"/>
            </w:pPr>
            <w:r w:rsidRPr="00AE05ED">
              <w:t>92.4%</w:t>
            </w:r>
          </w:p>
        </w:tc>
        <w:tc>
          <w:tcPr>
            <w:tcW w:w="1698" w:type="dxa"/>
            <w:tcBorders>
              <w:top w:val="threeDEngrave" w:sz="24" w:space="0" w:color="000000"/>
            </w:tcBorders>
            <w:vAlign w:val="center"/>
          </w:tcPr>
          <w:p w14:paraId="7FE0DFD2" w14:textId="77777777" w:rsidR="00AE05ED" w:rsidRPr="00AE05ED" w:rsidRDefault="00AE05ED" w:rsidP="00AE05ED">
            <w:pPr>
              <w:pStyle w:val="nrpsTablecell"/>
              <w:keepNext/>
              <w:keepLines/>
              <w:jc w:val="center"/>
            </w:pPr>
            <w:r w:rsidRPr="00AE05ED">
              <w:t>83.5%</w:t>
            </w:r>
          </w:p>
        </w:tc>
        <w:tc>
          <w:tcPr>
            <w:tcW w:w="1698" w:type="dxa"/>
            <w:tcBorders>
              <w:top w:val="threeDEngrave" w:sz="24" w:space="0" w:color="000000"/>
            </w:tcBorders>
            <w:vAlign w:val="center"/>
          </w:tcPr>
          <w:p w14:paraId="70F77B6A" w14:textId="77777777" w:rsidR="00AE05ED" w:rsidRPr="00AE05ED" w:rsidRDefault="00AE05ED" w:rsidP="00AE05ED">
            <w:pPr>
              <w:pStyle w:val="nrpsTablecell"/>
              <w:keepNext/>
              <w:keepLines/>
              <w:jc w:val="center"/>
            </w:pPr>
            <w:r w:rsidRPr="00AE05ED">
              <w:t>99.7%</w:t>
            </w:r>
          </w:p>
        </w:tc>
        <w:tc>
          <w:tcPr>
            <w:tcW w:w="1673" w:type="dxa"/>
            <w:tcBorders>
              <w:top w:val="threeDEngrave" w:sz="24" w:space="0" w:color="000000"/>
            </w:tcBorders>
            <w:vAlign w:val="center"/>
          </w:tcPr>
          <w:p w14:paraId="78D5E3B5" w14:textId="4A111543" w:rsidR="00AE05ED" w:rsidRPr="00AE05ED" w:rsidRDefault="00AE05ED" w:rsidP="00AE05ED">
            <w:pPr>
              <w:pStyle w:val="nrpsTablecell"/>
              <w:keepNext/>
              <w:keepLines/>
              <w:jc w:val="center"/>
            </w:pPr>
            <w:r>
              <w:t>91.5%</w:t>
            </w:r>
          </w:p>
        </w:tc>
      </w:tr>
      <w:tr w:rsidR="00AE05ED" w:rsidRPr="00AE05ED" w14:paraId="7525F472" w14:textId="408D95D5" w:rsidTr="00AE05ED">
        <w:trPr>
          <w:trHeight w:val="288"/>
          <w:jc w:val="center"/>
        </w:trPr>
        <w:tc>
          <w:tcPr>
            <w:tcW w:w="2594" w:type="dxa"/>
            <w:vAlign w:val="center"/>
          </w:tcPr>
          <w:p w14:paraId="6911DEBA" w14:textId="1DFD6DD7" w:rsidR="00AE05ED" w:rsidRPr="00AE05ED" w:rsidRDefault="00AE05ED" w:rsidP="00EF3220">
            <w:pPr>
              <w:pStyle w:val="nrpsTablecell"/>
              <w:keepNext/>
              <w:keepLines/>
              <w:jc w:val="center"/>
              <w:rPr>
                <w:b/>
              </w:rPr>
            </w:pPr>
            <w:r w:rsidRPr="00AE05ED">
              <w:rPr>
                <w:b/>
              </w:rPr>
              <w:t>Six most populous counties</w:t>
            </w:r>
          </w:p>
        </w:tc>
        <w:tc>
          <w:tcPr>
            <w:tcW w:w="1697" w:type="dxa"/>
            <w:vAlign w:val="center"/>
          </w:tcPr>
          <w:p w14:paraId="6D9A7882" w14:textId="77777777" w:rsidR="00AE05ED" w:rsidRPr="00AE05ED" w:rsidRDefault="00AE05ED" w:rsidP="00AE05ED">
            <w:pPr>
              <w:pStyle w:val="nrpsTablecell"/>
              <w:keepNext/>
              <w:keepLines/>
              <w:jc w:val="center"/>
            </w:pPr>
            <w:r w:rsidRPr="00AE05ED">
              <w:t>94.7%</w:t>
            </w:r>
          </w:p>
        </w:tc>
        <w:tc>
          <w:tcPr>
            <w:tcW w:w="1698" w:type="dxa"/>
            <w:vAlign w:val="center"/>
          </w:tcPr>
          <w:p w14:paraId="5A0E057E" w14:textId="77777777" w:rsidR="00AE05ED" w:rsidRPr="00AE05ED" w:rsidRDefault="00AE05ED" w:rsidP="00AE05ED">
            <w:pPr>
              <w:pStyle w:val="nrpsTablecell"/>
              <w:keepNext/>
              <w:keepLines/>
              <w:jc w:val="center"/>
            </w:pPr>
            <w:r w:rsidRPr="00AE05ED">
              <w:t>86.2%</w:t>
            </w:r>
          </w:p>
        </w:tc>
        <w:tc>
          <w:tcPr>
            <w:tcW w:w="1698" w:type="dxa"/>
            <w:vAlign w:val="center"/>
          </w:tcPr>
          <w:p w14:paraId="66F58CC3" w14:textId="77777777" w:rsidR="00AE05ED" w:rsidRPr="00AE05ED" w:rsidRDefault="00AE05ED" w:rsidP="00AE05ED">
            <w:pPr>
              <w:pStyle w:val="nrpsTablecell"/>
              <w:keepNext/>
              <w:keepLines/>
              <w:jc w:val="center"/>
            </w:pPr>
            <w:r w:rsidRPr="00AE05ED">
              <w:t>99.7%</w:t>
            </w:r>
          </w:p>
        </w:tc>
        <w:tc>
          <w:tcPr>
            <w:tcW w:w="1673" w:type="dxa"/>
            <w:vAlign w:val="center"/>
          </w:tcPr>
          <w:p w14:paraId="12B9E89E" w14:textId="33C84C85" w:rsidR="00AE05ED" w:rsidRPr="00AE05ED" w:rsidRDefault="00AE05ED" w:rsidP="00AE05ED">
            <w:pPr>
              <w:pStyle w:val="nrpsTablecell"/>
              <w:keepNext/>
              <w:keepLines/>
              <w:jc w:val="center"/>
            </w:pPr>
            <w:r>
              <w:t>92.9%</w:t>
            </w:r>
          </w:p>
        </w:tc>
      </w:tr>
      <w:tr w:rsidR="00AE05ED" w:rsidRPr="00AE05ED" w14:paraId="5F19E3D4" w14:textId="011DBFE2" w:rsidTr="00AE05ED">
        <w:trPr>
          <w:trHeight w:val="288"/>
          <w:jc w:val="center"/>
        </w:trPr>
        <w:tc>
          <w:tcPr>
            <w:tcW w:w="2594" w:type="dxa"/>
            <w:vAlign w:val="center"/>
          </w:tcPr>
          <w:p w14:paraId="4C1FB0ED" w14:textId="77777777" w:rsidR="00AE05ED" w:rsidRPr="00AE05ED" w:rsidRDefault="00AE05ED" w:rsidP="00EF3220">
            <w:pPr>
              <w:pStyle w:val="nrpsTablecell"/>
              <w:keepNext/>
              <w:keepLines/>
              <w:jc w:val="center"/>
              <w:rPr>
                <w:b/>
              </w:rPr>
            </w:pPr>
            <w:r w:rsidRPr="00AE05ED">
              <w:rPr>
                <w:b/>
              </w:rPr>
              <w:t>All other counties</w:t>
            </w:r>
          </w:p>
        </w:tc>
        <w:tc>
          <w:tcPr>
            <w:tcW w:w="1697" w:type="dxa"/>
            <w:vAlign w:val="center"/>
          </w:tcPr>
          <w:p w14:paraId="76D34325" w14:textId="77777777" w:rsidR="00AE05ED" w:rsidRPr="00AE05ED" w:rsidRDefault="00AE05ED" w:rsidP="00AE05ED">
            <w:pPr>
              <w:pStyle w:val="nrpsTablecell"/>
              <w:keepNext/>
              <w:keepLines/>
              <w:jc w:val="center"/>
            </w:pPr>
            <w:r w:rsidRPr="00AE05ED">
              <w:t>89.0%</w:t>
            </w:r>
          </w:p>
        </w:tc>
        <w:tc>
          <w:tcPr>
            <w:tcW w:w="1698" w:type="dxa"/>
            <w:vAlign w:val="center"/>
          </w:tcPr>
          <w:p w14:paraId="21C3D47C" w14:textId="77777777" w:rsidR="00AE05ED" w:rsidRPr="00AE05ED" w:rsidRDefault="00AE05ED" w:rsidP="00AE05ED">
            <w:pPr>
              <w:pStyle w:val="nrpsTablecell"/>
              <w:keepNext/>
              <w:keepLines/>
              <w:jc w:val="center"/>
            </w:pPr>
            <w:r w:rsidRPr="00AE05ED">
              <w:t>79.1%</w:t>
            </w:r>
          </w:p>
        </w:tc>
        <w:tc>
          <w:tcPr>
            <w:tcW w:w="1698" w:type="dxa"/>
            <w:vAlign w:val="center"/>
          </w:tcPr>
          <w:p w14:paraId="70BB5E34" w14:textId="77777777" w:rsidR="00AE05ED" w:rsidRPr="00AE05ED" w:rsidRDefault="00AE05ED" w:rsidP="00AE05ED">
            <w:pPr>
              <w:pStyle w:val="nrpsTablecell"/>
              <w:keepNext/>
              <w:keepLines/>
              <w:jc w:val="center"/>
            </w:pPr>
            <w:r w:rsidRPr="00AE05ED">
              <w:t>99.6%</w:t>
            </w:r>
          </w:p>
        </w:tc>
        <w:tc>
          <w:tcPr>
            <w:tcW w:w="1673" w:type="dxa"/>
            <w:vAlign w:val="center"/>
          </w:tcPr>
          <w:p w14:paraId="6D56E357" w14:textId="2CEB14D9" w:rsidR="00AE05ED" w:rsidRPr="00AE05ED" w:rsidRDefault="00AE05ED" w:rsidP="00AE05ED">
            <w:pPr>
              <w:pStyle w:val="nrpsTablecell"/>
              <w:keepNext/>
              <w:keepLines/>
              <w:jc w:val="center"/>
            </w:pPr>
            <w:r>
              <w:t>89.5%</w:t>
            </w:r>
          </w:p>
        </w:tc>
      </w:tr>
    </w:tbl>
    <w:p w14:paraId="7F462E6D" w14:textId="77777777" w:rsidR="00005611" w:rsidRPr="00750291" w:rsidRDefault="00005611" w:rsidP="00005611">
      <w:pPr>
        <w:rPr>
          <w:rFonts w:asciiTheme="minorHAnsi" w:eastAsia="Times New Roman" w:hAnsiTheme="minorHAnsi" w:cstheme="minorHAnsi"/>
          <w:b/>
          <w:bCs/>
          <w:highlight w:val="yellow"/>
        </w:rPr>
      </w:pPr>
    </w:p>
    <w:p w14:paraId="21F8639D" w14:textId="602B5EF6" w:rsidR="00C07D2E" w:rsidRPr="009B1547" w:rsidRDefault="006D5E08" w:rsidP="00BE3898">
      <w:pPr>
        <w:pStyle w:val="nrpsHeading2"/>
      </w:pPr>
      <w:bookmarkStart w:id="644" w:name="_Toc34208673"/>
      <w:r w:rsidRPr="004F1477">
        <w:t>People with e</w:t>
      </w:r>
      <w:r w:rsidR="00005611" w:rsidRPr="004F1477">
        <w:t xml:space="preserve">xisting </w:t>
      </w:r>
      <w:commentRangeStart w:id="645"/>
      <w:r w:rsidR="00C07D2E" w:rsidRPr="004F1477">
        <w:t>chronic conditions</w:t>
      </w:r>
      <w:commentRangeEnd w:id="645"/>
      <w:r w:rsidR="000943E2">
        <w:rPr>
          <w:rStyle w:val="CommentReference"/>
          <w:rFonts w:asciiTheme="minorHAnsi" w:hAnsiTheme="minorHAnsi"/>
          <w:b w:val="0"/>
          <w:i/>
        </w:rPr>
        <w:commentReference w:id="645"/>
      </w:r>
      <w:bookmarkEnd w:id="644"/>
    </w:p>
    <w:p w14:paraId="5112545A" w14:textId="616A21A0" w:rsidR="00C07D2E" w:rsidRDefault="00C07D2E" w:rsidP="00D706BA">
      <w:pPr>
        <w:pStyle w:val="nrpsNormal"/>
      </w:pPr>
      <w:r w:rsidRPr="009B1547">
        <w:rPr>
          <w:i/>
          <w:color w:val="auto"/>
        </w:rPr>
        <w:t xml:space="preserve">Why it </w:t>
      </w:r>
      <w:proofErr w:type="gramStart"/>
      <w:r w:rsidRPr="009B1547">
        <w:rPr>
          <w:i/>
          <w:color w:val="auto"/>
        </w:rPr>
        <w:t>matters.—</w:t>
      </w:r>
      <w:proofErr w:type="gramEnd"/>
      <w:r w:rsidRPr="009B1547">
        <w:t xml:space="preserve">Data indicate that </w:t>
      </w:r>
      <w:r>
        <w:t xml:space="preserve">people living </w:t>
      </w:r>
      <w:r w:rsidRPr="009B1547">
        <w:t>with existing chronic conditions (</w:t>
      </w:r>
      <w:r>
        <w:t xml:space="preserve">e.g., </w:t>
      </w:r>
      <w:r w:rsidRPr="009B1547">
        <w:t xml:space="preserve">asthma, obesity, heart disease, pulmonary disease) are more vulnerable to the risks of </w:t>
      </w:r>
      <w:r w:rsidRPr="00753F01">
        <w:t xml:space="preserve">climate </w:t>
      </w:r>
      <w:r w:rsidR="0063153C" w:rsidRPr="00753F01">
        <w:t>impact</w:t>
      </w:r>
      <w:r w:rsidR="0063153C">
        <w:t xml:space="preserve"> </w:t>
      </w:r>
      <w:r w:rsidR="0063153C" w:rsidRPr="0063153C">
        <w:rPr>
          <w:highlight w:val="green"/>
        </w:rPr>
        <w:t>(</w:t>
      </w:r>
      <w:commentRangeStart w:id="646"/>
      <w:r w:rsidR="0063153C">
        <w:t>ref?)</w:t>
      </w:r>
      <w:r w:rsidR="0063153C" w:rsidRPr="00753F01">
        <w:t>.</w:t>
      </w:r>
      <w:r w:rsidR="0063153C">
        <w:t xml:space="preserve"> </w:t>
      </w:r>
      <w:commentRangeEnd w:id="646"/>
      <w:r w:rsidR="0063153C">
        <w:rPr>
          <w:rStyle w:val="CommentReference"/>
          <w:rFonts w:asciiTheme="minorHAnsi" w:hAnsiTheme="minorHAnsi"/>
        </w:rPr>
        <w:commentReference w:id="646"/>
      </w:r>
    </w:p>
    <w:p w14:paraId="402101B2" w14:textId="2867BEDE" w:rsidR="003A7189" w:rsidRPr="006D4D2F" w:rsidRDefault="00837BBF" w:rsidP="006D4D2F">
      <w:pPr>
        <w:pStyle w:val="nrpsNormal"/>
      </w:pPr>
      <w:r w:rsidRPr="00753F01">
        <w:rPr>
          <w:i/>
          <w:color w:val="auto"/>
        </w:rPr>
        <w:t xml:space="preserve">What </w:t>
      </w:r>
      <w:r w:rsidR="00C07D2E" w:rsidRPr="00753F01">
        <w:rPr>
          <w:i/>
          <w:color w:val="auto"/>
        </w:rPr>
        <w:t xml:space="preserve">we know in </w:t>
      </w:r>
      <w:proofErr w:type="gramStart"/>
      <w:r w:rsidR="00C07D2E" w:rsidRPr="00753F01">
        <w:rPr>
          <w:i/>
          <w:color w:val="auto"/>
        </w:rPr>
        <w:t>Montana.—</w:t>
      </w:r>
      <w:proofErr w:type="gramEnd"/>
      <w:r w:rsidR="00C07D2E" w:rsidRPr="00753F01">
        <w:t xml:space="preserve">Rural risk factors for health disparities in Montana include geographic isolation, fewer health care providers, more health risk behaviors (such as binge drinking and unhealthy diets), lower socioeconomic status, and limited employment opportunities. </w:t>
      </w:r>
      <w:r w:rsidR="003A7189" w:rsidRPr="006D4D2F">
        <w:t xml:space="preserve">Rural Montanans, regardless of race or ethnicity, have higher mortality rates for </w:t>
      </w:r>
      <w:r w:rsidR="005E686F">
        <w:t xml:space="preserve">six </w:t>
      </w:r>
      <w:r w:rsidR="003A7189" w:rsidRPr="006D4D2F">
        <w:t xml:space="preserve">of the </w:t>
      </w:r>
      <w:r w:rsidR="005E686F">
        <w:t>ten</w:t>
      </w:r>
      <w:r w:rsidR="003A7189" w:rsidRPr="006D4D2F">
        <w:t xml:space="preserve"> leading causes of death, including heart disease, diabetes, and chronic liver disease, compared to residents of more urban counties </w:t>
      </w:r>
      <w:r w:rsidR="003A7189" w:rsidRPr="006D4D2F">
        <w:rPr>
          <w:highlight w:val="green"/>
        </w:rPr>
        <w:t>(</w:t>
      </w:r>
      <w:r w:rsidR="00C21AB3" w:rsidRPr="00C21AB3">
        <w:t xml:space="preserve">US </w:t>
      </w:r>
      <w:r w:rsidR="003A7189" w:rsidRPr="00C21AB3">
        <w:t>Census</w:t>
      </w:r>
      <w:r w:rsidR="00C21AB3" w:rsidRPr="00C21AB3">
        <w:t xml:space="preserve"> Bureau </w:t>
      </w:r>
      <w:r w:rsidR="003A7189" w:rsidRPr="00C21AB3">
        <w:t>2010</w:t>
      </w:r>
      <w:r w:rsidR="003A7189" w:rsidRPr="006D4D2F">
        <w:t xml:space="preserve">). The story becomes even more stark when focusing on Montana’s Native communities alone. The median age of death in Montana, for example, </w:t>
      </w:r>
      <w:commentRangeStart w:id="647"/>
      <w:r w:rsidR="003A7189" w:rsidRPr="006D4D2F">
        <w:t>is 15 years younger for American Indian men compared to White men, and 17 years younger for American Indian women compared to White women</w:t>
      </w:r>
      <w:commentRangeEnd w:id="647"/>
      <w:r w:rsidR="003A7189" w:rsidRPr="006D4D2F">
        <w:rPr>
          <w:rStyle w:val="CommentReference"/>
          <w:sz w:val="23"/>
          <w:szCs w:val="20"/>
        </w:rPr>
        <w:commentReference w:id="647"/>
      </w:r>
      <w:r w:rsidR="003A7189" w:rsidRPr="006D4D2F">
        <w:t>.</w:t>
      </w:r>
    </w:p>
    <w:p w14:paraId="415FF688" w14:textId="0D6EB6CF" w:rsidR="005D1438" w:rsidRPr="009B1547" w:rsidRDefault="005D1438" w:rsidP="00BE3898">
      <w:pPr>
        <w:pStyle w:val="nrpsHeading2"/>
      </w:pPr>
      <w:bookmarkStart w:id="648" w:name="_Toc34208674"/>
      <w:r w:rsidRPr="004F1477">
        <w:lastRenderedPageBreak/>
        <w:t xml:space="preserve">People with </w:t>
      </w:r>
      <w:r>
        <w:t>mental health issues</w:t>
      </w:r>
      <w:bookmarkEnd w:id="648"/>
    </w:p>
    <w:p w14:paraId="69CBD053" w14:textId="35721E82" w:rsidR="00D80C0F" w:rsidRDefault="005D1438" w:rsidP="00D80C0F">
      <w:pPr>
        <w:pStyle w:val="nrpsNormal"/>
      </w:pPr>
      <w:r w:rsidRPr="009B1547">
        <w:rPr>
          <w:i/>
          <w:color w:val="auto"/>
        </w:rPr>
        <w:t xml:space="preserve">Why it </w:t>
      </w:r>
      <w:proofErr w:type="gramStart"/>
      <w:r w:rsidRPr="009B1547">
        <w:rPr>
          <w:i/>
          <w:color w:val="auto"/>
        </w:rPr>
        <w:t>matters.—</w:t>
      </w:r>
      <w:proofErr w:type="gramEnd"/>
      <w:r w:rsidR="0063153C">
        <w:t>P</w:t>
      </w:r>
      <w:r>
        <w:t xml:space="preserve">eople living </w:t>
      </w:r>
      <w:r w:rsidRPr="00753F01">
        <w:t xml:space="preserve">with and learning about the consequences of climate change can </w:t>
      </w:r>
      <w:r>
        <w:t>experience</w:t>
      </w:r>
      <w:r w:rsidRPr="00753F01">
        <w:t xml:space="preserve"> stress, anxiety</w:t>
      </w:r>
      <w:r>
        <w:t>,</w:t>
      </w:r>
      <w:r w:rsidRPr="00753F01">
        <w:t xml:space="preserve"> and deep feelings of loss </w:t>
      </w:r>
      <w:r w:rsidRPr="003A16F4">
        <w:rPr>
          <w:highlight w:val="green"/>
        </w:rPr>
        <w:t>(</w:t>
      </w:r>
      <w:r w:rsidRPr="00753F01">
        <w:t xml:space="preserve">Clayton et al. 2017). </w:t>
      </w:r>
      <w:r w:rsidR="0063153C" w:rsidRPr="00167C18">
        <w:t xml:space="preserve">A 2018 Yale survey found that nearly 70% of Americans are “worried” about climate change, 29% are “very worried,” and 51% said they felt “helpless” </w:t>
      </w:r>
      <w:r w:rsidR="0063153C" w:rsidRPr="00167C18">
        <w:rPr>
          <w:highlight w:val="green"/>
        </w:rPr>
        <w:t>(</w:t>
      </w:r>
      <w:r w:rsidR="0063153C" w:rsidRPr="00167C18">
        <w:t>Climate Communications Yale 2018). Chronic conditions like depression and anxiety can be worsened by climate change with consequences ranging from minimal stress to clinical disorders such as post-</w:t>
      </w:r>
      <w:r w:rsidR="0063153C" w:rsidRPr="00D80C0F">
        <w:t xml:space="preserve">traumatic stress disorder and suicidal thoughts </w:t>
      </w:r>
      <w:r w:rsidR="0063153C" w:rsidRPr="00D80C0F">
        <w:rPr>
          <w:highlight w:val="green"/>
        </w:rPr>
        <w:t>(</w:t>
      </w:r>
      <w:r w:rsidR="0063153C" w:rsidRPr="00D80C0F">
        <w:t>USGCRP 2016).</w:t>
      </w:r>
      <w:r w:rsidR="00D80C0F">
        <w:t xml:space="preserve"> F</w:t>
      </w:r>
      <w:r w:rsidR="00D80C0F" w:rsidRPr="00D80C0F">
        <w:t>eelings of hopelessness, helplessness, apathy, denial, and fatalism associated with environmental change have become so prevalent as to have ea</w:t>
      </w:r>
      <w:r w:rsidR="00D80C0F">
        <w:t xml:space="preserve">rned their own diagnostic terms, including </w:t>
      </w:r>
      <w:r w:rsidR="00D80C0F" w:rsidRPr="00DC09EC">
        <w:rPr>
          <w:i/>
        </w:rPr>
        <w:t>climate grief</w:t>
      </w:r>
      <w:r w:rsidR="00D80C0F" w:rsidRPr="00DC09EC">
        <w:t xml:space="preserve">, </w:t>
      </w:r>
      <w:r w:rsidR="00D80C0F" w:rsidRPr="00DC09EC">
        <w:rPr>
          <w:i/>
        </w:rPr>
        <w:t>eco-anxiety</w:t>
      </w:r>
      <w:r w:rsidR="00D80C0F">
        <w:t xml:space="preserve">, and </w:t>
      </w:r>
      <w:r w:rsidR="00D80C0F" w:rsidRPr="00DC09EC">
        <w:rPr>
          <w:i/>
        </w:rPr>
        <w:t>solastalgia</w:t>
      </w:r>
      <w:r w:rsidR="00DC09EC">
        <w:t xml:space="preserve"> </w:t>
      </w:r>
      <w:r w:rsidR="00DC09EC" w:rsidRPr="005E686F">
        <w:rPr>
          <w:highlight w:val="green"/>
        </w:rPr>
        <w:t>(</w:t>
      </w:r>
      <w:r w:rsidR="00DC09EC">
        <w:t>Albrecht et al. 2007;</w:t>
      </w:r>
      <w:r w:rsidR="009D342A">
        <w:t xml:space="preserve"> Scher 2018; </w:t>
      </w:r>
      <w:r w:rsidR="00DC09EC">
        <w:t>Clayton et al. 2019; Time 11/21/2019)</w:t>
      </w:r>
      <w:r w:rsidR="005E686F">
        <w:t>.</w:t>
      </w:r>
    </w:p>
    <w:p w14:paraId="27B63005" w14:textId="1CFE4A4A" w:rsidR="005E686F" w:rsidRDefault="005D1438" w:rsidP="005D1438">
      <w:pPr>
        <w:pStyle w:val="nrpsNormal"/>
        <w:rPr>
          <w:i/>
          <w:color w:val="auto"/>
        </w:rPr>
      </w:pPr>
      <w:r w:rsidRPr="00753F01">
        <w:rPr>
          <w:i/>
          <w:color w:val="auto"/>
        </w:rPr>
        <w:t xml:space="preserve">What we know in </w:t>
      </w:r>
      <w:proofErr w:type="gramStart"/>
      <w:r w:rsidRPr="00753F01">
        <w:rPr>
          <w:i/>
          <w:color w:val="auto"/>
        </w:rPr>
        <w:t>Montana.—</w:t>
      </w:r>
      <w:commentRangeStart w:id="649"/>
      <w:proofErr w:type="gramEnd"/>
      <w:r w:rsidR="005E686F" w:rsidRPr="00C21AB3">
        <w:rPr>
          <w:i/>
          <w:color w:val="auto"/>
          <w:highlight w:val="yellow"/>
        </w:rPr>
        <w:t xml:space="preserve">_______ </w:t>
      </w:r>
      <w:r w:rsidR="005E686F" w:rsidRPr="00C21AB3">
        <w:rPr>
          <w:color w:val="auto"/>
          <w:highlight w:val="yellow"/>
        </w:rPr>
        <w:t>Need some text _______.</w:t>
      </w:r>
      <w:commentRangeEnd w:id="649"/>
      <w:r w:rsidR="005E686F" w:rsidRPr="00C21AB3">
        <w:rPr>
          <w:rStyle w:val="CommentReference"/>
          <w:rFonts w:asciiTheme="minorHAnsi" w:hAnsiTheme="minorHAnsi"/>
          <w:highlight w:val="yellow"/>
        </w:rPr>
        <w:commentReference w:id="649"/>
      </w:r>
    </w:p>
    <w:p w14:paraId="01E8C78D" w14:textId="0E99E618" w:rsidR="005D1438" w:rsidRPr="0054032D" w:rsidRDefault="005D1438" w:rsidP="005D1438">
      <w:pPr>
        <w:pStyle w:val="nrpsNormal"/>
      </w:pPr>
      <w:r>
        <w:t>Along with th</w:t>
      </w:r>
      <w:r w:rsidR="000943E2">
        <w:t xml:space="preserve">e mental health issues shared by many across Montana, </w:t>
      </w:r>
      <w:r>
        <w:t xml:space="preserve">tribal members may suffer </w:t>
      </w:r>
      <w:r w:rsidR="000943E2">
        <w:t xml:space="preserve">a </w:t>
      </w:r>
      <w:r>
        <w:t xml:space="preserve">unique </w:t>
      </w:r>
      <w:r w:rsidR="000943E2">
        <w:t xml:space="preserve">type of </w:t>
      </w:r>
      <w:r>
        <w:t>personal anguish</w:t>
      </w:r>
      <w:r w:rsidR="000943E2">
        <w:t xml:space="preserve">, one tied to tribal </w:t>
      </w:r>
      <w:r w:rsidR="00BE3898">
        <w:t>history, which</w:t>
      </w:r>
      <w:r w:rsidR="000943E2">
        <w:t xml:space="preserve"> </w:t>
      </w:r>
      <w:r>
        <w:t>changes brought by climate change</w:t>
      </w:r>
      <w:r w:rsidR="000943E2">
        <w:t xml:space="preserve"> can exacerbate</w:t>
      </w:r>
      <w:r>
        <w:t xml:space="preserve">. </w:t>
      </w:r>
      <w:r w:rsidR="000943E2">
        <w:t>I</w:t>
      </w:r>
      <w:r w:rsidRPr="0054032D">
        <w:t xml:space="preserve">n a study conducted primarily by Crow Tribal members, 26 Tribal Elders were interviewed about the impacts of climate change on local ecosystems and community health. Nearly all participants described a sense of loss in relation to the impacts from changing climate and environmental conditions on their land. They write </w:t>
      </w:r>
      <w:r w:rsidRPr="00D706BA">
        <w:rPr>
          <w:highlight w:val="green"/>
        </w:rPr>
        <w:t>(</w:t>
      </w:r>
      <w:r w:rsidRPr="0054032D">
        <w:t>Martin et al. 2020):</w:t>
      </w:r>
    </w:p>
    <w:p w14:paraId="5A3C198E" w14:textId="77777777" w:rsidR="005D1438" w:rsidRDefault="005D1438" w:rsidP="005D1438">
      <w:pPr>
        <w:pStyle w:val="nrpsnormalindentitalicsSB"/>
      </w:pPr>
      <w:r>
        <w:t xml:space="preserve">For us, and perhaps for many other indigenous people, the changes aren’t simply unfamiliar alterations in our home environment causing discomfort—they are direct threats to our ability to carry on the traditional practices which define us as a people. It is history repeating itself in an even more insidious way. We lost </w:t>
      </w:r>
      <w:proofErr w:type="gramStart"/>
      <w:r>
        <w:t>the majority of</w:t>
      </w:r>
      <w:proofErr w:type="gramEnd"/>
      <w:r>
        <w:t xml:space="preserve"> our lands through treaties and Congressional acts. We lost generations of raising and educating our own children through federal boarding schools starting in the 1880s. We have since lost the upper Bighorn River to Yellowtail Dam, agricultural and recreational lands to non-Tribal members, much of our traditional diet—the list goes on. Now, even though we live in our traditional territory, the changes in climate are changing our homelands all around us, and this time there is no single enemy to fight.  </w:t>
      </w:r>
    </w:p>
    <w:p w14:paraId="4C61AC28" w14:textId="2ECB09D6" w:rsidR="00005611" w:rsidRPr="00031EDB" w:rsidRDefault="00005611" w:rsidP="0030650E">
      <w:pPr>
        <w:pStyle w:val="nrpsHeading2"/>
      </w:pPr>
      <w:bookmarkStart w:id="650" w:name="_Toc34208675"/>
      <w:r w:rsidRPr="00C867A1">
        <w:t xml:space="preserve">What </w:t>
      </w:r>
      <w:r w:rsidR="00011C0B" w:rsidRPr="00C867A1">
        <w:t>c</w:t>
      </w:r>
      <w:r w:rsidRPr="00C867A1">
        <w:t xml:space="preserve">onclusions </w:t>
      </w:r>
      <w:r w:rsidR="00011C0B" w:rsidRPr="00C867A1">
        <w:t>c</w:t>
      </w:r>
      <w:r w:rsidRPr="00C867A1">
        <w:t xml:space="preserve">an we </w:t>
      </w:r>
      <w:r w:rsidR="00011C0B" w:rsidRPr="00C867A1">
        <w:t>dr</w:t>
      </w:r>
      <w:r w:rsidRPr="00C867A1">
        <w:t>aw?</w:t>
      </w:r>
      <w:bookmarkEnd w:id="650"/>
    </w:p>
    <w:p w14:paraId="49101ED6" w14:textId="2E30EDFC" w:rsidR="00B46A68" w:rsidRDefault="0045217D" w:rsidP="000943E2">
      <w:pPr>
        <w:pStyle w:val="nrpsNormal"/>
        <w:rPr>
          <w:rStyle w:val="nrpsHeading1Char"/>
          <w:rFonts w:cs="Arial"/>
          <w:smallCaps/>
          <w:sz w:val="24"/>
          <w:szCs w:val="28"/>
        </w:rPr>
      </w:pPr>
      <w:r w:rsidRPr="00031EDB">
        <w:t xml:space="preserve">The 2017 Montana Climate Assessment </w:t>
      </w:r>
      <w:r w:rsidRPr="00A75F39">
        <w:rPr>
          <w:highlight w:val="green"/>
        </w:rPr>
        <w:t>(</w:t>
      </w:r>
      <w:r>
        <w:t xml:space="preserve">Whitlock et al. 2017) </w:t>
      </w:r>
      <w:r w:rsidRPr="00031EDB">
        <w:t>finds that Montana will experience more 90-degree+ heat days,</w:t>
      </w:r>
      <w:r>
        <w:t xml:space="preserve"> increased wildfires,</w:t>
      </w:r>
      <w:r w:rsidRPr="00031EDB">
        <w:t xml:space="preserve"> more spring flooding, and less water available with more drought during the late growing season. </w:t>
      </w:r>
      <w:r w:rsidR="001B5F2D">
        <w:t xml:space="preserve">Given this </w:t>
      </w:r>
      <w:r w:rsidRPr="00031EDB">
        <w:t>knowledge, communities</w:t>
      </w:r>
      <w:r w:rsidRPr="00B83125">
        <w:t xml:space="preserve"> need to take action now to protect the health of Montana’s residents most vulnerable to </w:t>
      </w:r>
      <w:r w:rsidR="001B5F2D">
        <w:t xml:space="preserve">impacts of climate change: </w:t>
      </w:r>
      <w:commentRangeStart w:id="651"/>
      <w:r w:rsidRPr="00B83125">
        <w:t xml:space="preserve">children, </w:t>
      </w:r>
      <w:commentRangeEnd w:id="651"/>
      <w:r w:rsidR="001B5F2D">
        <w:rPr>
          <w:rStyle w:val="CommentReference"/>
          <w:rFonts w:asciiTheme="minorHAnsi" w:hAnsiTheme="minorHAnsi"/>
        </w:rPr>
        <w:commentReference w:id="651"/>
      </w:r>
      <w:r w:rsidRPr="00B83125">
        <w:t>the poor</w:t>
      </w:r>
      <w:r>
        <w:t>,</w:t>
      </w:r>
      <w:r w:rsidRPr="00B83125">
        <w:t xml:space="preserve"> the elderly, people with chronic illnesses, </w:t>
      </w:r>
      <w:r>
        <w:t>people who make their living</w:t>
      </w:r>
      <w:r w:rsidRPr="00B83125">
        <w:t xml:space="preserve"> outdoors, </w:t>
      </w:r>
      <w:r w:rsidR="001B5F2D" w:rsidRPr="00B83125">
        <w:t>rural Montanans with poor access to health care</w:t>
      </w:r>
      <w:r w:rsidR="001B5F2D">
        <w:t xml:space="preserve">, and </w:t>
      </w:r>
      <w:r>
        <w:t>Native communities with significant traditional and subsistence ties to the land</w:t>
      </w:r>
      <w:r w:rsidRPr="00B83125">
        <w:t xml:space="preserve">. The next section </w:t>
      </w:r>
      <w:r>
        <w:t>helps</w:t>
      </w:r>
      <w:r w:rsidRPr="00B83125">
        <w:t xml:space="preserve"> set systems in place </w:t>
      </w:r>
      <w:r>
        <w:t>for how community members, medical clinic,</w:t>
      </w:r>
      <w:r w:rsidR="001B5F2D">
        <w:t xml:space="preserve"> public health programs, </w:t>
      </w:r>
      <w:proofErr w:type="gramStart"/>
      <w:r w:rsidR="001B5F2D">
        <w:t xml:space="preserve">and </w:t>
      </w:r>
      <w:r>
        <w:t xml:space="preserve"> </w:t>
      </w:r>
      <w:r w:rsidRPr="00806FC3">
        <w:t>city</w:t>
      </w:r>
      <w:proofErr w:type="gramEnd"/>
      <w:r w:rsidR="001B5F2D">
        <w:t xml:space="preserve">, state, and tribal planners </w:t>
      </w:r>
      <w:r w:rsidRPr="00806FC3">
        <w:t xml:space="preserve">can respond now to address these inequities. </w:t>
      </w:r>
      <w:bookmarkStart w:id="652" w:name="_Toc28791822"/>
      <w:r w:rsidR="00B46A68">
        <w:rPr>
          <w:rStyle w:val="nrpsHeading1Char"/>
          <w:b w:val="0"/>
          <w:sz w:val="24"/>
          <w:szCs w:val="28"/>
        </w:rPr>
        <w:br w:type="page"/>
      </w:r>
    </w:p>
    <w:p w14:paraId="03AA44A8" w14:textId="5588DD45" w:rsidR="0045217D" w:rsidRPr="00DD7BC4" w:rsidRDefault="00B46A68" w:rsidP="00B46A68">
      <w:pPr>
        <w:pStyle w:val="nrpsHeading2"/>
        <w:rPr>
          <w:rStyle w:val="nrpsHeading1Char"/>
          <w:b/>
          <w:sz w:val="24"/>
          <w:szCs w:val="28"/>
        </w:rPr>
      </w:pPr>
      <w:bookmarkStart w:id="653" w:name="_Toc34208676"/>
      <w:commentRangeStart w:id="654"/>
      <w:commentRangeEnd w:id="654"/>
      <w:r>
        <w:rPr>
          <w:rStyle w:val="CommentReference"/>
          <w:rFonts w:ascii="Times New Roman" w:eastAsiaTheme="minorHAnsi" w:hAnsi="Times New Roman" w:cstheme="minorBidi"/>
          <w:b w:val="0"/>
          <w:smallCaps w:val="0"/>
        </w:rPr>
        <w:lastRenderedPageBreak/>
        <w:commentReference w:id="654"/>
      </w:r>
      <w:commentRangeStart w:id="655"/>
      <w:commentRangeStart w:id="656"/>
      <w:r w:rsidR="0045217D" w:rsidRPr="00DD7BC4">
        <w:rPr>
          <w:rStyle w:val="nrpsHeading1Char"/>
          <w:b/>
          <w:sz w:val="24"/>
          <w:szCs w:val="28"/>
        </w:rPr>
        <w:t xml:space="preserve">Literature Cited </w:t>
      </w:r>
      <w:commentRangeEnd w:id="655"/>
      <w:r w:rsidR="0045217D" w:rsidRPr="00DD7BC4">
        <w:rPr>
          <w:rStyle w:val="CommentReference"/>
          <w:rFonts w:ascii="Times New Roman" w:eastAsiaTheme="minorHAnsi" w:hAnsi="Times New Roman" w:cstheme="minorBidi"/>
          <w:b w:val="0"/>
          <w:smallCaps w:val="0"/>
        </w:rPr>
        <w:commentReference w:id="655"/>
      </w:r>
      <w:bookmarkEnd w:id="652"/>
      <w:commentRangeEnd w:id="656"/>
      <w:r w:rsidR="0045217D">
        <w:rPr>
          <w:rStyle w:val="CommentReference"/>
          <w:rFonts w:ascii="Times New Roman" w:eastAsiaTheme="minorHAnsi" w:hAnsi="Times New Roman" w:cstheme="minorBidi"/>
          <w:b w:val="0"/>
          <w:smallCaps w:val="0"/>
        </w:rPr>
        <w:commentReference w:id="656"/>
      </w:r>
      <w:bookmarkEnd w:id="653"/>
    </w:p>
    <w:p w14:paraId="1EA9AB0F" w14:textId="2AF58EA6" w:rsidR="00D301DB" w:rsidRDefault="00713191" w:rsidP="00D301DB">
      <w:pPr>
        <w:pStyle w:val="nrpsLiteraturecited"/>
      </w:pPr>
      <w:r>
        <w:rPr>
          <w:highlight w:val="green"/>
        </w:rPr>
        <w:t xml:space="preserve"> </w:t>
      </w:r>
      <w:r w:rsidR="00D301DB">
        <w:rPr>
          <w:highlight w:val="green"/>
        </w:rPr>
        <w:t>[</w:t>
      </w:r>
      <w:r w:rsidR="007B4328" w:rsidRPr="007B4328">
        <w:rPr>
          <w:highlight w:val="green"/>
        </w:rPr>
        <w:t>A</w:t>
      </w:r>
      <w:r w:rsidR="007B4328" w:rsidRPr="00D301DB">
        <w:t>CLU</w:t>
      </w:r>
      <w:r w:rsidR="00D301DB">
        <w:t>MT] American Civil Liberties Union of Montana</w:t>
      </w:r>
      <w:r w:rsidR="007B4328" w:rsidRPr="00D301DB">
        <w:t xml:space="preserve">. 2015. </w:t>
      </w:r>
      <w:r w:rsidR="00D301DB">
        <w:t xml:space="preserve">Locked in the past—Montana's jails in crisis. [internal report] 74 p. Available online </w:t>
      </w:r>
      <w:hyperlink r:id="rId133" w:history="1">
        <w:r w:rsidR="00D301DB">
          <w:t>https://www.aclumontana.org/sites/default/files/field_documents/2015-aclu-jail-report.pdf</w:t>
        </w:r>
      </w:hyperlink>
      <w:r w:rsidR="00D301DB">
        <w:t>. Accessed 28 Feb 2020.</w:t>
      </w:r>
    </w:p>
    <w:p w14:paraId="43A1F2A8" w14:textId="676553BB" w:rsidR="000943E2" w:rsidRDefault="00E75F2E" w:rsidP="000943E2">
      <w:pPr>
        <w:pStyle w:val="nrpsLiteraturecited"/>
        <w:rPr>
          <w:highlight w:val="green"/>
        </w:rPr>
      </w:pPr>
      <w:hyperlink r:id="rId134" w:history="1">
        <w:r w:rsidR="000943E2" w:rsidRPr="000943E2">
          <w:rPr>
            <w:rStyle w:val="Hyperlink"/>
            <w:color w:val="000000" w:themeColor="text1"/>
            <w:highlight w:val="green"/>
            <w:u w:val="none"/>
          </w:rPr>
          <w:t>A</w:t>
        </w:r>
        <w:r w:rsidR="000943E2" w:rsidRPr="00DC09EC">
          <w:rPr>
            <w:rStyle w:val="Hyperlink"/>
            <w:color w:val="000000" w:themeColor="text1"/>
            <w:u w:val="none"/>
          </w:rPr>
          <w:t>lbrecht G</w:t>
        </w:r>
      </w:hyperlink>
      <w:r w:rsidR="000943E2" w:rsidRPr="00DC09EC">
        <w:t>1, </w:t>
      </w:r>
      <w:hyperlink r:id="rId135" w:history="1">
        <w:r w:rsidR="000943E2" w:rsidRPr="00DC09EC">
          <w:rPr>
            <w:rStyle w:val="Hyperlink"/>
            <w:color w:val="000000" w:themeColor="text1"/>
            <w:u w:val="none"/>
          </w:rPr>
          <w:t>Sartore GM</w:t>
        </w:r>
      </w:hyperlink>
      <w:r w:rsidR="000943E2" w:rsidRPr="00DC09EC">
        <w:t>, </w:t>
      </w:r>
      <w:hyperlink r:id="rId136" w:history="1">
        <w:r w:rsidR="000943E2" w:rsidRPr="00DC09EC">
          <w:rPr>
            <w:rStyle w:val="Hyperlink"/>
            <w:color w:val="000000" w:themeColor="text1"/>
            <w:u w:val="none"/>
          </w:rPr>
          <w:t>Connor L</w:t>
        </w:r>
      </w:hyperlink>
      <w:r w:rsidR="000943E2" w:rsidRPr="00DC09EC">
        <w:t>, </w:t>
      </w:r>
      <w:hyperlink r:id="rId137" w:history="1">
        <w:r w:rsidR="000943E2" w:rsidRPr="00DC09EC">
          <w:rPr>
            <w:rStyle w:val="Hyperlink"/>
            <w:color w:val="000000" w:themeColor="text1"/>
            <w:u w:val="none"/>
          </w:rPr>
          <w:t>Higginbotham N</w:t>
        </w:r>
      </w:hyperlink>
      <w:r w:rsidR="000943E2" w:rsidRPr="00DC09EC">
        <w:t>, </w:t>
      </w:r>
      <w:hyperlink r:id="rId138" w:history="1">
        <w:r w:rsidR="000943E2" w:rsidRPr="00DC09EC">
          <w:rPr>
            <w:rStyle w:val="Hyperlink"/>
            <w:color w:val="000000" w:themeColor="text1"/>
            <w:u w:val="none"/>
          </w:rPr>
          <w:t>Freeman S</w:t>
        </w:r>
      </w:hyperlink>
      <w:r w:rsidR="000943E2" w:rsidRPr="00DC09EC">
        <w:t>, </w:t>
      </w:r>
      <w:hyperlink r:id="rId139" w:history="1">
        <w:r w:rsidR="000943E2" w:rsidRPr="00DC09EC">
          <w:rPr>
            <w:rStyle w:val="Hyperlink"/>
            <w:color w:val="000000" w:themeColor="text1"/>
            <w:u w:val="none"/>
          </w:rPr>
          <w:t>Kelly B</w:t>
        </w:r>
      </w:hyperlink>
      <w:r w:rsidR="000943E2" w:rsidRPr="00DC09EC">
        <w:t>, </w:t>
      </w:r>
      <w:hyperlink r:id="rId140" w:history="1">
        <w:r w:rsidR="000943E2" w:rsidRPr="00DC09EC">
          <w:rPr>
            <w:rStyle w:val="Hyperlink"/>
            <w:color w:val="000000" w:themeColor="text1"/>
            <w:u w:val="none"/>
          </w:rPr>
          <w:t>Stain H</w:t>
        </w:r>
      </w:hyperlink>
      <w:r w:rsidR="000943E2" w:rsidRPr="00DC09EC">
        <w:t>, </w:t>
      </w:r>
      <w:hyperlink r:id="rId141" w:history="1">
        <w:r w:rsidR="000943E2" w:rsidRPr="00DC09EC">
          <w:rPr>
            <w:rStyle w:val="Hyperlink"/>
            <w:color w:val="000000" w:themeColor="text1"/>
            <w:u w:val="none"/>
          </w:rPr>
          <w:t>Tonna A</w:t>
        </w:r>
      </w:hyperlink>
      <w:r w:rsidR="000943E2" w:rsidRPr="00DC09EC">
        <w:t>, </w:t>
      </w:r>
      <w:hyperlink r:id="rId142" w:history="1">
        <w:r w:rsidR="000943E2" w:rsidRPr="00DC09EC">
          <w:rPr>
            <w:rStyle w:val="Hyperlink"/>
            <w:color w:val="000000" w:themeColor="text1"/>
            <w:u w:val="none"/>
          </w:rPr>
          <w:t>Pollard G</w:t>
        </w:r>
      </w:hyperlink>
      <w:r w:rsidR="000943E2" w:rsidRPr="00DC09EC">
        <w:t xml:space="preserve">. </w:t>
      </w:r>
      <w:r w:rsidR="000943E2">
        <w:t xml:space="preserve">2007. </w:t>
      </w:r>
      <w:r w:rsidR="000943E2" w:rsidRPr="00DC09EC">
        <w:t xml:space="preserve">Solastalgia: the distress caused by environmental change. </w:t>
      </w:r>
      <w:hyperlink r:id="rId143" w:tooltip="Australasian psychiatry : bulletin of Royal Australian and New Zealand College of Psychiatrists." w:history="1">
        <w:r w:rsidR="000943E2" w:rsidRPr="00DC09EC">
          <w:rPr>
            <w:rStyle w:val="Hyperlink"/>
            <w:color w:val="000000" w:themeColor="text1"/>
            <w:u w:val="none"/>
          </w:rPr>
          <w:t>Australas Psychiatry</w:t>
        </w:r>
      </w:hyperlink>
      <w:r w:rsidR="000943E2" w:rsidRPr="00DC09EC">
        <w:t> </w:t>
      </w:r>
      <w:r w:rsidR="000943E2">
        <w:t>1</w:t>
      </w:r>
      <w:r w:rsidR="000943E2" w:rsidRPr="00DC09EC">
        <w:t>5</w:t>
      </w:r>
      <w:r w:rsidR="000943E2">
        <w:t>(</w:t>
      </w:r>
      <w:r w:rsidR="000943E2" w:rsidRPr="00DC09EC">
        <w:t>Suppl 1</w:t>
      </w:r>
      <w:proofErr w:type="gramStart"/>
      <w:r w:rsidR="000943E2">
        <w:t>)</w:t>
      </w:r>
      <w:r w:rsidR="000943E2" w:rsidRPr="00DC09EC">
        <w:t>:S</w:t>
      </w:r>
      <w:proofErr w:type="gramEnd"/>
      <w:r w:rsidR="000943E2" w:rsidRPr="00DC09EC">
        <w:t xml:space="preserve">95-8. </w:t>
      </w:r>
      <w:r w:rsidR="000943E2">
        <w:t>doi</w:t>
      </w:r>
      <w:r w:rsidR="000943E2" w:rsidRPr="00DC09EC">
        <w:t>:</w:t>
      </w:r>
      <w:hyperlink r:id="rId144" w:tgtFrame="_blank" w:history="1">
        <w:r w:rsidR="000943E2" w:rsidRPr="00DC09EC">
          <w:rPr>
            <w:rStyle w:val="Hyperlink"/>
            <w:color w:val="000000" w:themeColor="text1"/>
            <w:u w:val="none"/>
          </w:rPr>
          <w:t>10.1080/10398560701701288</w:t>
        </w:r>
      </w:hyperlink>
    </w:p>
    <w:p w14:paraId="373BAD8B" w14:textId="01B9A35D" w:rsidR="007B4328" w:rsidRPr="00CA5F16" w:rsidRDefault="007B4328" w:rsidP="00CA5F16">
      <w:pPr>
        <w:pStyle w:val="nrpsLiteraturecited"/>
      </w:pPr>
      <w:r w:rsidRPr="00CA5F16">
        <w:rPr>
          <w:highlight w:val="green"/>
        </w:rPr>
        <w:t>B</w:t>
      </w:r>
      <w:r w:rsidRPr="00CA5F16">
        <w:t xml:space="preserve">albus JM, Malina </w:t>
      </w:r>
      <w:r w:rsidR="00CA5F16" w:rsidRPr="00CA5F16">
        <w:t>C</w:t>
      </w:r>
      <w:r w:rsidRPr="00CA5F16">
        <w:t>. 2009. Identifying vulnerable subpopulations for climate change health effects in the U</w:t>
      </w:r>
      <w:r w:rsidR="00CA5F16" w:rsidRPr="00CA5F16">
        <w:t xml:space="preserve">nited States. </w:t>
      </w:r>
      <w:r w:rsidRPr="00CA5F16">
        <w:t>Journal of Occupational and Environmental Medicine 51</w:t>
      </w:r>
      <w:r w:rsidR="00CA5F16" w:rsidRPr="00CA5F16">
        <w:t>(</w:t>
      </w:r>
      <w:r w:rsidRPr="00CA5F16">
        <w:t xml:space="preserve">1):33-7. </w:t>
      </w:r>
      <w:r w:rsidR="00CA5F16" w:rsidRPr="00CA5F16">
        <w:t>doi: 10.1097/JOM.0b013e318193e12e.</w:t>
      </w:r>
    </w:p>
    <w:p w14:paraId="077D8B03" w14:textId="60DC5CDD" w:rsidR="007B4328" w:rsidRDefault="007B4328" w:rsidP="00A12FCF">
      <w:pPr>
        <w:pStyle w:val="nrpsLiteraturecited"/>
      </w:pPr>
      <w:r w:rsidRPr="00A12FCF">
        <w:rPr>
          <w:highlight w:val="green"/>
        </w:rPr>
        <w:t>B</w:t>
      </w:r>
      <w:r w:rsidRPr="00A12FCF">
        <w:t>ell ML, Zanobetti A, Dominici F. 2014. Who is more affected by ozone pollution? A systematic review and meta-analysis</w:t>
      </w:r>
      <w:r w:rsidR="00575368" w:rsidRPr="00A12FCF">
        <w:t xml:space="preserve">. </w:t>
      </w:r>
      <w:r w:rsidRPr="00A12FCF">
        <w:t xml:space="preserve">American Journal of Epidemiology </w:t>
      </w:r>
      <w:r w:rsidR="00A12FCF">
        <w:t>180</w:t>
      </w:r>
      <w:r w:rsidRPr="00A12FCF">
        <w:t>(</w:t>
      </w:r>
      <w:r w:rsidR="00A12FCF">
        <w:t>1):</w:t>
      </w:r>
      <w:r w:rsidR="00A12FCF" w:rsidRPr="00A12FCF">
        <w:t>15–28</w:t>
      </w:r>
      <w:r w:rsidR="00A12FCF">
        <w:t>.</w:t>
      </w:r>
    </w:p>
    <w:p w14:paraId="2ED8648D" w14:textId="344BC44D" w:rsidR="0048233E" w:rsidRDefault="0048233E" w:rsidP="00A00F66">
      <w:pPr>
        <w:pStyle w:val="nrpsLiteraturecited"/>
      </w:pPr>
      <w:r w:rsidRPr="0048233E">
        <w:rPr>
          <w:highlight w:val="green"/>
        </w:rPr>
        <w:t>B</w:t>
      </w:r>
      <w:r w:rsidRPr="0048233E">
        <w:t xml:space="preserve">ennett </w:t>
      </w:r>
      <w:r w:rsidR="00A00F66">
        <w:t>TM</w:t>
      </w:r>
      <w:r w:rsidRPr="0048233E">
        <w:t>B, Maynard</w:t>
      </w:r>
      <w:r>
        <w:t xml:space="preserve"> </w:t>
      </w:r>
      <w:r w:rsidRPr="0048233E">
        <w:t>NG, Cochran P, Gough R, Lynn K, Maldonado J, Voggesser G, Wotkyns S</w:t>
      </w:r>
      <w:r w:rsidR="00A00F66">
        <w:t>, Cozzetto K</w:t>
      </w:r>
      <w:r w:rsidRPr="0048233E">
        <w:t>.</w:t>
      </w:r>
      <w:r w:rsidR="00A00F66">
        <w:t xml:space="preserve"> 2014. Indigenous Peoples, Lands, and Resources [chapter</w:t>
      </w:r>
      <w:r w:rsidR="00A00F66" w:rsidRPr="00022701">
        <w:t xml:space="preserve">]. </w:t>
      </w:r>
      <w:r w:rsidR="00022701" w:rsidRPr="00022701">
        <w:t>In</w:t>
      </w:r>
      <w:r w:rsidR="00022701">
        <w:t>:</w:t>
      </w:r>
      <w:r w:rsidR="00022701" w:rsidRPr="00022701">
        <w:t xml:space="preserve"> Melillo</w:t>
      </w:r>
      <w:r w:rsidR="00022701">
        <w:t xml:space="preserve"> JM, Richmond TC, Yohe GW, eds. 2014: climate change impacts in the United States: the third national climate assessment. Was</w:t>
      </w:r>
      <w:r w:rsidR="00A00F66">
        <w:t>hington DC:</w:t>
      </w:r>
      <w:r w:rsidRPr="0048233E">
        <w:t xml:space="preserve">US Global Change Research Program. Available </w:t>
      </w:r>
      <w:r w:rsidR="00A00F66">
        <w:t>online</w:t>
      </w:r>
      <w:r w:rsidRPr="0048233E">
        <w:t xml:space="preserve"> https://nca2014.globalchange.gov/highlights/repor</w:t>
      </w:r>
      <w:r w:rsidR="00A00F66">
        <w:t>t-findings/indigenous-peoples. Accessed 29 Feb 2020.</w:t>
      </w:r>
    </w:p>
    <w:p w14:paraId="38B5F898" w14:textId="0EBDDD4F" w:rsidR="0011532F" w:rsidRPr="00292CEF" w:rsidRDefault="00292CEF" w:rsidP="00292CEF">
      <w:pPr>
        <w:pStyle w:val="nrpsLiteraturecited"/>
        <w:rPr>
          <w:highlight w:val="green"/>
        </w:rPr>
      </w:pPr>
      <w:r w:rsidRPr="00A12FCF">
        <w:rPr>
          <w:highlight w:val="green"/>
        </w:rPr>
        <w:t>B</w:t>
      </w:r>
      <w:r w:rsidRPr="00292CEF">
        <w:t>rennan</w:t>
      </w:r>
      <w:r>
        <w:t xml:space="preserve"> M</w:t>
      </w:r>
      <w:r w:rsidRPr="00292CEF">
        <w:t>, O’Keeffe</w:t>
      </w:r>
      <w:r>
        <w:t xml:space="preserve"> ST</w:t>
      </w:r>
      <w:r w:rsidRPr="00292CEF">
        <w:t>, Mulkerrin</w:t>
      </w:r>
      <w:r>
        <w:t xml:space="preserve"> EC</w:t>
      </w:r>
      <w:r w:rsidRPr="00292CEF">
        <w:t>. 2019. Dehydration and renal failure in older persons during heatwaves-predictable, hard to identify but preventable? Age and Ageing 48(5)615–8.</w:t>
      </w:r>
    </w:p>
    <w:p w14:paraId="26F2920B" w14:textId="24961DEC" w:rsidR="007B4328" w:rsidRPr="00A12FCF" w:rsidRDefault="00EF5CB5" w:rsidP="007B4328">
      <w:pPr>
        <w:pStyle w:val="nrpsLiteraturecited"/>
      </w:pPr>
      <w:r>
        <w:rPr>
          <w:highlight w:val="green"/>
        </w:rPr>
        <w:t xml:space="preserve"> </w:t>
      </w:r>
      <w:r w:rsidR="00A12FCF">
        <w:rPr>
          <w:highlight w:val="green"/>
        </w:rPr>
        <w:t>[</w:t>
      </w:r>
      <w:r w:rsidR="007B4328" w:rsidRPr="007B4328">
        <w:rPr>
          <w:highlight w:val="green"/>
        </w:rPr>
        <w:t>C</w:t>
      </w:r>
      <w:r w:rsidR="007B4328" w:rsidRPr="00A12FCF">
        <w:t>DC</w:t>
      </w:r>
      <w:r w:rsidR="00A12FCF">
        <w:t>]</w:t>
      </w:r>
      <w:r w:rsidR="007B4328" w:rsidRPr="00A12FCF">
        <w:t xml:space="preserve"> Centers for Disease Control and Prevention</w:t>
      </w:r>
      <w:r w:rsidR="00A12FCF">
        <w:t>. 2011. [</w:t>
      </w:r>
      <w:commentRangeStart w:id="657"/>
      <w:r w:rsidR="00A12FCF">
        <w:t>internal report</w:t>
      </w:r>
      <w:commentRangeEnd w:id="657"/>
      <w:r w:rsidR="00F30C86">
        <w:rPr>
          <w:rStyle w:val="CommentReference"/>
          <w:rFonts w:asciiTheme="minorHAnsi" w:hAnsiTheme="minorHAnsi"/>
        </w:rPr>
        <w:commentReference w:id="657"/>
      </w:r>
      <w:r w:rsidR="00A12FCF">
        <w:t xml:space="preserve">] </w:t>
      </w:r>
      <w:r w:rsidR="00A12FCF" w:rsidRPr="00A12FCF">
        <w:t>Morbidity and Mortality Weekly Report</w:t>
      </w:r>
      <w:r w:rsidR="00F30C86">
        <w:t xml:space="preserve"> vol. 60. </w:t>
      </w:r>
      <w:r w:rsidR="007B4328" w:rsidRPr="00A12FCF">
        <w:t xml:space="preserve">CDC </w:t>
      </w:r>
      <w:r w:rsidR="00A12FCF">
        <w:t>h</w:t>
      </w:r>
      <w:r w:rsidR="007B4328" w:rsidRPr="00A12FCF">
        <w:t xml:space="preserve">ealth </w:t>
      </w:r>
      <w:r w:rsidR="00A12FCF">
        <w:t>d</w:t>
      </w:r>
      <w:r w:rsidR="007B4328" w:rsidRPr="00A12FCF">
        <w:t xml:space="preserve">isparities and </w:t>
      </w:r>
      <w:r w:rsidR="00A12FCF">
        <w:t>i</w:t>
      </w:r>
      <w:r w:rsidR="007B4328" w:rsidRPr="00A12FCF">
        <w:t xml:space="preserve">nequalities </w:t>
      </w:r>
      <w:r w:rsidR="00A12FCF">
        <w:t>r</w:t>
      </w:r>
      <w:r w:rsidR="007B4328" w:rsidRPr="00A12FCF">
        <w:t>eport</w:t>
      </w:r>
      <w:r w:rsidR="00A12FCF">
        <w:t>—</w:t>
      </w:r>
      <w:r w:rsidR="007B4328" w:rsidRPr="00A12FCF">
        <w:t>United States, 2011</w:t>
      </w:r>
      <w:r w:rsidR="00A12FCF">
        <w:t>.</w:t>
      </w:r>
      <w:r w:rsidR="007B4328" w:rsidRPr="00A12FCF">
        <w:t xml:space="preserve"> </w:t>
      </w:r>
      <w:r w:rsidR="00A12FCF">
        <w:t xml:space="preserve">116 p. Available online </w:t>
      </w:r>
      <w:r w:rsidR="00A12FCF" w:rsidRPr="00F30C86">
        <w:t>http://www.cdc.gov/mmwr/pdf/other/su6001.pdf</w:t>
      </w:r>
      <w:r w:rsidR="00A12FCF">
        <w:t>. Accessed 29 Feb 2020.</w:t>
      </w:r>
    </w:p>
    <w:p w14:paraId="6FFE0B6F" w14:textId="3DBB1E32" w:rsidR="00027B1C" w:rsidRPr="00027B1C" w:rsidRDefault="00027B1C" w:rsidP="00027B1C">
      <w:pPr>
        <w:pStyle w:val="nrpsLiteraturecited"/>
      </w:pPr>
      <w:r w:rsidRPr="00027B1C">
        <w:rPr>
          <w:highlight w:val="green"/>
        </w:rPr>
        <w:t>C</w:t>
      </w:r>
      <w:r w:rsidRPr="00027B1C">
        <w:t xml:space="preserve">ity of Roundup. [undated]. Floods of 2011. Available online </w:t>
      </w:r>
      <w:hyperlink r:id="rId145" w:history="1">
        <w:r w:rsidR="00292CEF" w:rsidRPr="0080523D">
          <w:rPr>
            <w:rStyle w:val="Hyperlink"/>
          </w:rPr>
          <w:t>http://www.roundupmontana.net/flood-2011.html</w:t>
        </w:r>
      </w:hyperlink>
      <w:r w:rsidRPr="00027B1C">
        <w:t>. Accessed 28 Feb 2020.</w:t>
      </w:r>
    </w:p>
    <w:p w14:paraId="664D2FD2" w14:textId="6A05141D" w:rsidR="000943E2" w:rsidRDefault="000943E2" w:rsidP="007B4328">
      <w:pPr>
        <w:pStyle w:val="nrpsLiteraturecited"/>
      </w:pPr>
      <w:r w:rsidRPr="000943E2">
        <w:rPr>
          <w:rStyle w:val="HTMLCite"/>
          <w:i w:val="0"/>
          <w:iCs w:val="0"/>
          <w:highlight w:val="green"/>
        </w:rPr>
        <w:t>C</w:t>
      </w:r>
      <w:r w:rsidRPr="00DC09EC">
        <w:rPr>
          <w:rStyle w:val="HTMLCite"/>
          <w:i w:val="0"/>
          <w:iCs w:val="0"/>
        </w:rPr>
        <w:t>layton</w:t>
      </w:r>
      <w:r>
        <w:rPr>
          <w:rStyle w:val="HTMLCite"/>
          <w:i w:val="0"/>
          <w:iCs w:val="0"/>
        </w:rPr>
        <w:t xml:space="preserve"> </w:t>
      </w:r>
      <w:r w:rsidRPr="00DC09EC">
        <w:rPr>
          <w:rStyle w:val="HTMLCite"/>
          <w:i w:val="0"/>
          <w:iCs w:val="0"/>
        </w:rPr>
        <w:t>S</w:t>
      </w:r>
      <w:r>
        <w:rPr>
          <w:rStyle w:val="HTMLCite"/>
          <w:i w:val="0"/>
          <w:iCs w:val="0"/>
        </w:rPr>
        <w:t>,</w:t>
      </w:r>
      <w:r w:rsidRPr="00DC09EC">
        <w:rPr>
          <w:rStyle w:val="HTMLCite"/>
          <w:i w:val="0"/>
          <w:iCs w:val="0"/>
        </w:rPr>
        <w:t xml:space="preserve"> Manning C</w:t>
      </w:r>
      <w:r>
        <w:rPr>
          <w:rStyle w:val="HTMLCite"/>
          <w:i w:val="0"/>
          <w:iCs w:val="0"/>
        </w:rPr>
        <w:t>,</w:t>
      </w:r>
      <w:r w:rsidRPr="00DC09EC">
        <w:rPr>
          <w:rStyle w:val="HTMLCite"/>
          <w:i w:val="0"/>
          <w:iCs w:val="0"/>
        </w:rPr>
        <w:t xml:space="preserve"> Krygsman K, Speiser M. </w:t>
      </w:r>
      <w:r w:rsidRPr="00740436">
        <w:rPr>
          <w:rStyle w:val="HTMLCite"/>
          <w:i w:val="0"/>
          <w:iCs w:val="0"/>
        </w:rPr>
        <w:t xml:space="preserve">2017. </w:t>
      </w:r>
      <w:hyperlink r:id="rId146" w:history="1">
        <w:r w:rsidRPr="00740436">
          <w:rPr>
            <w:rStyle w:val="Hyperlink"/>
            <w:color w:val="000000" w:themeColor="text1"/>
            <w:u w:val="none"/>
          </w:rPr>
          <w:t xml:space="preserve">Mental </w:t>
        </w:r>
        <w:r w:rsidR="00740436" w:rsidRPr="00740436">
          <w:rPr>
            <w:rStyle w:val="Hyperlink"/>
            <w:color w:val="000000" w:themeColor="text1"/>
            <w:u w:val="none"/>
          </w:rPr>
          <w:t>h</w:t>
        </w:r>
        <w:r w:rsidRPr="00740436">
          <w:rPr>
            <w:rStyle w:val="Hyperlink"/>
            <w:color w:val="000000" w:themeColor="text1"/>
            <w:u w:val="none"/>
          </w:rPr>
          <w:t xml:space="preserve">ealth and </w:t>
        </w:r>
        <w:r w:rsidR="00740436" w:rsidRPr="00740436">
          <w:rPr>
            <w:rStyle w:val="Hyperlink"/>
            <w:color w:val="000000" w:themeColor="text1"/>
            <w:u w:val="none"/>
          </w:rPr>
          <w:t>o</w:t>
        </w:r>
        <w:r w:rsidRPr="00740436">
          <w:rPr>
            <w:rStyle w:val="Hyperlink"/>
            <w:color w:val="000000" w:themeColor="text1"/>
            <w:u w:val="none"/>
          </w:rPr>
          <w:t xml:space="preserve">ur </w:t>
        </w:r>
        <w:r w:rsidR="00740436" w:rsidRPr="00740436">
          <w:rPr>
            <w:rStyle w:val="Hyperlink"/>
            <w:color w:val="000000" w:themeColor="text1"/>
            <w:u w:val="none"/>
          </w:rPr>
          <w:t>c</w:t>
        </w:r>
        <w:r w:rsidRPr="00740436">
          <w:rPr>
            <w:rStyle w:val="Hyperlink"/>
            <w:color w:val="000000" w:themeColor="text1"/>
            <w:u w:val="none"/>
          </w:rPr>
          <w:t xml:space="preserve">hanging </w:t>
        </w:r>
        <w:r w:rsidR="00740436" w:rsidRPr="00740436">
          <w:rPr>
            <w:rStyle w:val="Hyperlink"/>
            <w:color w:val="000000" w:themeColor="text1"/>
            <w:u w:val="none"/>
          </w:rPr>
          <w:t>c</w:t>
        </w:r>
        <w:r w:rsidRPr="00740436">
          <w:rPr>
            <w:rStyle w:val="Hyperlink"/>
            <w:color w:val="000000" w:themeColor="text1"/>
            <w:u w:val="none"/>
          </w:rPr>
          <w:t xml:space="preserve">limate: </w:t>
        </w:r>
        <w:r w:rsidR="00740436" w:rsidRPr="00740436">
          <w:rPr>
            <w:rStyle w:val="Hyperlink"/>
            <w:color w:val="000000" w:themeColor="text1"/>
            <w:u w:val="none"/>
          </w:rPr>
          <w:t>i</w:t>
        </w:r>
        <w:r w:rsidRPr="00740436">
          <w:rPr>
            <w:rStyle w:val="Hyperlink"/>
            <w:color w:val="000000" w:themeColor="text1"/>
            <w:u w:val="none"/>
          </w:rPr>
          <w:t xml:space="preserve">mpacts, </w:t>
        </w:r>
        <w:r w:rsidR="00740436" w:rsidRPr="00740436">
          <w:rPr>
            <w:rStyle w:val="Hyperlink"/>
            <w:color w:val="000000" w:themeColor="text1"/>
            <w:u w:val="none"/>
          </w:rPr>
          <w:t>i</w:t>
        </w:r>
        <w:r w:rsidRPr="00740436">
          <w:rPr>
            <w:rStyle w:val="Hyperlink"/>
            <w:color w:val="000000" w:themeColor="text1"/>
            <w:u w:val="none"/>
          </w:rPr>
          <w:t xml:space="preserve">mplications, and </w:t>
        </w:r>
        <w:r w:rsidR="00740436" w:rsidRPr="00740436">
          <w:rPr>
            <w:rStyle w:val="Hyperlink"/>
            <w:color w:val="000000" w:themeColor="text1"/>
            <w:u w:val="none"/>
          </w:rPr>
          <w:t>g</w:t>
        </w:r>
        <w:r w:rsidRPr="00740436">
          <w:rPr>
            <w:rStyle w:val="Hyperlink"/>
            <w:color w:val="000000" w:themeColor="text1"/>
            <w:u w:val="none"/>
          </w:rPr>
          <w:t>uidance</w:t>
        </w:r>
      </w:hyperlink>
      <w:r w:rsidR="00740436" w:rsidRPr="00740436">
        <w:rPr>
          <w:rStyle w:val="Hyperlink"/>
          <w:color w:val="000000" w:themeColor="text1"/>
          <w:u w:val="none"/>
        </w:rPr>
        <w:t xml:space="preserve"> [report]</w:t>
      </w:r>
      <w:r w:rsidRPr="00740436">
        <w:rPr>
          <w:rStyle w:val="Hyperlink"/>
          <w:color w:val="000000" w:themeColor="text1"/>
          <w:u w:val="none"/>
        </w:rPr>
        <w:t>.</w:t>
      </w:r>
      <w:r w:rsidR="00740436" w:rsidRPr="00740436">
        <w:rPr>
          <w:rStyle w:val="Hyperlink"/>
          <w:color w:val="000000" w:themeColor="text1"/>
          <w:u w:val="none"/>
        </w:rPr>
        <w:t xml:space="preserve"> </w:t>
      </w:r>
      <w:r w:rsidR="00740436" w:rsidRPr="00740436">
        <w:t>Washington</w:t>
      </w:r>
      <w:r w:rsidR="00740436">
        <w:t xml:space="preserve">, D.C.: American Psychological Association, and ecoAmerica. 70 p. Available online </w:t>
      </w:r>
      <w:r w:rsidR="00740436" w:rsidRPr="00740436">
        <w:t>https://www.apa.org/images/mental-health-climate_tcm7-215704.pdf</w:t>
      </w:r>
      <w:r w:rsidR="00740436">
        <w:t>. Accessed 29 Feb 2020.</w:t>
      </w:r>
    </w:p>
    <w:p w14:paraId="29321D46" w14:textId="330B17BF" w:rsidR="007B4328" w:rsidRPr="00740436" w:rsidRDefault="007B4328" w:rsidP="00740436">
      <w:pPr>
        <w:pStyle w:val="nrpsLiteraturecited"/>
      </w:pPr>
      <w:r w:rsidRPr="00740436">
        <w:rPr>
          <w:highlight w:val="green"/>
        </w:rPr>
        <w:t>C</w:t>
      </w:r>
      <w:r w:rsidRPr="00740436">
        <w:t>limate Communication Yale. 201</w:t>
      </w:r>
      <w:r w:rsidR="00740436" w:rsidRPr="00740436">
        <w:t>9</w:t>
      </w:r>
      <w:r w:rsidRPr="00740436">
        <w:t>.</w:t>
      </w:r>
      <w:r w:rsidR="00740436" w:rsidRPr="00740436">
        <w:t xml:space="preserve"> Climate </w:t>
      </w:r>
      <w:r w:rsidR="00740436">
        <w:t>c</w:t>
      </w:r>
      <w:r w:rsidR="00740436" w:rsidRPr="00740436">
        <w:t xml:space="preserve">hange in the American </w:t>
      </w:r>
      <w:r w:rsidR="00740436">
        <w:t>m</w:t>
      </w:r>
      <w:r w:rsidR="00740436" w:rsidRPr="00740436">
        <w:t>ind: December 2018</w:t>
      </w:r>
      <w:r w:rsidR="00740436">
        <w:t xml:space="preserve"> [website]. </w:t>
      </w:r>
      <w:r w:rsidR="00740436" w:rsidRPr="00740436">
        <w:t xml:space="preserve">New Haven </w:t>
      </w:r>
      <w:proofErr w:type="gramStart"/>
      <w:r w:rsidR="00740436" w:rsidRPr="00740436">
        <w:t>CT:Yale</w:t>
      </w:r>
      <w:proofErr w:type="gramEnd"/>
      <w:r w:rsidR="00740436" w:rsidRPr="00740436">
        <w:t xml:space="preserve"> University, Yale Program on Climate Communication. Available online</w:t>
      </w:r>
      <w:r w:rsidRPr="00740436">
        <w:t xml:space="preserve"> </w:t>
      </w:r>
      <w:hyperlink r:id="rId147" w:history="1">
        <w:r w:rsidR="00740436" w:rsidRPr="00740436">
          <w:rPr>
            <w:rStyle w:val="Hyperlink"/>
            <w:color w:val="000000" w:themeColor="text1"/>
            <w:u w:val="none"/>
          </w:rPr>
          <w:t>https://climatecommunication.yale.edu/publications/climate-change-in-the-american-mind-december-2018/4/</w:t>
        </w:r>
      </w:hyperlink>
      <w:r w:rsidR="00740436" w:rsidRPr="00740436">
        <w:t>. Accesed 29 Feb 2020.</w:t>
      </w:r>
    </w:p>
    <w:p w14:paraId="0299D243" w14:textId="24CE6237" w:rsidR="007B4328" w:rsidRDefault="007B4328" w:rsidP="007B4328">
      <w:pPr>
        <w:pStyle w:val="nrpsLiteraturecited"/>
      </w:pPr>
      <w:r w:rsidRPr="007B4328">
        <w:rPr>
          <w:highlight w:val="green"/>
        </w:rPr>
        <w:t>C</w:t>
      </w:r>
      <w:r w:rsidRPr="00CA5F16">
        <w:t xml:space="preserve">ooley H, Moore E, Heberger M, Allen L. 2012. Social </w:t>
      </w:r>
      <w:r w:rsidR="00CA5F16">
        <w:t>v</w:t>
      </w:r>
      <w:r w:rsidRPr="00CA5F16">
        <w:t xml:space="preserve">ulnerability to </w:t>
      </w:r>
      <w:r w:rsidR="00CA5F16">
        <w:t>c</w:t>
      </w:r>
      <w:r w:rsidRPr="00CA5F16">
        <w:t xml:space="preserve">limate </w:t>
      </w:r>
      <w:r w:rsidR="00CA5F16">
        <w:t>c</w:t>
      </w:r>
      <w:r w:rsidRPr="00CA5F16">
        <w:t>hange in California (</w:t>
      </w:r>
      <w:r w:rsidRPr="00CA5F16">
        <w:rPr>
          <w:highlight w:val="yellow"/>
        </w:rPr>
        <w:t>California Energy Commission Pub.</w:t>
      </w:r>
      <w:r w:rsidRPr="00CA5F16">
        <w:t xml:space="preserve"> # CEC-500-2012-013, 2012).</w:t>
      </w:r>
    </w:p>
    <w:p w14:paraId="1A443A80" w14:textId="77777777" w:rsidR="007B4328" w:rsidRPr="00767AA3" w:rsidRDefault="007B4328" w:rsidP="007B4328">
      <w:pPr>
        <w:pStyle w:val="nrpsLiteraturecited"/>
      </w:pPr>
      <w:r w:rsidRPr="007B4328">
        <w:rPr>
          <w:highlight w:val="green"/>
        </w:rPr>
        <w:t>C</w:t>
      </w:r>
      <w:r w:rsidRPr="00767AA3">
        <w:t xml:space="preserve">ounty of Los Angeles. 2013. County of Los Angeles Public Health, Health Atlas for the City of Los Angeles (Los Angeles, CA, June 2013). </w:t>
      </w:r>
      <w:commentRangeStart w:id="658"/>
      <w:r w:rsidRPr="00767AA3">
        <w:t xml:space="preserve">http://healthyplan.la/wordpress/wp-content/uploads/2013/10/Health-Atlas-for-the-City-of-Los-Angeles-July-2013- FINAL-SMALL.pdf </w:t>
      </w:r>
      <w:commentRangeEnd w:id="658"/>
      <w:r w:rsidR="00767AA3">
        <w:rPr>
          <w:rStyle w:val="CommentReference"/>
          <w:rFonts w:asciiTheme="minorHAnsi" w:hAnsiTheme="minorHAnsi"/>
        </w:rPr>
        <w:commentReference w:id="658"/>
      </w:r>
    </w:p>
    <w:p w14:paraId="29AD847C" w14:textId="6FED835C" w:rsidR="00126C19" w:rsidRPr="00126C19" w:rsidRDefault="00126C19" w:rsidP="00126C19">
      <w:pPr>
        <w:pStyle w:val="nrpsLiteraturecited"/>
      </w:pPr>
      <w:r w:rsidRPr="00126C19">
        <w:rPr>
          <w:highlight w:val="green"/>
        </w:rPr>
        <w:lastRenderedPageBreak/>
        <w:t>C</w:t>
      </w:r>
      <w:r w:rsidRPr="00126C19">
        <w:t xml:space="preserve">ozetto K, Chief K, Dittmer K, Brubaker M, Fough R, Souza K, Ettawageshik F, Wotkyns S, Opitz-Stapleton S, Duren S, Chavan P. 2013. Climate change impacts on the water resources of American Indians and Alaska Natives in the US. Climatic Change 120:569–84. doi:10.1007/s10584-013-0852-y. </w:t>
      </w:r>
    </w:p>
    <w:p w14:paraId="53C250E6" w14:textId="00DFED13" w:rsidR="00126C19" w:rsidRPr="00126C19" w:rsidRDefault="00126C19" w:rsidP="00126C19">
      <w:pPr>
        <w:pStyle w:val="nrpsLiteraturecited"/>
      </w:pPr>
      <w:r w:rsidRPr="0048233E">
        <w:rPr>
          <w:highlight w:val="green"/>
        </w:rPr>
        <w:t>D</w:t>
      </w:r>
      <w:r w:rsidRPr="00126C19">
        <w:t xml:space="preserve">onatuto JL, Satterfield TA, Gregory R. 2011. Poisoning the body to nourish the soul: </w:t>
      </w:r>
      <w:r>
        <w:t>p</w:t>
      </w:r>
      <w:r w:rsidRPr="00126C19">
        <w:t>rioritising health risks and impacts in a Native American community. Health, Risk</w:t>
      </w:r>
      <w:r>
        <w:t>,</w:t>
      </w:r>
      <w:r w:rsidRPr="00126C19">
        <w:t xml:space="preserve"> </w:t>
      </w:r>
      <w:r>
        <w:t>and</w:t>
      </w:r>
      <w:r w:rsidRPr="00126C19">
        <w:t xml:space="preserve"> Society 13(2):103-27. </w:t>
      </w:r>
      <w:r>
        <w:t>d</w:t>
      </w:r>
      <w:r w:rsidRPr="00126C19">
        <w:t>oi:10.1080/13698575.2011.556186.</w:t>
      </w:r>
    </w:p>
    <w:p w14:paraId="53B1014D" w14:textId="1E6BD0A5" w:rsidR="00CD64B8" w:rsidRDefault="00CD64B8" w:rsidP="00CD64B8">
      <w:pPr>
        <w:pStyle w:val="nrpsLiteraturecited"/>
      </w:pPr>
      <w:r w:rsidRPr="00CD64B8">
        <w:rPr>
          <w:highlight w:val="green"/>
        </w:rPr>
        <w:t>D</w:t>
      </w:r>
      <w:r>
        <w:t xml:space="preserve">oyle JT, </w:t>
      </w:r>
      <w:r w:rsidRPr="004F3335">
        <w:t>Redsteer</w:t>
      </w:r>
      <w:r>
        <w:t xml:space="preserve"> MH</w:t>
      </w:r>
      <w:r w:rsidRPr="004F3335">
        <w:t>, Eggers</w:t>
      </w:r>
      <w:r>
        <w:t xml:space="preserve"> MJ</w:t>
      </w:r>
      <w:r w:rsidRPr="004F3335">
        <w:t xml:space="preserve">. 2013.  Exploring effects of climate change on Northern Plains American Indian health. Climatic Change 120(3):643–55. </w:t>
      </w:r>
      <w:r>
        <w:t>doi</w:t>
      </w:r>
      <w:r w:rsidRPr="004F3335">
        <w:t>:10.1007/s10584-013-0799-z.</w:t>
      </w:r>
    </w:p>
    <w:p w14:paraId="39BF8843" w14:textId="47B7E5A4" w:rsidR="00833684" w:rsidRPr="00833684" w:rsidRDefault="00833684" w:rsidP="00833684">
      <w:pPr>
        <w:pStyle w:val="nrpsLiteraturecited"/>
      </w:pPr>
      <w:r w:rsidRPr="0048233E">
        <w:rPr>
          <w:highlight w:val="green"/>
        </w:rPr>
        <w:t>D</w:t>
      </w:r>
      <w:r w:rsidRPr="00833684">
        <w:t xml:space="preserve">oyle JT, Eggers MJ. 2017. Tribal community knowledge of climate changes, Crow Reservation, Montana. </w:t>
      </w:r>
      <w:r w:rsidRPr="00833684">
        <w:rPr>
          <w:highlight w:val="yellow"/>
        </w:rPr>
        <w:t>In Montana Climate Assessment.</w:t>
      </w:r>
      <w:r w:rsidRPr="00833684">
        <w:t xml:space="preserve"> Montana Climate Office, University of Montana, Missoula, MT.  </w:t>
      </w:r>
    </w:p>
    <w:p w14:paraId="03DB4224" w14:textId="1467AF9E" w:rsidR="00833684" w:rsidRPr="00833684" w:rsidRDefault="00833684" w:rsidP="00833684">
      <w:pPr>
        <w:pStyle w:val="nrpsLiteraturecited"/>
      </w:pPr>
      <w:r w:rsidRPr="0048233E">
        <w:rPr>
          <w:highlight w:val="green"/>
        </w:rPr>
        <w:t>D</w:t>
      </w:r>
      <w:r w:rsidRPr="00833684">
        <w:t xml:space="preserve">oyle JT, Kindness L, Realbird J, Eggers MJ, Camper AK. 2018. Challenges and </w:t>
      </w:r>
      <w:r w:rsidR="007D477B">
        <w:t>o</w:t>
      </w:r>
      <w:r w:rsidRPr="00833684">
        <w:t xml:space="preserve">pportunities for </w:t>
      </w:r>
      <w:r w:rsidR="007D477B">
        <w:t>t</w:t>
      </w:r>
      <w:r w:rsidRPr="00833684">
        <w:t xml:space="preserve">ribal </w:t>
      </w:r>
      <w:r w:rsidR="007D477B">
        <w:t>w</w:t>
      </w:r>
      <w:r w:rsidRPr="00833684">
        <w:t xml:space="preserve">aters: </w:t>
      </w:r>
      <w:r w:rsidR="007D477B">
        <w:t>a</w:t>
      </w:r>
      <w:r w:rsidRPr="00833684">
        <w:t xml:space="preserve">ddressing </w:t>
      </w:r>
      <w:r w:rsidR="007D477B">
        <w:t>d</w:t>
      </w:r>
      <w:r w:rsidRPr="00833684">
        <w:t xml:space="preserve">isparities in </w:t>
      </w:r>
      <w:r w:rsidR="007D477B">
        <w:t>s</w:t>
      </w:r>
      <w:r w:rsidRPr="00833684">
        <w:t xml:space="preserve">afe </w:t>
      </w:r>
      <w:r w:rsidR="007D477B">
        <w:t>p</w:t>
      </w:r>
      <w:r w:rsidRPr="00833684">
        <w:t xml:space="preserve">ublic </w:t>
      </w:r>
      <w:r w:rsidR="007D477B">
        <w:t>d</w:t>
      </w:r>
      <w:r w:rsidRPr="00833684">
        <w:t xml:space="preserve">rinking </w:t>
      </w:r>
      <w:r w:rsidR="007D477B">
        <w:t>w</w:t>
      </w:r>
      <w:r w:rsidRPr="00833684">
        <w:t>ater on the Crow Reservation in Montana, USA. Int</w:t>
      </w:r>
      <w:r w:rsidR="007D477B">
        <w:t xml:space="preserve">ernational Journal of Environmental Research in </w:t>
      </w:r>
      <w:r w:rsidRPr="00833684">
        <w:t>Public Health 15(4</w:t>
      </w:r>
      <w:proofErr w:type="gramStart"/>
      <w:r w:rsidRPr="00833684">
        <w:t>):E</w:t>
      </w:r>
      <w:proofErr w:type="gramEnd"/>
      <w:r w:rsidRPr="00833684">
        <w:t xml:space="preserve">567. doi:10.3390/ijerph15040567.  </w:t>
      </w:r>
    </w:p>
    <w:p w14:paraId="2D2D566C" w14:textId="54CBDBEF" w:rsidR="00833684" w:rsidRPr="00833684" w:rsidRDefault="00833684" w:rsidP="00833684">
      <w:pPr>
        <w:pStyle w:val="nrpsLiteraturecited"/>
      </w:pPr>
      <w:r w:rsidRPr="0048233E">
        <w:rPr>
          <w:highlight w:val="green"/>
        </w:rPr>
        <w:t>F</w:t>
      </w:r>
      <w:r w:rsidRPr="00833684">
        <w:t xml:space="preserve">erguson DB, Alvord C, Crimmins M, Redsteer HM, Hayes M, McNutt C, Pulwarty </w:t>
      </w:r>
      <w:proofErr w:type="gramStart"/>
      <w:r w:rsidRPr="00833684">
        <w:t>R,Svoboda</w:t>
      </w:r>
      <w:proofErr w:type="gramEnd"/>
      <w:r w:rsidRPr="00833684">
        <w:t xml:space="preserve"> M. 2011. Drought </w:t>
      </w:r>
      <w:r>
        <w:t>p</w:t>
      </w:r>
      <w:r w:rsidRPr="00833684">
        <w:t xml:space="preserve">reparedness for </w:t>
      </w:r>
      <w:r>
        <w:t>t</w:t>
      </w:r>
      <w:r w:rsidRPr="00833684">
        <w:t xml:space="preserve">ribes in the Four Corners </w:t>
      </w:r>
      <w:r>
        <w:t>r</w:t>
      </w:r>
      <w:r w:rsidRPr="00833684">
        <w:t xml:space="preserve">egion. </w:t>
      </w:r>
      <w:r w:rsidRPr="00833684">
        <w:rPr>
          <w:highlight w:val="yellow"/>
        </w:rPr>
        <w:t>Report from April 2010 Workshop.</w:t>
      </w:r>
      <w:r w:rsidRPr="00833684">
        <w:t xml:space="preserve"> Tucson, AZ: Climate Assessment for the Southwest. 42 pp., The Climate Assessment for the Southwest (CLIMAS), The Institute of the Environment, The University of Arizona.</w:t>
      </w:r>
    </w:p>
    <w:p w14:paraId="28385B23" w14:textId="44BE5193" w:rsidR="00022701" w:rsidRPr="00022701" w:rsidRDefault="00022701" w:rsidP="00022701">
      <w:pPr>
        <w:pStyle w:val="nrpsLiteraturecited"/>
      </w:pPr>
      <w:r w:rsidRPr="0048233E">
        <w:rPr>
          <w:highlight w:val="green"/>
        </w:rPr>
        <w:t>F</w:t>
      </w:r>
      <w:r w:rsidRPr="00022701">
        <w:t xml:space="preserve">ord JD. 2012. Indigenous </w:t>
      </w:r>
      <w:r>
        <w:t>h</w:t>
      </w:r>
      <w:r w:rsidRPr="00022701">
        <w:t xml:space="preserve">ealth and </w:t>
      </w:r>
      <w:r>
        <w:t>c</w:t>
      </w:r>
      <w:r w:rsidRPr="00022701">
        <w:t xml:space="preserve">limate </w:t>
      </w:r>
      <w:r>
        <w:t>c</w:t>
      </w:r>
      <w:r w:rsidRPr="00022701">
        <w:t>hange. American Journal of Public Health 102(7):1260-6.</w:t>
      </w:r>
    </w:p>
    <w:p w14:paraId="1CA824E9" w14:textId="4ABD3153" w:rsidR="00661E24" w:rsidRPr="00982D24" w:rsidRDefault="00661E24" w:rsidP="00661E24">
      <w:pPr>
        <w:pStyle w:val="nrpsLiteraturecited"/>
      </w:pPr>
      <w:r w:rsidRPr="00661E24">
        <w:rPr>
          <w:highlight w:val="green"/>
        </w:rPr>
        <w:t>G</w:t>
      </w:r>
      <w:r w:rsidRPr="00982D24">
        <w:t>amble J,  Balbus J, Berger M, Bouye K, Campbell V, Chief K, Conlon K, Crimmins A, Flanagan B, Gonzalez-Maddux C,  Hallisey E, Hutchins S, Jantarasami L, Khoury S, Kiefer M, Kolling J, Lynn K, Manangan A, McDonald M, Morello-Frosch R, Hiza M, Sheffield P, Thigpen Tart</w:t>
      </w:r>
      <w:r>
        <w:t xml:space="preserve"> </w:t>
      </w:r>
      <w:r w:rsidRPr="00982D24">
        <w:t xml:space="preserve">K,  Watson J, Whyte KP, Wolkin AF.  2016.  Chapter 9: </w:t>
      </w:r>
      <w:r>
        <w:t>p</w:t>
      </w:r>
      <w:r w:rsidRPr="00982D24">
        <w:t xml:space="preserve">opulations of concern. </w:t>
      </w:r>
      <w:r w:rsidRPr="00022701">
        <w:rPr>
          <w:highlight w:val="yellow"/>
        </w:rPr>
        <w:t>In:</w:t>
      </w:r>
      <w:r w:rsidR="00022701" w:rsidRPr="00022701">
        <w:rPr>
          <w:highlight w:val="yellow"/>
        </w:rPr>
        <w:t xml:space="preserve"> XYA, XYC, DER, eds.</w:t>
      </w:r>
      <w:r w:rsidR="00022701">
        <w:t xml:space="preserve"> </w:t>
      </w:r>
      <w:r w:rsidRPr="00982D24">
        <w:t>The impacts of climate change on human health in the United States: A Scientific Assessment. Washington DC</w:t>
      </w:r>
      <w:r>
        <w:t>:</w:t>
      </w:r>
      <w:r w:rsidRPr="00982D24">
        <w:t>US Global Change Research Program</w:t>
      </w:r>
      <w:r>
        <w:t xml:space="preserve">. p </w:t>
      </w:r>
      <w:r w:rsidRPr="00982D24">
        <w:t xml:space="preserve">247-86. </w:t>
      </w:r>
      <w:r>
        <w:t xml:space="preserve">Available online </w:t>
      </w:r>
      <w:r w:rsidRPr="00982D24">
        <w:t xml:space="preserve">https://doi.org/10.7930/J0Q81B0T. </w:t>
      </w:r>
      <w:r>
        <w:t>Accessed 28 Feb 2020.</w:t>
      </w:r>
    </w:p>
    <w:p w14:paraId="78455052" w14:textId="502CBECB" w:rsidR="007B4328" w:rsidRPr="007B4328" w:rsidRDefault="007B4328" w:rsidP="007B4328">
      <w:pPr>
        <w:pStyle w:val="nrpsLiteraturecited"/>
      </w:pPr>
      <w:r w:rsidRPr="007B4328">
        <w:rPr>
          <w:highlight w:val="green"/>
        </w:rPr>
        <w:t>G</w:t>
      </w:r>
      <w:r w:rsidRPr="007B4328">
        <w:t>ivens M, Jovaag A, Roubal A. 2019. Montana: 2019 county health rankings report. Madison WI: University of Wisconsin Population Health Institute. 16 p. Available online https://www.countyhealthrankings.org/sites/default/files/media/document/state/downloads/CHR2019_MT.pdf. Accessed 28 Feb 2020.</w:t>
      </w:r>
    </w:p>
    <w:p w14:paraId="5A121FD2" w14:textId="038D843C" w:rsidR="00027B1C" w:rsidRPr="00027B1C" w:rsidRDefault="00027B1C" w:rsidP="00027B1C">
      <w:pPr>
        <w:pStyle w:val="nrpsLiteraturecited"/>
      </w:pPr>
      <w:r w:rsidRPr="00027B1C">
        <w:rPr>
          <w:highlight w:val="green"/>
        </w:rPr>
        <w:t>G</w:t>
      </w:r>
      <w:r w:rsidRPr="00027B1C">
        <w:t xml:space="preserve">reat Falls Tribune. </w:t>
      </w:r>
      <w:r w:rsidRPr="00027B1C">
        <w:rPr>
          <w:highlight w:val="yellow"/>
        </w:rPr>
        <w:t>21 Feb 2018</w:t>
      </w:r>
      <w:r w:rsidRPr="00027B1C">
        <w:t>. Critical human needs rise as Blackfeet endure unrelenting winter storms</w:t>
      </w:r>
      <w:r>
        <w:t xml:space="preserve">. </w:t>
      </w:r>
      <w:r w:rsidRPr="00027B1C">
        <w:t xml:space="preserve"> Available online</w:t>
      </w:r>
      <w:r>
        <w:t xml:space="preserve"> </w:t>
      </w:r>
      <w:hyperlink r:id="rId148" w:history="1">
        <w:r w:rsidRPr="00027B1C">
          <w:t>https://www.greatfallstribune.com/story/news/2018/02/21/critical-human-needs-rise-blackfeet-endure-unrelenting-winter-storms/359300002/</w:t>
        </w:r>
      </w:hyperlink>
      <w:r w:rsidRPr="00027B1C">
        <w:t>. Accessed 28 Feb 2020.</w:t>
      </w:r>
    </w:p>
    <w:p w14:paraId="0576FD0F" w14:textId="3780C429" w:rsidR="00AC0571" w:rsidRPr="00AC0571" w:rsidRDefault="00AC0571" w:rsidP="00AC0571">
      <w:pPr>
        <w:pStyle w:val="nrpsLiteraturecited"/>
      </w:pPr>
      <w:r w:rsidRPr="00AC0571">
        <w:rPr>
          <w:highlight w:val="green"/>
        </w:rPr>
        <w:t>H</w:t>
      </w:r>
      <w:r w:rsidRPr="00AC0571">
        <w:t>eadwater</w:t>
      </w:r>
      <w:r w:rsidR="003070A5">
        <w:t>s</w:t>
      </w:r>
      <w:r w:rsidRPr="00AC0571">
        <w:t xml:space="preserve"> Economics. 2019. Populations at risk [website]</w:t>
      </w:r>
      <w:r w:rsidR="003070A5">
        <w:t xml:space="preserve">. </w:t>
      </w:r>
      <w:r w:rsidRPr="00AC0571">
        <w:t xml:space="preserve">Available online </w:t>
      </w:r>
      <w:hyperlink r:id="rId149" w:history="1">
        <w:r w:rsidRPr="00AC0571">
          <w:t>https://headwaterseconomics.org/tools/populations-at-risk/</w:t>
        </w:r>
      </w:hyperlink>
      <w:r w:rsidRPr="00AC0571">
        <w:t>. Accessed 28 Feb 2020.</w:t>
      </w:r>
    </w:p>
    <w:p w14:paraId="1C5B3BD6" w14:textId="0BF65A20" w:rsidR="007B4328" w:rsidRPr="00C3245D" w:rsidRDefault="007B4328" w:rsidP="007B4328">
      <w:pPr>
        <w:pStyle w:val="nrpsLiteraturecited"/>
      </w:pPr>
      <w:r w:rsidRPr="00722644">
        <w:rPr>
          <w:highlight w:val="yellow"/>
        </w:rPr>
        <w:t xml:space="preserve">Healthinfo. 2017. </w:t>
      </w:r>
      <w:r w:rsidR="00D2330F" w:rsidRPr="00722644">
        <w:rPr>
          <w:highlight w:val="yellow"/>
        </w:rPr>
        <w:t xml:space="preserve">Addressing health needs </w:t>
      </w:r>
      <w:r w:rsidR="00D2330F" w:rsidRPr="00722644">
        <w:t>in rural Montana: an aggregate summary of community health needs assessments and implementation plans of Montana critical access and rural hospitals 2015-2017.</w:t>
      </w:r>
      <w:r w:rsidR="00D2330F" w:rsidRPr="00C3245D">
        <w:t xml:space="preserve"> </w:t>
      </w:r>
      <w:r w:rsidR="00C3245D">
        <w:t xml:space="preserve">[internal report?] Available online </w:t>
      </w:r>
      <w:commentRangeStart w:id="659"/>
      <w:r w:rsidR="00D2330F" w:rsidRPr="00C3245D">
        <w:fldChar w:fldCharType="begin"/>
      </w:r>
      <w:r w:rsidR="00D2330F" w:rsidRPr="00C3245D">
        <w:instrText xml:space="preserve"> HYPERLINK "http://healthinfo.montana.edu/morh/Addressing%20Health%20Needs%20in%20Rural%20Montana.pdf" </w:instrText>
      </w:r>
      <w:r w:rsidR="00D2330F" w:rsidRPr="00C3245D">
        <w:fldChar w:fldCharType="separate"/>
      </w:r>
      <w:r w:rsidR="00D2330F" w:rsidRPr="00C3245D">
        <w:rPr>
          <w:rStyle w:val="Hyperlink"/>
        </w:rPr>
        <w:t>http://healthinfo.montana.edu/morh/Addressing%20Health%20Needs%20in%20Rural%20Montana.pdf</w:t>
      </w:r>
      <w:r w:rsidR="00D2330F" w:rsidRPr="00C3245D">
        <w:fldChar w:fldCharType="end"/>
      </w:r>
      <w:r w:rsidR="00D2330F" w:rsidRPr="00C3245D">
        <w:t xml:space="preserve">. </w:t>
      </w:r>
      <w:commentRangeEnd w:id="659"/>
      <w:r w:rsidR="00C3245D">
        <w:rPr>
          <w:rStyle w:val="CommentReference"/>
          <w:rFonts w:asciiTheme="minorHAnsi" w:hAnsiTheme="minorHAnsi"/>
        </w:rPr>
        <w:commentReference w:id="659"/>
      </w:r>
      <w:r w:rsidR="00D2330F" w:rsidRPr="00722644">
        <w:rPr>
          <w:highlight w:val="yellow"/>
        </w:rPr>
        <w:t xml:space="preserve">Accessed </w:t>
      </w:r>
      <w:r w:rsidR="00C3245D" w:rsidRPr="00722644">
        <w:rPr>
          <w:highlight w:val="yellow"/>
        </w:rPr>
        <w:t>____</w:t>
      </w:r>
      <w:r w:rsidR="00D2330F" w:rsidRPr="00722644">
        <w:rPr>
          <w:highlight w:val="yellow"/>
        </w:rPr>
        <w:t>.</w:t>
      </w:r>
    </w:p>
    <w:p w14:paraId="3B196A63" w14:textId="77777777" w:rsidR="00D2330F" w:rsidRPr="00D2330F" w:rsidRDefault="00D2330F" w:rsidP="00D2330F">
      <w:pPr>
        <w:pStyle w:val="nrpsLiteraturecited"/>
        <w:rPr>
          <w:highlight w:val="green"/>
        </w:rPr>
      </w:pPr>
      <w:r w:rsidRPr="00D2330F">
        <w:rPr>
          <w:highlight w:val="green"/>
        </w:rPr>
        <w:t>[H</w:t>
      </w:r>
      <w:r w:rsidRPr="00D2330F">
        <w:t>RSAa] Health Resources and Services Administration. [undated]. Explore data and maps on HRSA’s health care programs. [website] Available at data.HRSA.gov. Accessed 29 Feb 2020.</w:t>
      </w:r>
    </w:p>
    <w:p w14:paraId="73134107" w14:textId="619DB42E" w:rsidR="007B4328" w:rsidRDefault="00E40C36" w:rsidP="00D2330F">
      <w:pPr>
        <w:pStyle w:val="nrpsLiteraturecited"/>
      </w:pPr>
      <w:r w:rsidRPr="00D2330F">
        <w:rPr>
          <w:highlight w:val="green"/>
        </w:rPr>
        <w:lastRenderedPageBreak/>
        <w:t>[H</w:t>
      </w:r>
      <w:r w:rsidRPr="00D2330F">
        <w:t>RSA</w:t>
      </w:r>
      <w:r w:rsidR="00D2330F" w:rsidRPr="00D2330F">
        <w:t>b</w:t>
      </w:r>
      <w:r w:rsidRPr="00D2330F">
        <w:t xml:space="preserve">] Health Resources and Services Administration. [undated]. </w:t>
      </w:r>
      <w:r w:rsidR="00D2330F" w:rsidRPr="00D2330F">
        <w:t>Health workforce: shortage designation scoring criteria [webpage]</w:t>
      </w:r>
      <w:r w:rsidR="00C21AB3">
        <w:t>.</w:t>
      </w:r>
      <w:r w:rsidR="00D2330F" w:rsidRPr="00D2330F">
        <w:t xml:space="preserve"> Available online https://bhw.hrsa.gov/shortage-designation/hpsa-criteria. Accessed 29 Feb 2020.</w:t>
      </w:r>
    </w:p>
    <w:p w14:paraId="651D5F71" w14:textId="56D764FF" w:rsidR="00833684" w:rsidRPr="00833684" w:rsidRDefault="00833684" w:rsidP="00833684">
      <w:pPr>
        <w:pStyle w:val="nrpsLiteraturecited"/>
      </w:pPr>
      <w:r w:rsidRPr="0048233E">
        <w:rPr>
          <w:highlight w:val="green"/>
        </w:rPr>
        <w:t>M</w:t>
      </w:r>
      <w:r w:rsidRPr="00833684">
        <w:t xml:space="preserve">artin C, Doyle J, LaFrance J, Lefthand MJ, Young SL, Three Irons E, Eggers M.J. 2019. Change rippling through our waters and culture. Journal of Contemporary Water Research and Education. </w:t>
      </w:r>
      <w:r w:rsidRPr="00833684">
        <w:rPr>
          <w:highlight w:val="yellow"/>
        </w:rPr>
        <w:t>Accepted contingent on minor revisions.</w:t>
      </w:r>
    </w:p>
    <w:p w14:paraId="22C41FA0" w14:textId="71248B26" w:rsidR="00CD64B8" w:rsidRPr="00D2330F" w:rsidRDefault="00CD64B8" w:rsidP="00D2330F">
      <w:pPr>
        <w:pStyle w:val="nrpsLiteraturecited"/>
      </w:pPr>
      <w:r w:rsidRPr="00D2330F">
        <w:rPr>
          <w:highlight w:val="green"/>
        </w:rPr>
        <w:t>M</w:t>
      </w:r>
      <w:r w:rsidRPr="00D2330F">
        <w:t xml:space="preserve">artin C, Doyle J, LaFrance J, Lefthand MJ, Young SL, Three Irons E, Eggers M. 2020. Change rippling through our waters and culture. Journal of Contemporary Water Research and Education. </w:t>
      </w:r>
      <w:r w:rsidRPr="00D2330F">
        <w:rPr>
          <w:highlight w:val="yellow"/>
        </w:rPr>
        <w:t>In final review.</w:t>
      </w:r>
    </w:p>
    <w:p w14:paraId="1446A039" w14:textId="05210457" w:rsidR="007B4328" w:rsidRPr="009F65C5" w:rsidRDefault="007B4328" w:rsidP="00D2330F">
      <w:pPr>
        <w:pStyle w:val="nrpsLiteraturecited"/>
      </w:pPr>
      <w:r w:rsidRPr="00D2330F">
        <w:rPr>
          <w:highlight w:val="green"/>
        </w:rPr>
        <w:t>M</w:t>
      </w:r>
      <w:r w:rsidRPr="00D2330F">
        <w:t xml:space="preserve">artinuzzi S, Steward SI, Helmers DP, Mockrin MH, Hammer RB, Radeloff VC. 2010. The 2010 </w:t>
      </w:r>
      <w:r w:rsidR="009F65C5" w:rsidRPr="00D2330F">
        <w:t>w</w:t>
      </w:r>
      <w:r w:rsidRPr="00D2330F">
        <w:t>ildland-</w:t>
      </w:r>
      <w:r w:rsidR="009F65C5" w:rsidRPr="00D2330F">
        <w:t>ur</w:t>
      </w:r>
      <w:r w:rsidRPr="00D2330F">
        <w:t xml:space="preserve">ban </w:t>
      </w:r>
      <w:r w:rsidR="009F65C5" w:rsidRPr="00D2330F">
        <w:t>i</w:t>
      </w:r>
      <w:r w:rsidRPr="00D2330F">
        <w:t xml:space="preserve">nterface of the </w:t>
      </w:r>
      <w:r w:rsidR="009F65C5" w:rsidRPr="00D2330F">
        <w:t>c</w:t>
      </w:r>
      <w:r w:rsidRPr="00D2330F">
        <w:t>onterminous United</w:t>
      </w:r>
      <w:r w:rsidRPr="009F65C5">
        <w:t xml:space="preserve"> States. Research Map NRS-8. Us Forest Service, Northern Research Station</w:t>
      </w:r>
      <w:r w:rsidR="009F65C5">
        <w:t>.</w:t>
      </w:r>
    </w:p>
    <w:p w14:paraId="747D733C" w14:textId="18297F0F" w:rsidR="007B4328" w:rsidRPr="00FB24B3" w:rsidRDefault="00FB24B3" w:rsidP="00FB24B3">
      <w:pPr>
        <w:pStyle w:val="nrpsLiteraturecited"/>
      </w:pPr>
      <w:r w:rsidRPr="00FB24B3">
        <w:rPr>
          <w:highlight w:val="green"/>
        </w:rPr>
        <w:t>[</w:t>
      </w:r>
      <w:r w:rsidR="007B4328" w:rsidRPr="00FB24B3">
        <w:rPr>
          <w:highlight w:val="green"/>
        </w:rPr>
        <w:t>M</w:t>
      </w:r>
      <w:r w:rsidR="007B4328" w:rsidRPr="00FB24B3">
        <w:t>DR] Montana Department of Revenue</w:t>
      </w:r>
      <w:r w:rsidRPr="00FB24B3">
        <w:t>. [undated].</w:t>
      </w:r>
      <w:r>
        <w:t xml:space="preserve"> Montana and manufactured homes.</w:t>
      </w:r>
      <w:r w:rsidRPr="00FB24B3">
        <w:t xml:space="preserve"> [website] Available online https://mtrevenue.gov/property/property-types/mobile-manufactured-homes/. Accessed 28 Feb 2020.</w:t>
      </w:r>
    </w:p>
    <w:p w14:paraId="0BBABE69" w14:textId="30B7BD8F" w:rsidR="007B4328" w:rsidRPr="004B7670" w:rsidRDefault="000F7568" w:rsidP="004B7670">
      <w:pPr>
        <w:pStyle w:val="nrpsLiteraturecited"/>
      </w:pPr>
      <w:r>
        <w:rPr>
          <w:highlight w:val="green"/>
        </w:rPr>
        <w:t>[</w:t>
      </w:r>
      <w:r w:rsidR="007B4328" w:rsidRPr="007B4328">
        <w:rPr>
          <w:highlight w:val="green"/>
        </w:rPr>
        <w:t>M</w:t>
      </w:r>
      <w:r w:rsidR="007B4328" w:rsidRPr="004B7670">
        <w:t>FBN</w:t>
      </w:r>
      <w:r>
        <w:t>]</w:t>
      </w:r>
      <w:r w:rsidR="004B7670">
        <w:t xml:space="preserve"> Montana Food Bank Network</w:t>
      </w:r>
      <w:r>
        <w:t>.</w:t>
      </w:r>
      <w:r w:rsidR="004B7670" w:rsidRPr="004B7670">
        <w:t xml:space="preserve"> </w:t>
      </w:r>
      <w:r w:rsidR="004B7670" w:rsidRPr="00FB24B3">
        <w:t>[undated].</w:t>
      </w:r>
      <w:r w:rsidR="004B7670">
        <w:t xml:space="preserve"> Hunger in Montana.</w:t>
      </w:r>
      <w:r w:rsidR="004B7670" w:rsidRPr="00FB24B3">
        <w:t xml:space="preserve"> [website] Available online </w:t>
      </w:r>
      <w:r w:rsidR="004B7670" w:rsidRPr="004B7670">
        <w:t>https://mfbn.org/hunger-in-montana/</w:t>
      </w:r>
      <w:r w:rsidR="004B7670" w:rsidRPr="00FB24B3">
        <w:t>. Accessed 28 Feb 2020.</w:t>
      </w:r>
    </w:p>
    <w:p w14:paraId="16276E21" w14:textId="540CD8A4" w:rsidR="007B4328" w:rsidRPr="004A6200" w:rsidRDefault="007B4328" w:rsidP="007B4328">
      <w:pPr>
        <w:pStyle w:val="nrpsLiteraturecited"/>
      </w:pPr>
      <w:r w:rsidRPr="007B4328">
        <w:rPr>
          <w:highlight w:val="green"/>
        </w:rPr>
        <w:t>M</w:t>
      </w:r>
      <w:r w:rsidRPr="004A6200">
        <w:t xml:space="preserve">oyce S, Nealy E. 2019. Montana’s </w:t>
      </w:r>
      <w:r w:rsidR="004A6200">
        <w:t>h</w:t>
      </w:r>
      <w:r w:rsidRPr="004A6200">
        <w:t xml:space="preserve">ot </w:t>
      </w:r>
      <w:r w:rsidR="004A6200">
        <w:t>j</w:t>
      </w:r>
      <w:r w:rsidRPr="004A6200">
        <w:t xml:space="preserve">obs: </w:t>
      </w:r>
      <w:r w:rsidR="004A6200">
        <w:t>h</w:t>
      </w:r>
      <w:r w:rsidRPr="004A6200">
        <w:t>eat</w:t>
      </w:r>
      <w:r w:rsidR="004A6200">
        <w:t>-r</w:t>
      </w:r>
      <w:r w:rsidRPr="004A6200">
        <w:t xml:space="preserve">elated </w:t>
      </w:r>
      <w:r w:rsidR="004A6200">
        <w:t>i</w:t>
      </w:r>
      <w:r w:rsidRPr="004A6200">
        <w:t xml:space="preserve">llness in the </w:t>
      </w:r>
      <w:r w:rsidR="004A6200">
        <w:t>o</w:t>
      </w:r>
      <w:r w:rsidRPr="004A6200">
        <w:t xml:space="preserve">ccupational </w:t>
      </w:r>
      <w:r w:rsidR="004A6200">
        <w:t>s</w:t>
      </w:r>
      <w:r w:rsidRPr="004A6200">
        <w:t>etting. Presented at Montana Environmental Health Association/Montana Public Health Association Annual Conference and Meeting. September, Bozeman, MT.</w:t>
      </w:r>
    </w:p>
    <w:p w14:paraId="35146B6F" w14:textId="048976A8" w:rsidR="007B4328" w:rsidRPr="007B4328" w:rsidRDefault="00722644" w:rsidP="0011532F">
      <w:pPr>
        <w:pStyle w:val="nrpsLiteraturecited"/>
        <w:rPr>
          <w:highlight w:val="green"/>
        </w:rPr>
      </w:pPr>
      <w:r>
        <w:rPr>
          <w:highlight w:val="green"/>
        </w:rPr>
        <w:t xml:space="preserve"> </w:t>
      </w:r>
      <w:r w:rsidR="00CA5F16">
        <w:rPr>
          <w:highlight w:val="green"/>
        </w:rPr>
        <w:t>[</w:t>
      </w:r>
      <w:r w:rsidR="007B4328" w:rsidRPr="00CA5F16">
        <w:rPr>
          <w:highlight w:val="green"/>
        </w:rPr>
        <w:t>M</w:t>
      </w:r>
      <w:r w:rsidR="007B4328" w:rsidRPr="00CA5F16">
        <w:t>TDPHHS</w:t>
      </w:r>
      <w:r w:rsidR="00CA5F16" w:rsidRPr="00CA5F16">
        <w:t xml:space="preserve">] </w:t>
      </w:r>
      <w:r w:rsidR="00CA5F16">
        <w:t xml:space="preserve">Montana Department of Public Health and Human </w:t>
      </w:r>
      <w:r w:rsidR="00CA5F16" w:rsidRPr="0011532F">
        <w:t>Services</w:t>
      </w:r>
      <w:r w:rsidR="007B4328" w:rsidRPr="0011532F">
        <w:t>. 2019.</w:t>
      </w:r>
      <w:r w:rsidR="00CA5F16" w:rsidRPr="0011532F">
        <w:t xml:space="preserve"> Montana </w:t>
      </w:r>
      <w:r w:rsidR="0011532F" w:rsidRPr="0011532F">
        <w:t>s</w:t>
      </w:r>
      <w:r w:rsidR="00CA5F16" w:rsidRPr="0011532F">
        <w:t xml:space="preserve">tate </w:t>
      </w:r>
      <w:r w:rsidR="0011532F" w:rsidRPr="0011532F">
        <w:t>h</w:t>
      </w:r>
      <w:r w:rsidR="00CA5F16" w:rsidRPr="0011532F">
        <w:t xml:space="preserve">ealth </w:t>
      </w:r>
      <w:r w:rsidR="0011532F" w:rsidRPr="0011532F">
        <w:t>i</w:t>
      </w:r>
      <w:r w:rsidR="00CA5F16" w:rsidRPr="0011532F">
        <w:t xml:space="preserve">mprovement </w:t>
      </w:r>
      <w:r w:rsidR="0011532F" w:rsidRPr="0011532F">
        <w:t>p</w:t>
      </w:r>
      <w:r w:rsidR="00CA5F16" w:rsidRPr="0011532F">
        <w:t>lan</w:t>
      </w:r>
      <w:r w:rsidR="0011532F">
        <w:t>, 2019-2023</w:t>
      </w:r>
      <w:r w:rsidR="00CA5F16" w:rsidRPr="0011532F">
        <w:t xml:space="preserve">. </w:t>
      </w:r>
      <w:r w:rsidR="0011532F" w:rsidRPr="0011532F">
        <w:t>[internal report] 35 p. Available online https://dphhs.mt.gov/Portals/85/ahealthiermontana/2019SHIPFinal.pdf. Accessed 28 Feb 2020.</w:t>
      </w:r>
    </w:p>
    <w:p w14:paraId="59F31237" w14:textId="09872B27" w:rsidR="00AE33B1" w:rsidRDefault="00CA5F16" w:rsidP="00AE33B1">
      <w:pPr>
        <w:pStyle w:val="nrpsLiteraturecited"/>
      </w:pPr>
      <w:r w:rsidRPr="00AE33B1">
        <w:rPr>
          <w:highlight w:val="green"/>
        </w:rPr>
        <w:t xml:space="preserve"> </w:t>
      </w:r>
      <w:r w:rsidR="00AE33B1" w:rsidRPr="00AE33B1">
        <w:rPr>
          <w:highlight w:val="green"/>
        </w:rPr>
        <w:t>[N</w:t>
      </w:r>
      <w:r w:rsidR="00AE33B1" w:rsidRPr="00AE33B1">
        <w:t xml:space="preserve">EAA] Northwest Energy Efficiency Alliance. 2012. 2011 </w:t>
      </w:r>
      <w:r w:rsidR="00AE33B1">
        <w:t>R</w:t>
      </w:r>
      <w:r w:rsidR="00AE33B1" w:rsidRPr="00AE33B1">
        <w:t xml:space="preserve">esidential building stock assessment: single-family characteristics and energy use. </w:t>
      </w:r>
      <w:r w:rsidR="00AE33B1">
        <w:t xml:space="preserve">A </w:t>
      </w:r>
      <w:r w:rsidR="00AE33B1" w:rsidRPr="00AE33B1">
        <w:t>report to NEAA f</w:t>
      </w:r>
      <w:r w:rsidR="00AE33B1">
        <w:t>rom</w:t>
      </w:r>
      <w:r w:rsidR="00AE33B1" w:rsidRPr="00AE33B1">
        <w:t xml:space="preserve"> Ecotope Inc, Seattle WA</w:t>
      </w:r>
      <w:r w:rsidR="00AE33B1">
        <w:t>.</w:t>
      </w:r>
      <w:r w:rsidR="00AE33B1" w:rsidRPr="00AE33B1">
        <w:t xml:space="preserve"> 231 p. Available online https://neea.org/img/documents/residential-building-stock-assessment-single-family-characteristics-and-energy-use.pdf. Accessed 28 Feb 2020.</w:t>
      </w:r>
    </w:p>
    <w:p w14:paraId="5829CAC2" w14:textId="037CDA4B" w:rsidR="00AE33B1" w:rsidRPr="00AE33B1" w:rsidRDefault="00AE33B1" w:rsidP="00AE33B1">
      <w:pPr>
        <w:pStyle w:val="nrpsLiteraturecited"/>
        <w:rPr>
          <w:highlight w:val="green"/>
        </w:rPr>
      </w:pPr>
      <w:r w:rsidRPr="00AE33B1">
        <w:rPr>
          <w:highlight w:val="green"/>
        </w:rPr>
        <w:t>[N</w:t>
      </w:r>
      <w:r w:rsidRPr="00AE33B1">
        <w:t>EAA] Northwest Energy Efficiency Alliance. 201</w:t>
      </w:r>
      <w:r>
        <w:t>4</w:t>
      </w:r>
      <w:r w:rsidRPr="00AE33B1">
        <w:t xml:space="preserve">. </w:t>
      </w:r>
      <w:r>
        <w:t>Montana single-family homes—state summary statistics. [internal report] Portland OR: NE</w:t>
      </w:r>
      <w:r w:rsidRPr="00AE33B1">
        <w:t>AA</w:t>
      </w:r>
      <w:r>
        <w:t>. 2</w:t>
      </w:r>
      <w:r w:rsidRPr="00AE33B1">
        <w:t>1 p. Available online</w:t>
      </w:r>
      <w:r>
        <w:t xml:space="preserve"> </w:t>
      </w:r>
      <w:r w:rsidRPr="00AE33B1">
        <w:t>https://neea.org/img/documents/montana-state-report-final.pdf. Accessed 28 Feb 2020.</w:t>
      </w:r>
    </w:p>
    <w:p w14:paraId="67257E8D" w14:textId="7BBAED71" w:rsidR="00126C19" w:rsidRPr="00126C19" w:rsidRDefault="00126C19" w:rsidP="00126C19">
      <w:pPr>
        <w:pStyle w:val="nrpsLiteraturecited"/>
      </w:pPr>
      <w:r w:rsidRPr="0048233E">
        <w:rPr>
          <w:highlight w:val="green"/>
        </w:rPr>
        <w:t>O</w:t>
      </w:r>
      <w:r w:rsidRPr="00126C19">
        <w:t xml:space="preserve">jima D, Steiner J, McNeeley S, Cozetto K, Childress A. 2013. Great Plains Regional Climate Assessment Technical Report, National Climate </w:t>
      </w:r>
      <w:r w:rsidRPr="00833684">
        <w:rPr>
          <w:highlight w:val="yellow"/>
        </w:rPr>
        <w:t>Assessment 2013</w:t>
      </w:r>
      <w:r w:rsidR="00833684" w:rsidRPr="00833684">
        <w:rPr>
          <w:highlight w:val="yellow"/>
        </w:rPr>
        <w:t>.</w:t>
      </w:r>
      <w:r w:rsidRPr="00833684">
        <w:rPr>
          <w:highlight w:val="yellow"/>
        </w:rPr>
        <w:t xml:space="preserve"> 301 p.</w:t>
      </w:r>
    </w:p>
    <w:p w14:paraId="6CAD1710" w14:textId="199C9AB0" w:rsidR="00CD64B8" w:rsidRPr="00CD64B8" w:rsidRDefault="00CD64B8" w:rsidP="00CD64B8">
      <w:pPr>
        <w:pStyle w:val="nrpsLiteraturecited"/>
      </w:pPr>
      <w:r w:rsidRPr="00CD64B8">
        <w:rPr>
          <w:highlight w:val="green"/>
        </w:rPr>
        <w:t>O</w:t>
      </w:r>
      <w:r w:rsidRPr="00CD64B8">
        <w:t>lp S</w:t>
      </w:r>
      <w:r>
        <w:t xml:space="preserve">. </w:t>
      </w:r>
      <w:r w:rsidRPr="00CD64B8">
        <w:t>2011</w:t>
      </w:r>
      <w:r>
        <w:t xml:space="preserve">. </w:t>
      </w:r>
      <w:r w:rsidRPr="00CD64B8">
        <w:t xml:space="preserve">Crow flooding: </w:t>
      </w:r>
      <w:r>
        <w:t>m</w:t>
      </w:r>
      <w:r w:rsidRPr="00CD64B8">
        <w:t>ore than 200 Crow Reservation homes damaged, destroyed from flooding.</w:t>
      </w:r>
      <w:r>
        <w:t xml:space="preserve"> </w:t>
      </w:r>
      <w:r w:rsidRPr="00CD64B8">
        <w:rPr>
          <w:highlight w:val="yellow"/>
        </w:rPr>
        <w:t>Billings Gazette. June 15, 2011. Billings, MT</w:t>
      </w:r>
    </w:p>
    <w:p w14:paraId="2D463EDF" w14:textId="4272A255" w:rsidR="004A6200" w:rsidRPr="004A6200" w:rsidRDefault="004A6200" w:rsidP="004A6200">
      <w:pPr>
        <w:pStyle w:val="nrpsLiteraturecited"/>
        <w:rPr>
          <w:highlight w:val="green"/>
        </w:rPr>
      </w:pPr>
      <w:r w:rsidRPr="004A6200">
        <w:rPr>
          <w:highlight w:val="green"/>
        </w:rPr>
        <w:t>R</w:t>
      </w:r>
      <w:r w:rsidRPr="004A6200">
        <w:t>avanelli</w:t>
      </w:r>
      <w:r>
        <w:t xml:space="preserve"> </w:t>
      </w:r>
      <w:r w:rsidRPr="004A6200">
        <w:t>N, Casasola W, English T, Edwards K M, Jay O. 2019</w:t>
      </w:r>
      <w:r>
        <w:t>. Heat stress and fetal risk. E</w:t>
      </w:r>
      <w:r w:rsidRPr="004A6200">
        <w:t xml:space="preserve">nvironmental limits for exercise and passive heat stress during pregnancy: a systematic review with best evidence synthesis. British </w:t>
      </w:r>
      <w:r>
        <w:t>J</w:t>
      </w:r>
      <w:r w:rsidRPr="004A6200">
        <w:t xml:space="preserve">ournal of </w:t>
      </w:r>
      <w:r>
        <w:t>S</w:t>
      </w:r>
      <w:r w:rsidRPr="004A6200">
        <w:t xml:space="preserve">ports </w:t>
      </w:r>
      <w:r>
        <w:t>M</w:t>
      </w:r>
      <w:r w:rsidRPr="004A6200">
        <w:t>edicine 53(13)</w:t>
      </w:r>
      <w:r>
        <w:t>:</w:t>
      </w:r>
      <w:r w:rsidRPr="004A6200">
        <w:t>799-805.</w:t>
      </w:r>
    </w:p>
    <w:p w14:paraId="07F04E9B" w14:textId="2801A272" w:rsidR="00126C19" w:rsidRPr="00126C19" w:rsidRDefault="00126C19" w:rsidP="00126C19">
      <w:pPr>
        <w:pStyle w:val="nrpsLiteraturecited"/>
      </w:pPr>
      <w:r w:rsidRPr="0048233E">
        <w:rPr>
          <w:highlight w:val="green"/>
        </w:rPr>
        <w:t>R</w:t>
      </w:r>
      <w:r w:rsidRPr="00126C19">
        <w:t xml:space="preserve">edsteer MH, Kelley KB, Francis H, Block D. 2011. Disaster </w:t>
      </w:r>
      <w:r>
        <w:t>r</w:t>
      </w:r>
      <w:r w:rsidRPr="00126C19">
        <w:t xml:space="preserve">isk </w:t>
      </w:r>
      <w:r>
        <w:t>as</w:t>
      </w:r>
      <w:r w:rsidRPr="00126C19">
        <w:t xml:space="preserve">sessment </w:t>
      </w:r>
      <w:r>
        <w:t>c</w:t>
      </w:r>
      <w:r w:rsidRPr="00126C19">
        <w:t xml:space="preserve">ase </w:t>
      </w:r>
      <w:r>
        <w:t>s</w:t>
      </w:r>
      <w:r w:rsidRPr="00126C19">
        <w:t xml:space="preserve">tudy: </w:t>
      </w:r>
      <w:r>
        <w:t>r</w:t>
      </w:r>
      <w:r w:rsidRPr="00126C19">
        <w:t xml:space="preserve">ecent </w:t>
      </w:r>
      <w:r>
        <w:t>d</w:t>
      </w:r>
      <w:r w:rsidRPr="00126C19">
        <w:t xml:space="preserve">rought on the Navajo Nation, </w:t>
      </w:r>
      <w:r>
        <w:t>s</w:t>
      </w:r>
      <w:r w:rsidRPr="00126C19">
        <w:t xml:space="preserve">outhwestern United States. </w:t>
      </w:r>
      <w:r w:rsidRPr="00126C19">
        <w:rPr>
          <w:highlight w:val="yellow"/>
        </w:rPr>
        <w:t>Contributing Paper</w:t>
      </w:r>
      <w:r w:rsidRPr="00126C19">
        <w:t xml:space="preserve"> for the Global Assessment Report on Disaster Risk Reduction. 19 p.</w:t>
      </w:r>
      <w:r>
        <w:t xml:space="preserve"> </w:t>
      </w:r>
      <w:r w:rsidRPr="00126C19">
        <w:t>United Nations Office for Disaster Risk Reduction and U.S. Geological Survey, Reston, VA.</w:t>
      </w:r>
    </w:p>
    <w:p w14:paraId="21C6F99C" w14:textId="60486B63" w:rsidR="009D342A" w:rsidRPr="009D342A" w:rsidRDefault="009D342A" w:rsidP="009D342A">
      <w:pPr>
        <w:pStyle w:val="nrpsLiteraturecited"/>
      </w:pPr>
      <w:r w:rsidRPr="0048233E">
        <w:rPr>
          <w:highlight w:val="green"/>
        </w:rPr>
        <w:lastRenderedPageBreak/>
        <w:t>S</w:t>
      </w:r>
      <w:r w:rsidRPr="009D342A">
        <w:t xml:space="preserve">cher A. </w:t>
      </w:r>
      <w:r w:rsidRPr="009D342A">
        <w:rPr>
          <w:highlight w:val="yellow"/>
        </w:rPr>
        <w:t>24 Dec 2018</w:t>
      </w:r>
      <w:r w:rsidRPr="009D342A">
        <w:t xml:space="preserve">. Climate grief: </w:t>
      </w:r>
      <w:r>
        <w:t>t</w:t>
      </w:r>
      <w:r w:rsidRPr="009D342A">
        <w:t xml:space="preserve">he growing emotional toll of climate change. </w:t>
      </w:r>
      <w:commentRangeStart w:id="660"/>
      <w:r w:rsidRPr="009D342A">
        <w:t xml:space="preserve">NBC News. </w:t>
      </w:r>
      <w:commentRangeEnd w:id="660"/>
      <w:r>
        <w:rPr>
          <w:rStyle w:val="CommentReference"/>
          <w:rFonts w:asciiTheme="minorHAnsi" w:hAnsiTheme="minorHAnsi"/>
        </w:rPr>
        <w:commentReference w:id="660"/>
      </w:r>
      <w:r w:rsidRPr="009D342A">
        <w:t xml:space="preserve">Retrieved from: </w:t>
      </w:r>
      <w:hyperlink r:id="rId150" w:history="1">
        <w:r w:rsidRPr="009D342A">
          <w:rPr>
            <w:rStyle w:val="Hyperlink"/>
            <w:color w:val="000000" w:themeColor="text1"/>
            <w:u w:val="none"/>
          </w:rPr>
          <w:t>www.nbcnews.com/health/mental-health/climate-grief-growing-emotional-toll-climate-change-n946751</w:t>
        </w:r>
      </w:hyperlink>
      <w:r w:rsidRPr="009D342A">
        <w:t xml:space="preserve">. </w:t>
      </w:r>
    </w:p>
    <w:p w14:paraId="135EABA3" w14:textId="3561ED02" w:rsidR="00970D03" w:rsidRPr="00970D03" w:rsidRDefault="007B4328" w:rsidP="00970D03">
      <w:pPr>
        <w:pStyle w:val="nrpsLiteraturecited"/>
        <w:rPr>
          <w:highlight w:val="green"/>
        </w:rPr>
      </w:pPr>
      <w:r w:rsidRPr="00970D03">
        <w:rPr>
          <w:highlight w:val="green"/>
        </w:rPr>
        <w:t>S</w:t>
      </w:r>
      <w:r w:rsidR="00970D03" w:rsidRPr="00970D03">
        <w:t>ommers BD, Gawande AA, Baicker K. 2017. Health insurance coverage and health--what the recent evidence tells us. New England Journal of Medicine 377(6):586-93. doi:10.1056/NEJMsb1706645.</w:t>
      </w:r>
      <w:r w:rsidR="00970D03" w:rsidRPr="00970D03">
        <w:rPr>
          <w:highlight w:val="green"/>
        </w:rPr>
        <w:t xml:space="preserve"> </w:t>
      </w:r>
    </w:p>
    <w:p w14:paraId="3767361B" w14:textId="31EB4D2E" w:rsidR="007A3356" w:rsidRPr="007A3356" w:rsidRDefault="007A3356" w:rsidP="00970D03">
      <w:pPr>
        <w:pStyle w:val="nrpsLiteraturecited"/>
        <w:rPr>
          <w:highlight w:val="green"/>
        </w:rPr>
      </w:pPr>
      <w:r w:rsidRPr="00970D03">
        <w:rPr>
          <w:highlight w:val="green"/>
        </w:rPr>
        <w:t>S</w:t>
      </w:r>
      <w:r w:rsidRPr="00970D03">
        <w:t>mith E, Ahmed</w:t>
      </w:r>
      <w:r w:rsidRPr="007A3356">
        <w:t xml:space="preserve"> S, Dupuis V, Running Crane M, Eggers M, Pierre M, Flagg K, Byker Shanks C. 2019. Contribution of wild foods to diet, food security, and cultural values amidst climate change. Journal of Agriculture, Food Systems, and Community Development 9(B)</w:t>
      </w:r>
      <w:r>
        <w:t>:</w:t>
      </w:r>
      <w:r w:rsidRPr="007A3356">
        <w:t>191-214. Available online https://doi.org/10.5304/jafscd.2019.09B.011. Accessed 28 Feb 2020.</w:t>
      </w:r>
    </w:p>
    <w:p w14:paraId="73F12400" w14:textId="2ECA42EE" w:rsidR="00027B1C" w:rsidRPr="00027B1C" w:rsidRDefault="00027B1C" w:rsidP="00027B1C">
      <w:pPr>
        <w:pStyle w:val="nrpsLiteraturecited"/>
      </w:pPr>
      <w:r w:rsidRPr="00027B1C">
        <w:rPr>
          <w:highlight w:val="green"/>
        </w:rPr>
        <w:t>S</w:t>
      </w:r>
      <w:r w:rsidRPr="00027B1C">
        <w:t xml:space="preserve">pokesman-Review. </w:t>
      </w:r>
      <w:r w:rsidRPr="00767AA3">
        <w:rPr>
          <w:highlight w:val="yellow"/>
        </w:rPr>
        <w:t>27 Feb 2018.</w:t>
      </w:r>
      <w:r w:rsidRPr="00027B1C">
        <w:t xml:space="preserve"> Relentless winter brings state of emergency to Montana reservations</w:t>
      </w:r>
      <w:r>
        <w:t xml:space="preserve">. </w:t>
      </w:r>
      <w:r w:rsidRPr="00027B1C">
        <w:t xml:space="preserve">Available online </w:t>
      </w:r>
      <w:hyperlink r:id="rId151" w:history="1">
        <w:r w:rsidRPr="00027B1C">
          <w:t>https://www.spokesman.com/stories/2018/feb/27/relentless-winter-brings-state-of-emergency-to-mon/</w:t>
        </w:r>
      </w:hyperlink>
      <w:r w:rsidRPr="00027B1C">
        <w:t>). Accessed 28 Feb 2020.</w:t>
      </w:r>
    </w:p>
    <w:p w14:paraId="667F5164" w14:textId="77AB3A4A" w:rsidR="00CD64B8" w:rsidRDefault="00CD64B8" w:rsidP="00CD64B8">
      <w:pPr>
        <w:pStyle w:val="nrpsLiteraturecited"/>
        <w:rPr>
          <w:highlight w:val="yellow"/>
        </w:rPr>
      </w:pPr>
      <w:r w:rsidRPr="00CD64B8">
        <w:rPr>
          <w:highlight w:val="green"/>
        </w:rPr>
        <w:t>T</w:t>
      </w:r>
      <w:r w:rsidRPr="00CD64B8">
        <w:t>hackeray L</w:t>
      </w:r>
      <w:r>
        <w:t xml:space="preserve">. </w:t>
      </w:r>
      <w:r w:rsidRPr="00CD64B8">
        <w:t>2012</w:t>
      </w:r>
      <w:r>
        <w:t xml:space="preserve">. </w:t>
      </w:r>
      <w:r w:rsidRPr="00CD64B8">
        <w:t xml:space="preserve">2012 Montana wildfires burn most acreage since 1910. </w:t>
      </w:r>
      <w:r w:rsidRPr="00CD64B8">
        <w:rPr>
          <w:highlight w:val="yellow"/>
        </w:rPr>
        <w:t>Billings Gazette. 11/1/2012. Billings, MT</w:t>
      </w:r>
    </w:p>
    <w:p w14:paraId="4C3F4BE6" w14:textId="5BCABF1B" w:rsidR="000943E2" w:rsidRPr="00DC09EC" w:rsidRDefault="000943E2" w:rsidP="000943E2">
      <w:pPr>
        <w:pStyle w:val="nrpsLiteraturecited"/>
      </w:pPr>
      <w:r>
        <w:rPr>
          <w:rStyle w:val="Hyperlink"/>
          <w:color w:val="000000" w:themeColor="text1"/>
          <w:u w:val="none"/>
        </w:rPr>
        <w:t xml:space="preserve">Time. </w:t>
      </w:r>
      <w:r w:rsidRPr="000943E2">
        <w:rPr>
          <w:rStyle w:val="Hyperlink"/>
          <w:color w:val="000000" w:themeColor="text1"/>
          <w:highlight w:val="yellow"/>
          <w:u w:val="none"/>
        </w:rPr>
        <w:t>21 Nov 2019</w:t>
      </w:r>
      <w:r>
        <w:rPr>
          <w:rStyle w:val="Hyperlink"/>
          <w:color w:val="000000" w:themeColor="text1"/>
          <w:u w:val="none"/>
        </w:rPr>
        <w:t xml:space="preserve">. </w:t>
      </w:r>
      <w:hyperlink r:id="rId152" w:history="1">
        <w:r w:rsidRPr="00DC09EC">
          <w:rPr>
            <w:rStyle w:val="Hyperlink"/>
            <w:color w:val="000000" w:themeColor="text1"/>
            <w:u w:val="none"/>
          </w:rPr>
          <w:t xml:space="preserve">Terrified of </w:t>
        </w:r>
        <w:r>
          <w:rPr>
            <w:rStyle w:val="Hyperlink"/>
            <w:color w:val="000000" w:themeColor="text1"/>
            <w:u w:val="none"/>
          </w:rPr>
          <w:t>c</w:t>
        </w:r>
        <w:r w:rsidRPr="00DC09EC">
          <w:rPr>
            <w:rStyle w:val="Hyperlink"/>
            <w:color w:val="000000" w:themeColor="text1"/>
            <w:u w:val="none"/>
          </w:rPr>
          <w:t xml:space="preserve">limate </w:t>
        </w:r>
        <w:r>
          <w:rPr>
            <w:rStyle w:val="Hyperlink"/>
            <w:color w:val="000000" w:themeColor="text1"/>
            <w:u w:val="none"/>
          </w:rPr>
          <w:t>c</w:t>
        </w:r>
        <w:r w:rsidRPr="00DC09EC">
          <w:rPr>
            <w:rStyle w:val="Hyperlink"/>
            <w:color w:val="000000" w:themeColor="text1"/>
            <w:u w:val="none"/>
          </w:rPr>
          <w:t xml:space="preserve">hange? You </w:t>
        </w:r>
        <w:r>
          <w:rPr>
            <w:rStyle w:val="Hyperlink"/>
            <w:color w:val="000000" w:themeColor="text1"/>
            <w:u w:val="none"/>
          </w:rPr>
          <w:t>m</w:t>
        </w:r>
        <w:r w:rsidRPr="00DC09EC">
          <w:rPr>
            <w:rStyle w:val="Hyperlink"/>
            <w:color w:val="000000" w:themeColor="text1"/>
            <w:u w:val="none"/>
          </w:rPr>
          <w:t xml:space="preserve">ight </w:t>
        </w:r>
        <w:r>
          <w:rPr>
            <w:rStyle w:val="Hyperlink"/>
            <w:color w:val="000000" w:themeColor="text1"/>
            <w:u w:val="none"/>
          </w:rPr>
          <w:t>h</w:t>
        </w:r>
        <w:r w:rsidRPr="00DC09EC">
          <w:rPr>
            <w:rStyle w:val="Hyperlink"/>
            <w:color w:val="000000" w:themeColor="text1"/>
            <w:u w:val="none"/>
          </w:rPr>
          <w:t xml:space="preserve">ave </w:t>
        </w:r>
        <w:r>
          <w:rPr>
            <w:rStyle w:val="Hyperlink"/>
            <w:color w:val="000000" w:themeColor="text1"/>
            <w:u w:val="none"/>
          </w:rPr>
          <w:t>e</w:t>
        </w:r>
        <w:r w:rsidRPr="00DC09EC">
          <w:rPr>
            <w:rStyle w:val="Hyperlink"/>
            <w:color w:val="000000" w:themeColor="text1"/>
            <w:u w:val="none"/>
          </w:rPr>
          <w:t>co-</w:t>
        </w:r>
        <w:r>
          <w:rPr>
            <w:rStyle w:val="Hyperlink"/>
            <w:color w:val="000000" w:themeColor="text1"/>
            <w:u w:val="none"/>
          </w:rPr>
          <w:t>a</w:t>
        </w:r>
        <w:r w:rsidRPr="00DC09EC">
          <w:rPr>
            <w:rStyle w:val="Hyperlink"/>
            <w:color w:val="000000" w:themeColor="text1"/>
            <w:u w:val="none"/>
          </w:rPr>
          <w:t>nxiety</w:t>
        </w:r>
      </w:hyperlink>
      <w:r>
        <w:rPr>
          <w:rStyle w:val="Hyperlink"/>
          <w:color w:val="000000" w:themeColor="text1"/>
          <w:u w:val="none"/>
        </w:rPr>
        <w:t>.</w:t>
      </w:r>
    </w:p>
    <w:p w14:paraId="5C670F75" w14:textId="08477A15" w:rsidR="00C21AB3" w:rsidRDefault="00C21AB3" w:rsidP="00C21AB3">
      <w:pPr>
        <w:pStyle w:val="nrpsLiteraturecited"/>
      </w:pPr>
      <w:r>
        <w:rPr>
          <w:highlight w:val="green"/>
        </w:rPr>
        <w:t>U</w:t>
      </w:r>
      <w:r w:rsidRPr="00FB6677">
        <w:t xml:space="preserve">S Census </w:t>
      </w:r>
      <w:r w:rsidRPr="00C21AB3">
        <w:t>Bureau. 2010. Urban and rural classification and urban area criterion. Available online https://www.census.gov/programs-surveys/geography/guidance/geo-areas/urban-rural/2010-urban-rural.html. Accessed 29 Feb 2020.</w:t>
      </w:r>
    </w:p>
    <w:p w14:paraId="0C41F4D5" w14:textId="22273796" w:rsidR="00EA100C" w:rsidRPr="00FB6677" w:rsidRDefault="00B80420" w:rsidP="00EA100C">
      <w:pPr>
        <w:pStyle w:val="nrpsLiteraturecited"/>
      </w:pPr>
      <w:r w:rsidRPr="00EA100C">
        <w:rPr>
          <w:highlight w:val="green"/>
        </w:rPr>
        <w:t>U</w:t>
      </w:r>
      <w:r w:rsidRPr="00EA100C">
        <w:t>S Census Bureau. 2018.</w:t>
      </w:r>
      <w:r w:rsidR="00EA100C" w:rsidRPr="00EA100C">
        <w:t xml:space="preserve"> US Census American </w:t>
      </w:r>
      <w:r w:rsidR="00EA100C">
        <w:t>c</w:t>
      </w:r>
      <w:r w:rsidR="00EA100C" w:rsidRPr="00EA100C">
        <w:t xml:space="preserve">ommunity </w:t>
      </w:r>
      <w:r w:rsidR="00EA100C">
        <w:t>s</w:t>
      </w:r>
      <w:r w:rsidR="00EA100C" w:rsidRPr="00EA100C">
        <w:t>urvey 2013-2017</w:t>
      </w:r>
      <w:r w:rsidR="00EA100C">
        <w:t xml:space="preserve"> 5-year data release</w:t>
      </w:r>
      <w:r w:rsidR="00EA100C" w:rsidRPr="00EA100C">
        <w:t>.</w:t>
      </w:r>
      <w:r w:rsidR="00EA100C">
        <w:t xml:space="preserve"> [website] </w:t>
      </w:r>
      <w:r w:rsidR="00EA100C" w:rsidRPr="00FB6677">
        <w:t>Available online</w:t>
      </w:r>
      <w:r w:rsidR="00EA100C">
        <w:t xml:space="preserve"> </w:t>
      </w:r>
      <w:r w:rsidR="00EA100C" w:rsidRPr="00EA100C">
        <w:t>https://www.census.gov/newsroom/press-kits/2018/acs-5year.html</w:t>
      </w:r>
      <w:r w:rsidR="00EA100C" w:rsidRPr="00FB6677">
        <w:t>. Accessed 29 Feb 2020.</w:t>
      </w:r>
    </w:p>
    <w:p w14:paraId="6A9D0A65" w14:textId="4368F765" w:rsidR="00FB6677" w:rsidRPr="00FB6677" w:rsidRDefault="00FB6677" w:rsidP="00FB6677">
      <w:pPr>
        <w:pStyle w:val="nrpsLiteraturecited"/>
      </w:pPr>
      <w:r>
        <w:rPr>
          <w:highlight w:val="green"/>
        </w:rPr>
        <w:t>U</w:t>
      </w:r>
      <w:r w:rsidRPr="00FB6677">
        <w:t>S Census Bureau. 2019. State population by characteristics: 2010-2019 [webpage]</w:t>
      </w:r>
      <w:r w:rsidR="00C21AB3">
        <w:t>.</w:t>
      </w:r>
      <w:r w:rsidRPr="00FB6677">
        <w:t xml:space="preserve"> Available online https://www.census.gov/data/tables/time-series/demo/popest/2010s-state-detail.html#par_textimage_785300169 gov. 2010. Accessed 29 Feb 2020.</w:t>
      </w:r>
    </w:p>
    <w:p w14:paraId="232C873D" w14:textId="7D50940B" w:rsidR="00976A76" w:rsidRPr="00976A76" w:rsidRDefault="00976A76" w:rsidP="00976A76">
      <w:pPr>
        <w:pStyle w:val="nrpsLiteraturecited"/>
        <w:rPr>
          <w:highlight w:val="green"/>
        </w:rPr>
      </w:pPr>
      <w:r w:rsidRPr="00976A76">
        <w:rPr>
          <w:highlight w:val="green"/>
        </w:rPr>
        <w:t>[U</w:t>
      </w:r>
      <w:r w:rsidRPr="00976A76">
        <w:t>SEIA] US Energy Information Administration. [undated]. Residential energy consumption survey [webpage]</w:t>
      </w:r>
      <w:r w:rsidR="00C21AB3">
        <w:t>.</w:t>
      </w:r>
      <w:r w:rsidRPr="00976A76">
        <w:t xml:space="preserve"> Available online </w:t>
      </w:r>
      <w:hyperlink r:id="rId153" w:history="1">
        <w:r w:rsidRPr="00976A76">
          <w:t>https://www.eia.gov/consumption/residential/</w:t>
        </w:r>
      </w:hyperlink>
      <w:r w:rsidRPr="00976A76">
        <w:t>. Accessed 28 Feb 2020.</w:t>
      </w:r>
    </w:p>
    <w:p w14:paraId="67563910" w14:textId="77777777" w:rsidR="001D6FD1" w:rsidRPr="00574F63" w:rsidRDefault="001D6FD1" w:rsidP="001D6FD1">
      <w:pPr>
        <w:pStyle w:val="nrpsLiteraturecited"/>
        <w:rPr>
          <w:highlight w:val="green"/>
        </w:rPr>
      </w:pPr>
      <w:r w:rsidRPr="00574F63">
        <w:rPr>
          <w:highlight w:val="green"/>
        </w:rPr>
        <w:t>[U</w:t>
      </w:r>
      <w:r w:rsidRPr="004704F0">
        <w:t>SGCRP]</w:t>
      </w:r>
      <w:r>
        <w:t xml:space="preserve"> </w:t>
      </w:r>
      <w:r w:rsidRPr="004704F0">
        <w:t xml:space="preserve">US Global Change Research Program. </w:t>
      </w:r>
      <w:r>
        <w:t xml:space="preserve">2016. </w:t>
      </w:r>
      <w:r w:rsidRPr="004704F0">
        <w:t xml:space="preserve">The </w:t>
      </w:r>
      <w:r>
        <w:t>i</w:t>
      </w:r>
      <w:r w:rsidRPr="004704F0">
        <w:t xml:space="preserve">mpacts of </w:t>
      </w:r>
      <w:r>
        <w:t>c</w:t>
      </w:r>
      <w:r w:rsidRPr="004704F0">
        <w:t xml:space="preserve">limate </w:t>
      </w:r>
      <w:r>
        <w:t>c</w:t>
      </w:r>
      <w:r w:rsidRPr="004704F0">
        <w:t xml:space="preserve">hange on </w:t>
      </w:r>
      <w:r>
        <w:t>h</w:t>
      </w:r>
      <w:r w:rsidRPr="004704F0">
        <w:t xml:space="preserve">uman </w:t>
      </w:r>
      <w:r>
        <w:t>h</w:t>
      </w:r>
      <w:r w:rsidRPr="004704F0">
        <w:t xml:space="preserve">ealth in the United States: </w:t>
      </w:r>
      <w:r>
        <w:t>a</w:t>
      </w:r>
      <w:r w:rsidRPr="004704F0">
        <w:t xml:space="preserve"> </w:t>
      </w:r>
      <w:r>
        <w:t>s</w:t>
      </w:r>
      <w:r w:rsidRPr="004704F0">
        <w:t xml:space="preserve">cientific </w:t>
      </w:r>
      <w:r>
        <w:t>a</w:t>
      </w:r>
      <w:r w:rsidRPr="004704F0">
        <w:t xml:space="preserve">ssessment. Crimmins A, Balbus J, Gamble JL, Beard CB, Bell JE, Dodgen D, Eisen RJ, Fann N, Hawkins MD, Herring SC, Jantarasami L, Mills DM, Saha S, Sarofim MC, Trtanj J, Ziska L, </w:t>
      </w:r>
      <w:r>
        <w:t>ed</w:t>
      </w:r>
      <w:r w:rsidRPr="004704F0">
        <w:t xml:space="preserve">s. </w:t>
      </w:r>
      <w:r>
        <w:t xml:space="preserve">Washington DC: </w:t>
      </w:r>
      <w:r w:rsidRPr="004704F0">
        <w:t>U.S. Global Change Research Program</w:t>
      </w:r>
      <w:r>
        <w:t>.</w:t>
      </w:r>
      <w:r w:rsidRPr="004704F0">
        <w:t xml:space="preserve"> 312 p. </w:t>
      </w:r>
      <w:r w:rsidRPr="00CB50E4">
        <w:t xml:space="preserve">Available online </w:t>
      </w:r>
      <w:hyperlink r:id="rId154" w:history="1">
        <w:r w:rsidRPr="00581AA9">
          <w:rPr>
            <w:rStyle w:val="Hyperlink"/>
          </w:rPr>
          <w:t>https://health2016.globalchange.gov</w:t>
        </w:r>
      </w:hyperlink>
      <w:r>
        <w:t xml:space="preserve">. Accessed 1 Mar 2020. </w:t>
      </w:r>
      <w:r w:rsidRPr="004704F0">
        <w:t xml:space="preserve"> </w:t>
      </w:r>
      <w:hyperlink r:id="rId155" w:history="1">
        <w:r w:rsidRPr="004704F0">
          <w:rPr>
            <w:rStyle w:val="Hyperlink"/>
            <w:color w:val="000000" w:themeColor="text1"/>
            <w:u w:val="none"/>
          </w:rPr>
          <w:t>http://dx.doi.org/10.7930/J0R49NQX</w:t>
        </w:r>
      </w:hyperlink>
      <w:r w:rsidRPr="004704F0">
        <w:t>.</w:t>
      </w:r>
    </w:p>
    <w:p w14:paraId="13B5CF49" w14:textId="63355B9C" w:rsidR="002A56DD" w:rsidRPr="00722644" w:rsidRDefault="0048233E" w:rsidP="00722644">
      <w:pPr>
        <w:pStyle w:val="nrpsLiteraturecited"/>
      </w:pPr>
      <w:r w:rsidRPr="00574F63">
        <w:rPr>
          <w:highlight w:val="green"/>
        </w:rPr>
        <w:t>W</w:t>
      </w:r>
      <w:r w:rsidRPr="00F84E8A">
        <w:t xml:space="preserve">hitlock C, Cross W, Maxwell B, Silverman N, Wade AA. 2017. 2017 Montana Climate Assessment. Bozeman and Missoula MT: Montana State University and University of Montana, Montana Institute on Ecosystems. 318 p. DOI:10.15788/m2ww82. Available online </w:t>
      </w:r>
      <w:hyperlink r:id="rId156" w:history="1">
        <w:r w:rsidRPr="00F84E8A">
          <w:rPr>
            <w:rStyle w:val="Hyperlink"/>
            <w:color w:val="000000" w:themeColor="text1"/>
            <w:u w:val="none"/>
          </w:rPr>
          <w:t>http://montanaclimate.org</w:t>
        </w:r>
      </w:hyperlink>
      <w:r w:rsidR="00722644">
        <w:t>. Accessed September 2019.</w:t>
      </w:r>
    </w:p>
    <w:p w14:paraId="40DDEDA0" w14:textId="77777777" w:rsidR="002A56DD" w:rsidRDefault="002A56DD" w:rsidP="0087174E">
      <w:pPr>
        <w:pStyle w:val="nrpsLiteraturecited"/>
        <w:rPr>
          <w:rFonts w:asciiTheme="minorHAnsi" w:hAnsiTheme="minorHAnsi" w:cstheme="minorHAnsi"/>
          <w:sz w:val="18"/>
          <w:szCs w:val="18"/>
        </w:rPr>
      </w:pPr>
    </w:p>
    <w:p w14:paraId="1CF1DF41" w14:textId="77777777" w:rsidR="002A56DD" w:rsidRDefault="002A56DD" w:rsidP="0087174E">
      <w:pPr>
        <w:pStyle w:val="nrpsLiteraturecited"/>
        <w:rPr>
          <w:rFonts w:asciiTheme="minorHAnsi" w:hAnsiTheme="minorHAnsi" w:cstheme="minorHAnsi"/>
          <w:sz w:val="18"/>
          <w:szCs w:val="18"/>
        </w:rPr>
      </w:pPr>
    </w:p>
    <w:p w14:paraId="060E8913" w14:textId="77777777" w:rsidR="002A56DD" w:rsidRDefault="002A56DD" w:rsidP="0087174E">
      <w:pPr>
        <w:pStyle w:val="nrpsLiteraturecited"/>
        <w:rPr>
          <w:rFonts w:asciiTheme="minorHAnsi" w:hAnsiTheme="minorHAnsi" w:cstheme="minorHAnsi"/>
          <w:sz w:val="18"/>
          <w:szCs w:val="18"/>
        </w:rPr>
      </w:pPr>
    </w:p>
    <w:p w14:paraId="76AD43D0" w14:textId="77777777" w:rsidR="002A56DD" w:rsidRPr="00DD7BC4" w:rsidRDefault="002A56DD" w:rsidP="0087174E">
      <w:pPr>
        <w:pStyle w:val="nrpsLiteraturecited"/>
        <w:rPr>
          <w:rFonts w:asciiTheme="minorHAnsi" w:hAnsiTheme="minorHAnsi" w:cstheme="minorHAnsi"/>
          <w:sz w:val="18"/>
          <w:szCs w:val="18"/>
        </w:rPr>
      </w:pPr>
    </w:p>
    <w:p w14:paraId="43C80599" w14:textId="77777777" w:rsidR="00DD7BC4" w:rsidRDefault="00DD7BC4">
      <w:pPr>
        <w:spacing w:after="0" w:line="240" w:lineRule="auto"/>
        <w:rPr>
          <w:rFonts w:asciiTheme="minorHAnsi" w:eastAsia="Times New Roman" w:hAnsiTheme="minorHAnsi" w:cstheme="minorHAnsi"/>
          <w:sz w:val="18"/>
          <w:szCs w:val="18"/>
          <w:highlight w:val="green"/>
        </w:rPr>
      </w:pPr>
      <w:r>
        <w:rPr>
          <w:rFonts w:asciiTheme="minorHAnsi" w:hAnsiTheme="minorHAnsi" w:cstheme="minorHAnsi"/>
          <w:sz w:val="18"/>
          <w:szCs w:val="18"/>
          <w:highlight w:val="green"/>
        </w:rPr>
        <w:br w:type="page"/>
      </w:r>
    </w:p>
    <w:p w14:paraId="16B3FC13" w14:textId="7B4EC450" w:rsidR="00CA23E2" w:rsidRDefault="00CA23E2" w:rsidP="00CA23E2">
      <w:pPr>
        <w:pStyle w:val="nrpsNormal"/>
        <w:ind w:left="-1440"/>
      </w:pPr>
    </w:p>
    <w:p w14:paraId="118C51DD" w14:textId="1CFBB491" w:rsidR="00CA23E2" w:rsidRDefault="009778CD" w:rsidP="00CA23E2">
      <w:pPr>
        <w:pStyle w:val="nrpsNormal"/>
        <w:ind w:left="-1440"/>
      </w:pPr>
      <w:r>
        <w:rPr>
          <w:noProof/>
        </w:rPr>
        <w:drawing>
          <wp:inline distT="0" distB="0" distL="0" distR="0" wp14:anchorId="49494010" wp14:editId="37536549">
            <wp:extent cx="7772400" cy="2181024"/>
            <wp:effectExtent l="0" t="0" r="0" b="0"/>
            <wp:docPr id="879175833" name="Picture 1141" descr="PANO_20180617_11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1"/>
                    <pic:cNvPicPr/>
                  </pic:nvPicPr>
                  <pic:blipFill>
                    <a:blip r:embed="rId157">
                      <a:extLst>
                        <a:ext uri="{28A0092B-C50C-407E-A947-70E740481C1C}">
                          <a14:useLocalDpi xmlns:a14="http://schemas.microsoft.com/office/drawing/2010/main" val="0"/>
                        </a:ext>
                      </a:extLst>
                    </a:blip>
                    <a:stretch>
                      <a:fillRect/>
                    </a:stretch>
                  </pic:blipFill>
                  <pic:spPr>
                    <a:xfrm>
                      <a:off x="0" y="0"/>
                      <a:ext cx="7772400" cy="2181024"/>
                    </a:xfrm>
                    <a:prstGeom prst="rect">
                      <a:avLst/>
                    </a:prstGeom>
                  </pic:spPr>
                </pic:pic>
              </a:graphicData>
            </a:graphic>
          </wp:inline>
        </w:drawing>
      </w:r>
    </w:p>
    <w:p w14:paraId="475337EB" w14:textId="77777777" w:rsidR="00CA23E2" w:rsidRDefault="00CA23E2" w:rsidP="00CA23E2">
      <w:pPr>
        <w:pStyle w:val="nrpsNormal"/>
      </w:pPr>
    </w:p>
    <w:p w14:paraId="20A7BD9D" w14:textId="630C1ABC" w:rsidR="00B16659" w:rsidRDefault="00912D8D" w:rsidP="00B16659">
      <w:pPr>
        <w:pStyle w:val="nrpsHeading1"/>
        <w:rPr>
          <w:rStyle w:val="nrpsnormalauthorsSBChar"/>
          <w:b/>
        </w:rPr>
      </w:pPr>
      <w:bookmarkStart w:id="661" w:name="_Toc34208677"/>
      <w:r>
        <w:t xml:space="preserve">Section </w:t>
      </w:r>
      <w:r w:rsidR="009778CD">
        <w:t>5</w:t>
      </w:r>
      <w:r w:rsidR="00B16659" w:rsidRPr="0030650E">
        <w:t xml:space="preserve">. </w:t>
      </w:r>
      <w:r w:rsidR="00B16659">
        <w:t xml:space="preserve">Climate Health Actions for </w:t>
      </w:r>
      <w:r w:rsidR="0046685C">
        <w:t xml:space="preserve">Individuals, </w:t>
      </w:r>
      <w:r w:rsidR="00B16659">
        <w:t xml:space="preserve">Communities, </w:t>
      </w:r>
      <w:r w:rsidR="0046685C">
        <w:t xml:space="preserve">and </w:t>
      </w:r>
      <w:r w:rsidR="00B16659">
        <w:t>Health</w:t>
      </w:r>
      <w:r w:rsidR="0046685C">
        <w:t xml:space="preserve">care Practitioners and </w:t>
      </w:r>
      <w:r w:rsidR="00B16659">
        <w:t>Clinics</w:t>
      </w:r>
      <w:r w:rsidR="00B16659" w:rsidRPr="00C3279A">
        <w:rPr>
          <w:color w:val="auto"/>
        </w:rPr>
        <w:br/>
      </w:r>
      <w:r w:rsidR="00B16659" w:rsidRPr="00B16659">
        <w:rPr>
          <w:rStyle w:val="nrpsnormalauthorsSBChar"/>
          <w:b/>
        </w:rPr>
        <w:t xml:space="preserve">— </w:t>
      </w:r>
      <w:commentRangeStart w:id="662"/>
      <w:r w:rsidR="00B16659" w:rsidRPr="00B16659">
        <w:rPr>
          <w:rStyle w:val="nrpsnormalauthorsSBChar"/>
          <w:b/>
        </w:rPr>
        <w:t>Alex Adams, Sue Higgins</w:t>
      </w:r>
      <w:r w:rsidR="00AC5BD6">
        <w:rPr>
          <w:rStyle w:val="nrpsnormalauthorsSBChar"/>
          <w:b/>
        </w:rPr>
        <w:t>, Mari Eggers</w:t>
      </w:r>
      <w:commentRangeEnd w:id="662"/>
      <w:r w:rsidR="00B242A3">
        <w:rPr>
          <w:rStyle w:val="CommentReference"/>
          <w:rFonts w:asciiTheme="minorHAnsi" w:hAnsiTheme="minorHAnsi"/>
          <w:b w:val="0"/>
        </w:rPr>
        <w:commentReference w:id="662"/>
      </w:r>
      <w:bookmarkEnd w:id="661"/>
    </w:p>
    <w:p w14:paraId="726A56E7" w14:textId="77777777" w:rsidR="00007286" w:rsidRDefault="00007286" w:rsidP="00A9312B">
      <w:pPr>
        <w:pStyle w:val="nrpsNormal"/>
      </w:pPr>
    </w:p>
    <w:p w14:paraId="4A7BCED7" w14:textId="4BAF7F0D" w:rsidR="00472127" w:rsidRPr="001D166D" w:rsidRDefault="006303A6" w:rsidP="001D166D">
      <w:pPr>
        <w:pStyle w:val="nrpsNormal"/>
      </w:pPr>
      <w:r w:rsidRPr="001D166D">
        <w:t xml:space="preserve">Opportunities abound for Montana individuals, communities, and health practitioners—be they </w:t>
      </w:r>
      <w:r w:rsidR="00AC3C4F" w:rsidRPr="001D166D">
        <w:t>single</w:t>
      </w:r>
      <w:r w:rsidRPr="001D166D">
        <w:t xml:space="preserve"> providers or clinics—to address climate-change-induced health concerns. In this section, we catalog ways each of these groups can prepare for, respond, or adapt to our state’s warming climate. We describe actions and resources for dealing with the key health issues described in </w:t>
      </w:r>
      <w:r w:rsidR="00AC3C4F" w:rsidRPr="001D166D">
        <w:rPr>
          <w:highlight w:val="green"/>
        </w:rPr>
        <w:t>S</w:t>
      </w:r>
      <w:r w:rsidRPr="001D166D">
        <w:t>ections 3</w:t>
      </w:r>
      <w:r w:rsidR="00AC3C4F" w:rsidRPr="001D166D">
        <w:t xml:space="preserve"> and</w:t>
      </w:r>
      <w:r w:rsidRPr="001D166D">
        <w:t xml:space="preserve"> 4, with a goal of providing information that helps Montanans maintain optimal health in the face of climate change.</w:t>
      </w:r>
      <w:r w:rsidR="00472127" w:rsidRPr="001D166D">
        <w:t xml:space="preserve"> The recommendations are not exhaustive, and some of these actions are not available to everyone. It may seem like the challenge is too great, but any small effort to improve your health, wellbeing, and personal resilience makes a difference. </w:t>
      </w:r>
    </w:p>
    <w:p w14:paraId="4CF62DD3" w14:textId="77777777" w:rsidR="006303A6" w:rsidRPr="001D166D" w:rsidRDefault="006303A6" w:rsidP="001D166D">
      <w:pPr>
        <w:pStyle w:val="nrpsNormal"/>
      </w:pPr>
      <w:r w:rsidRPr="001D166D">
        <w:t>Tackling problems of climate-induced environmental health issues—e.g., dried up rivers, increased forest disease, or wilting crops—often involves discussions of mitigation and adaptation. Mitigation is the work to reduce or stabilize the changes already taking place. Adaptation involves efforts to adjust to life in a changing climate. Mitigation and adaption efforts also apply to tackling climate-induced human health issues. Such efforts can be simple, yet collectively make a big difference. For example</w:t>
      </w:r>
      <w:r w:rsidR="00AC3C4F" w:rsidRPr="001D166D">
        <w:t>,</w:t>
      </w:r>
      <w:r w:rsidRPr="001D166D">
        <w:t xml:space="preserve"> growing a nutritious and shared community garden, creating more green space by planting a tree, taking walks with a friend, buying an electric car, eating more local foods, installing solar panels, driving less, recycling, biking, and more: all play a part in strengthening individual and community health </w:t>
      </w:r>
      <w:r w:rsidRPr="001D166D">
        <w:rPr>
          <w:highlight w:val="green"/>
        </w:rPr>
        <w:t>(</w:t>
      </w:r>
      <w:r w:rsidRPr="001D166D">
        <w:t xml:space="preserve">Khumalo and Stoneciper 2018). </w:t>
      </w:r>
    </w:p>
    <w:tbl>
      <w:tblPr>
        <w:tblStyle w:val="TableGrid"/>
        <w:tblW w:w="8640" w:type="dxa"/>
        <w:jc w:val="center"/>
        <w:tblCellMar>
          <w:top w:w="216" w:type="dxa"/>
          <w:left w:w="115" w:type="dxa"/>
          <w:bottom w:w="144" w:type="dxa"/>
          <w:right w:w="115" w:type="dxa"/>
        </w:tblCellMar>
        <w:tblLook w:val="04A0" w:firstRow="1" w:lastRow="0" w:firstColumn="1" w:lastColumn="0" w:noHBand="0" w:noVBand="1"/>
      </w:tblPr>
      <w:tblGrid>
        <w:gridCol w:w="900"/>
        <w:gridCol w:w="7740"/>
      </w:tblGrid>
      <w:tr w:rsidR="00CF6CEC" w14:paraId="1C512BC8" w14:textId="77777777" w:rsidTr="11C6D738">
        <w:trPr>
          <w:trHeight w:val="999"/>
          <w:jc w:val="center"/>
        </w:trPr>
        <w:tc>
          <w:tcPr>
            <w:tcW w:w="900" w:type="dxa"/>
            <w:tcBorders>
              <w:top w:val="nil"/>
              <w:left w:val="nil"/>
              <w:bottom w:val="nil"/>
              <w:right w:val="nil"/>
            </w:tcBorders>
          </w:tcPr>
          <w:p w14:paraId="50CB5750" w14:textId="77777777" w:rsidR="00CF6CEC" w:rsidRDefault="00CF6CEC" w:rsidP="009568F3">
            <w:pPr>
              <w:pStyle w:val="nrpsNormal"/>
            </w:pPr>
            <w:r>
              <w:rPr>
                <w:noProof/>
              </w:rPr>
              <w:lastRenderedPageBreak/>
              <w:drawing>
                <wp:inline distT="0" distB="0" distL="0" distR="0" wp14:anchorId="0CB6A77A" wp14:editId="339510DB">
                  <wp:extent cx="365760" cy="284475"/>
                  <wp:effectExtent l="0" t="0" r="0" b="1905"/>
                  <wp:docPr id="1185672486" name="Picture 112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5"/>
                          <pic:cNvPicPr/>
                        </pic:nvPicPr>
                        <pic:blipFill>
                          <a:blip r:embed="rId158">
                            <a:extLst>
                              <a:ext uri="{28A0092B-C50C-407E-A947-70E740481C1C}">
                                <a14:useLocalDpi xmlns:a14="http://schemas.microsoft.com/office/drawing/2010/main" val="0"/>
                              </a:ext>
                            </a:extLst>
                          </a:blip>
                          <a:stretch>
                            <a:fillRect/>
                          </a:stretch>
                        </pic:blipFill>
                        <pic:spPr>
                          <a:xfrm>
                            <a:off x="0" y="0"/>
                            <a:ext cx="365760" cy="284475"/>
                          </a:xfrm>
                          <a:prstGeom prst="rect">
                            <a:avLst/>
                          </a:prstGeom>
                        </pic:spPr>
                      </pic:pic>
                    </a:graphicData>
                  </a:graphic>
                </wp:inline>
              </w:drawing>
            </w:r>
          </w:p>
        </w:tc>
        <w:tc>
          <w:tcPr>
            <w:tcW w:w="7740" w:type="dxa"/>
            <w:tcBorders>
              <w:top w:val="nil"/>
              <w:left w:val="nil"/>
              <w:bottom w:val="nil"/>
              <w:right w:val="nil"/>
            </w:tcBorders>
          </w:tcPr>
          <w:p w14:paraId="23E17BA5" w14:textId="7C5B7629" w:rsidR="00CF6CEC" w:rsidRPr="00481CEA" w:rsidRDefault="00CF6CEC" w:rsidP="009568F3">
            <w:pPr>
              <w:pStyle w:val="nrpsNormal"/>
              <w:rPr>
                <w:i/>
              </w:rPr>
            </w:pPr>
            <w:r w:rsidRPr="00481CEA">
              <w:rPr>
                <w:i/>
              </w:rPr>
              <w:t xml:space="preserve">While </w:t>
            </w:r>
            <w:r w:rsidR="006303A6">
              <w:rPr>
                <w:i/>
              </w:rPr>
              <w:t xml:space="preserve">the risks and outcomes of climate change may seem beyond anyone’s direct control, there are many actions possible for protecting your health, your family’s health, and your community’s </w:t>
            </w:r>
            <w:r w:rsidRPr="00481CEA">
              <w:rPr>
                <w:i/>
              </w:rPr>
              <w:t>health</w:t>
            </w:r>
            <w:r>
              <w:rPr>
                <w:i/>
              </w:rPr>
              <w:t>.</w:t>
            </w:r>
          </w:p>
        </w:tc>
      </w:tr>
    </w:tbl>
    <w:p w14:paraId="6555ED73" w14:textId="77777777" w:rsidR="006303A6" w:rsidRPr="001D166D" w:rsidRDefault="006303A6" w:rsidP="001D166D">
      <w:pPr>
        <w:pStyle w:val="nrpsNormal"/>
      </w:pPr>
      <w:bookmarkStart w:id="663" w:name="_Toc28791826"/>
      <w:r w:rsidRPr="001D166D">
        <w:t xml:space="preserve">While the risks and outcomes of climate change may seem beyond anyone’s direct control, there are many actions possible for protecting your health, your family’s health, and your community’s health. The remainder of this section details those actions, as well as key information sources, in three subsections: for individuals, for communities, and for health practitioners. Now is the right time to explore these healthcare options; create goals and actions plans; and build relationships to understand who around you are most vulnerable to climate health impacts, and who are best situated to provide support. </w:t>
      </w:r>
    </w:p>
    <w:p w14:paraId="04437B6D" w14:textId="74871598" w:rsidR="00CF6CEC" w:rsidRPr="00A9312B" w:rsidRDefault="00CF6CEC" w:rsidP="00CF6CEC">
      <w:pPr>
        <w:pStyle w:val="nrpsHeading2"/>
      </w:pPr>
      <w:bookmarkStart w:id="664" w:name="_Toc34208678"/>
      <w:r>
        <w:t>P</w:t>
      </w:r>
      <w:r w:rsidR="00F529F9">
        <w:t xml:space="preserve">ersonal </w:t>
      </w:r>
      <w:r w:rsidRPr="009E6A6D">
        <w:t xml:space="preserve">Actions: Preparing Yourself for Health </w:t>
      </w:r>
      <w:commentRangeStart w:id="665"/>
      <w:commentRangeStart w:id="666"/>
      <w:r w:rsidRPr="009E6A6D">
        <w:t>Risks</w:t>
      </w:r>
      <w:bookmarkEnd w:id="663"/>
      <w:commentRangeEnd w:id="665"/>
      <w:r>
        <w:rPr>
          <w:rStyle w:val="CommentReference"/>
          <w:rFonts w:ascii="Times New Roman" w:eastAsiaTheme="minorHAnsi" w:hAnsi="Times New Roman" w:cstheme="minorBidi"/>
          <w:b w:val="0"/>
          <w:smallCaps w:val="0"/>
        </w:rPr>
        <w:commentReference w:id="665"/>
      </w:r>
      <w:commentRangeEnd w:id="666"/>
      <w:r w:rsidR="00472127">
        <w:rPr>
          <w:rStyle w:val="CommentReference"/>
          <w:rFonts w:asciiTheme="minorHAnsi" w:hAnsiTheme="minorHAnsi" w:cs="Times New Roman"/>
          <w:b w:val="0"/>
          <w:smallCaps w:val="0"/>
        </w:rPr>
        <w:commentReference w:id="666"/>
      </w:r>
      <w:bookmarkEnd w:id="664"/>
    </w:p>
    <w:p w14:paraId="5E10947A" w14:textId="63C2A569" w:rsidR="00CF6CEC" w:rsidRPr="001D166D" w:rsidRDefault="00CF6CEC" w:rsidP="001D166D">
      <w:pPr>
        <w:pStyle w:val="nrpsNormal"/>
      </w:pPr>
      <w:r w:rsidRPr="001D166D">
        <w:t xml:space="preserve">Below </w:t>
      </w:r>
      <w:r w:rsidR="00DC63C0" w:rsidRPr="001D166D">
        <w:t>we</w:t>
      </w:r>
      <w:r w:rsidRPr="001D166D">
        <w:t xml:space="preserve"> recommend actions individuals can take to prepare for</w:t>
      </w:r>
      <w:r w:rsidR="00472127" w:rsidRPr="001D166D">
        <w:t xml:space="preserve"> </w:t>
      </w:r>
      <w:r w:rsidRPr="001D166D">
        <w:t>or minimize</w:t>
      </w:r>
      <w:r w:rsidR="00472127" w:rsidRPr="001D166D">
        <w:t xml:space="preserve"> </w:t>
      </w:r>
      <w:r w:rsidRPr="001D166D">
        <w:t>health risks associated with climate change. Th</w:t>
      </w:r>
      <w:r w:rsidR="00DC63C0" w:rsidRPr="001D166D">
        <w:t>e recommendations are broken into c</w:t>
      </w:r>
      <w:r w:rsidRPr="001D166D">
        <w:t xml:space="preserve">limate concerns </w:t>
      </w:r>
      <w:proofErr w:type="gramStart"/>
      <w:r w:rsidR="00DC63C0" w:rsidRPr="001D166D">
        <w:t>similar to</w:t>
      </w:r>
      <w:proofErr w:type="gramEnd"/>
      <w:r w:rsidR="00DC63C0" w:rsidRPr="001D166D">
        <w:t xml:space="preserve"> those addressed </w:t>
      </w:r>
      <w:r w:rsidRPr="001D166D">
        <w:t xml:space="preserve">in </w:t>
      </w:r>
      <w:r w:rsidRPr="001D166D">
        <w:rPr>
          <w:highlight w:val="green"/>
        </w:rPr>
        <w:t>S</w:t>
      </w:r>
      <w:r w:rsidRPr="001D166D">
        <w:t xml:space="preserve">ection 3 (global and national health concerns in a changing climate) and </w:t>
      </w:r>
      <w:r w:rsidRPr="001D166D">
        <w:rPr>
          <w:highlight w:val="green"/>
        </w:rPr>
        <w:t>S</w:t>
      </w:r>
      <w:r w:rsidRPr="001D166D">
        <w:t xml:space="preserve">ection 4 (Montana </w:t>
      </w:r>
      <w:r w:rsidR="00DC63C0" w:rsidRPr="001D166D">
        <w:t>sectors</w:t>
      </w:r>
      <w:r w:rsidRPr="001D166D">
        <w:t xml:space="preserve"> vulnerable to climate change). </w:t>
      </w:r>
    </w:p>
    <w:p w14:paraId="3D1CF811" w14:textId="2DEB90AD" w:rsidR="00CF6CEC" w:rsidRPr="001D166D" w:rsidRDefault="00CF6CEC" w:rsidP="001D166D">
      <w:pPr>
        <w:pStyle w:val="nrpsNormal"/>
      </w:pPr>
      <w:r w:rsidRPr="001D166D">
        <w:t xml:space="preserve">Protecting your health in a changing climate takes work. While we provide actions and information for climate-induced health concerns, there are </w:t>
      </w:r>
      <w:r w:rsidR="00DC63C0" w:rsidRPr="001D166D">
        <w:t>two simple s</w:t>
      </w:r>
      <w:r w:rsidRPr="001D166D">
        <w:t>teps every individual can take</w:t>
      </w:r>
      <w:r w:rsidR="00DC63C0" w:rsidRPr="001D166D">
        <w:t xml:space="preserve"> now</w:t>
      </w:r>
      <w:r w:rsidRPr="001D166D">
        <w:t xml:space="preserve">. First, have regular checkups with a health care professional; and second, stay informed regarding expected and ongoing climate impacts. </w:t>
      </w:r>
    </w:p>
    <w:p w14:paraId="6C262080" w14:textId="54315FD9" w:rsidR="008060A6" w:rsidRPr="008060A6" w:rsidRDefault="008060A6" w:rsidP="008060A6">
      <w:pPr>
        <w:pStyle w:val="nrpsHeading3"/>
      </w:pPr>
      <w:bookmarkStart w:id="667" w:name="_Toc34208679"/>
      <w:r w:rsidRPr="008060A6">
        <w:t>Extreme events and disaster planning</w:t>
      </w:r>
      <w:bookmarkEnd w:id="667"/>
    </w:p>
    <w:p w14:paraId="2484EF93" w14:textId="3394E0F0" w:rsidR="004D4589" w:rsidRDefault="008060A6" w:rsidP="005E237A">
      <w:pPr>
        <w:pStyle w:val="nrpsNormal"/>
      </w:pPr>
      <w:r w:rsidRPr="00BD7B2C">
        <w:t xml:space="preserve">Montana is expected to experience weather extremes, from more </w:t>
      </w:r>
      <w:r w:rsidR="008819CE">
        <w:t>thunders</w:t>
      </w:r>
      <w:r w:rsidRPr="00BD7B2C">
        <w:t xml:space="preserve">torms to </w:t>
      </w:r>
      <w:r w:rsidR="009342FF">
        <w:t xml:space="preserve">more </w:t>
      </w:r>
      <w:r w:rsidRPr="00BD7B2C">
        <w:t>intense heat waves</w:t>
      </w:r>
      <w:r w:rsidR="00FB6B4B">
        <w:t xml:space="preserve"> </w:t>
      </w:r>
      <w:r w:rsidR="00FB6B4B" w:rsidRPr="00FB6B4B">
        <w:rPr>
          <w:highlight w:val="green"/>
        </w:rPr>
        <w:t>(</w:t>
      </w:r>
      <w:r w:rsidR="00FB6B4B">
        <w:t>Section 2)</w:t>
      </w:r>
      <w:r w:rsidR="008819CE">
        <w:t xml:space="preserve"> </w:t>
      </w:r>
      <w:r w:rsidR="008819CE" w:rsidRPr="008819CE">
        <w:rPr>
          <w:highlight w:val="green"/>
        </w:rPr>
        <w:t>(</w:t>
      </w:r>
      <w:r w:rsidR="008819CE">
        <w:t>Whitlock et al. 2017)</w:t>
      </w:r>
      <w:r w:rsidR="009E3DF9">
        <w:t xml:space="preserve">. </w:t>
      </w:r>
      <w:r w:rsidRPr="00BD7B2C">
        <w:t>Dur</w:t>
      </w:r>
      <w:r w:rsidR="008819CE">
        <w:t xml:space="preserve">ing the winter, many </w:t>
      </w:r>
      <w:r w:rsidRPr="00BD7B2C">
        <w:t>Montana</w:t>
      </w:r>
      <w:r w:rsidR="008819CE">
        <w:t>ns</w:t>
      </w:r>
      <w:r w:rsidRPr="00BD7B2C">
        <w:t xml:space="preserve"> will experience severe storms with </w:t>
      </w:r>
      <w:r w:rsidR="008819CE">
        <w:t xml:space="preserve">frigid </w:t>
      </w:r>
      <w:r w:rsidRPr="00BD7B2C">
        <w:t>temperatures, high wind</w:t>
      </w:r>
      <w:r w:rsidR="008819CE">
        <w:t>s</w:t>
      </w:r>
      <w:r w:rsidRPr="00BD7B2C">
        <w:t>, and heavy snow</w:t>
      </w:r>
      <w:r w:rsidR="008819CE">
        <w:t>s</w:t>
      </w:r>
      <w:r w:rsidR="009E3DF9">
        <w:t xml:space="preserve">. </w:t>
      </w:r>
    </w:p>
    <w:p w14:paraId="6D1DFF3A" w14:textId="1AE7AA81" w:rsidR="008060A6" w:rsidRDefault="008819CE" w:rsidP="005E237A">
      <w:pPr>
        <w:pStyle w:val="nrpsNormal"/>
      </w:pPr>
      <w:r>
        <w:t>Here’s what you can do:</w:t>
      </w:r>
    </w:p>
    <w:p w14:paraId="6BDCCA86" w14:textId="7EFF653C" w:rsidR="00CF6CEC" w:rsidRPr="00AE56E3" w:rsidRDefault="00CF6CEC" w:rsidP="00AE56E3">
      <w:pPr>
        <w:pStyle w:val="nrpsBulletssquareSB"/>
      </w:pPr>
      <w:proofErr w:type="gramStart"/>
      <w:r w:rsidRPr="00AE56E3">
        <w:t>Plan ahead</w:t>
      </w:r>
      <w:proofErr w:type="gramEnd"/>
      <w:r w:rsidRPr="00AE56E3">
        <w:t xml:space="preserve"> so that you can comfortably stay in your home during these events, including having several days of medications, water, and food safely stored in the home. Make sure you have adequate blankets or sleeping bags to stay warm during low temperatures and/or power outages. </w:t>
      </w:r>
    </w:p>
    <w:p w14:paraId="105263EE" w14:textId="5B6687C6" w:rsidR="00CF6CEC" w:rsidRPr="00AE56E3" w:rsidRDefault="00CF6CEC" w:rsidP="00AE56E3">
      <w:pPr>
        <w:pStyle w:val="nrpsBulletssquareSB"/>
      </w:pPr>
      <w:r w:rsidRPr="00AE56E3">
        <w:t>Install a functional carbon monoxide detector in your home during cold temperatures</w:t>
      </w:r>
      <w:r w:rsidR="00FB6B4B" w:rsidRPr="00AE56E3">
        <w:t>. I</w:t>
      </w:r>
      <w:r w:rsidRPr="00AE56E3">
        <w:t xml:space="preserve">f you use a furnace system, change and check the furnace filter regularly. </w:t>
      </w:r>
    </w:p>
    <w:p w14:paraId="6CCB81A4" w14:textId="3EEACA94" w:rsidR="004D4589" w:rsidRPr="00AE56E3" w:rsidRDefault="00E75F2E" w:rsidP="00AE56E3">
      <w:pPr>
        <w:pStyle w:val="nrpsBulletssquareSB"/>
      </w:pPr>
      <w:hyperlink w:history="1"/>
      <w:r w:rsidR="00CF6CEC" w:rsidRPr="00AE56E3">
        <w:t>Extreme weather events—</w:t>
      </w:r>
      <w:r w:rsidR="00FB6B4B" w:rsidRPr="00AE56E3">
        <w:t xml:space="preserve">e.g., </w:t>
      </w:r>
      <w:r w:rsidR="00CF6CEC" w:rsidRPr="00AE56E3">
        <w:t xml:space="preserve">floods, drought, wildfires, and severe winter storms—pose serious risks to mental health, particularly if these events are accompanied by displacement, or loss of property or life. They can bring increased risk of anxiety, depression, post-traumatic stress disorder, suicidal thoughts, and suicide </w:t>
      </w:r>
      <w:r w:rsidR="00CF6CEC" w:rsidRPr="00AE56E3">
        <w:rPr>
          <w:highlight w:val="green"/>
        </w:rPr>
        <w:t>(</w:t>
      </w:r>
      <w:r w:rsidR="00CF6CEC" w:rsidRPr="00AE56E3">
        <w:t xml:space="preserve">USGCRP 2016; </w:t>
      </w:r>
      <w:commentRangeStart w:id="668"/>
      <w:r w:rsidR="00CF6CEC" w:rsidRPr="00AE56E3">
        <w:rPr>
          <w:highlight w:val="yellow"/>
        </w:rPr>
        <w:t>Kuipers 2019</w:t>
      </w:r>
      <w:commentRangeEnd w:id="668"/>
      <w:r w:rsidR="00B440A6" w:rsidRPr="00AE56E3">
        <w:rPr>
          <w:rStyle w:val="CommentReference"/>
          <w:sz w:val="23"/>
          <w:szCs w:val="20"/>
        </w:rPr>
        <w:commentReference w:id="668"/>
      </w:r>
      <w:r w:rsidR="00CF6CEC" w:rsidRPr="00AE56E3">
        <w:t xml:space="preserve">). If you </w:t>
      </w:r>
      <w:r w:rsidR="00CF6CEC" w:rsidRPr="00AE56E3">
        <w:lastRenderedPageBreak/>
        <w:t>experience a traumatic extreme weather or climate event, seek support from a healthcare professional.</w:t>
      </w:r>
    </w:p>
    <w:p w14:paraId="543F01A5" w14:textId="0D213AAB" w:rsidR="00FB6B4B" w:rsidRPr="00AE56E3" w:rsidRDefault="00CF6CEC" w:rsidP="00AE56E3">
      <w:pPr>
        <w:pStyle w:val="nrpsBulletssquareSB"/>
      </w:pPr>
      <w:r w:rsidRPr="00AE56E3">
        <w:t>If your home could flood from a natural disaster, check with your insurance provider as you might need to purchase separate coverage from the National Flood Insurance Program</w:t>
      </w:r>
      <w:r w:rsidR="001D6FD1" w:rsidRPr="00AE56E3">
        <w:t xml:space="preserve"> </w:t>
      </w:r>
      <w:r w:rsidR="001D6FD1" w:rsidRPr="00AE56E3">
        <w:rPr>
          <w:highlight w:val="green"/>
        </w:rPr>
        <w:t>(</w:t>
      </w:r>
      <w:r w:rsidR="001D6FD1" w:rsidRPr="00AE56E3">
        <w:t>FEMA</w:t>
      </w:r>
      <w:r w:rsidR="000C6DE6">
        <w:t>a</w:t>
      </w:r>
      <w:r w:rsidR="001D6FD1" w:rsidRPr="00AE56E3">
        <w:t xml:space="preserve"> undated)</w:t>
      </w:r>
      <w:r w:rsidR="00FB6B4B" w:rsidRPr="00AE56E3">
        <w:t>.</w:t>
      </w:r>
    </w:p>
    <w:p w14:paraId="71D02A7D" w14:textId="62C4098E" w:rsidR="008060A6" w:rsidRDefault="008060A6" w:rsidP="004D4589">
      <w:pPr>
        <w:pStyle w:val="nrpsHeading3"/>
      </w:pPr>
      <w:bookmarkStart w:id="669" w:name="_Toc34208680"/>
      <w:r w:rsidRPr="00661700">
        <w:t>Heat</w:t>
      </w:r>
      <w:bookmarkEnd w:id="669"/>
    </w:p>
    <w:p w14:paraId="59427B26" w14:textId="4E64A7A1" w:rsidR="004D4589" w:rsidRDefault="00CF6CEC" w:rsidP="00CF6CEC">
      <w:pPr>
        <w:pStyle w:val="nrpsNormal"/>
      </w:pPr>
      <w:r>
        <w:t xml:space="preserve">Whitlock et al. </w:t>
      </w:r>
      <w:r w:rsidRPr="00E87247">
        <w:rPr>
          <w:highlight w:val="green"/>
        </w:rPr>
        <w:t>(</w:t>
      </w:r>
      <w:r>
        <w:t xml:space="preserve">2017) document </w:t>
      </w:r>
      <w:r w:rsidR="00E87247">
        <w:t>t</w:t>
      </w:r>
      <w:r>
        <w:t>hat with climate change the number of days when temperature exceeds 90</w:t>
      </w:r>
      <w:r w:rsidRPr="00FD11C2">
        <w:rPr>
          <w:vertAlign w:val="superscript"/>
        </w:rPr>
        <w:t>o</w:t>
      </w:r>
      <w:r>
        <w:t xml:space="preserve">F in Montana is increasing. </w:t>
      </w:r>
    </w:p>
    <w:p w14:paraId="3C33B296" w14:textId="7E9B487C" w:rsidR="00CF6CEC" w:rsidRPr="00AE56E3" w:rsidRDefault="004D4589" w:rsidP="00CF6CEC">
      <w:pPr>
        <w:pStyle w:val="nrpsNormal"/>
        <w:rPr>
          <w:color w:val="auto"/>
        </w:rPr>
      </w:pPr>
      <w:r w:rsidRPr="00AE56E3">
        <w:rPr>
          <w:color w:val="auto"/>
        </w:rPr>
        <w:t>Here’s what you can do</w:t>
      </w:r>
      <w:r w:rsidR="00CF6CEC" w:rsidRPr="00AE56E3">
        <w:rPr>
          <w:color w:val="auto"/>
        </w:rPr>
        <w:t>:</w:t>
      </w:r>
    </w:p>
    <w:p w14:paraId="3154070E" w14:textId="7F7B6923" w:rsidR="00CF6CEC" w:rsidRPr="00AE56E3" w:rsidRDefault="00CF6CEC" w:rsidP="00B1620A">
      <w:pPr>
        <w:pStyle w:val="nrpsBulletssquareSB"/>
        <w:rPr>
          <w:color w:val="auto"/>
        </w:rPr>
      </w:pPr>
      <w:r w:rsidRPr="00AE56E3">
        <w:rPr>
          <w:color w:val="auto"/>
        </w:rPr>
        <w:t xml:space="preserve">During the summer, ensure that you have curtains or shades on windows, as well as adequate ventilation or air conditioning, to help keep your living space cool during high temperatures. </w:t>
      </w:r>
    </w:p>
    <w:p w14:paraId="7F9F76BA" w14:textId="77777777" w:rsidR="00CF6CEC" w:rsidRPr="00AE56E3" w:rsidRDefault="00CF6CEC" w:rsidP="00CF6CEC">
      <w:pPr>
        <w:pStyle w:val="nrpsBulletssquareSB"/>
        <w:jc w:val="left"/>
        <w:rPr>
          <w:color w:val="auto"/>
        </w:rPr>
      </w:pPr>
      <w:r w:rsidRPr="00AE56E3">
        <w:rPr>
          <w:color w:val="auto"/>
        </w:rPr>
        <w:t>Explore retrofit options to help keep your home cooler, including white roofing and added insulation and ventilation.</w:t>
      </w:r>
    </w:p>
    <w:p w14:paraId="239ACB30" w14:textId="77777777" w:rsidR="00CF6CEC" w:rsidRPr="00AE56E3" w:rsidRDefault="00CF6CEC" w:rsidP="00E87247">
      <w:pPr>
        <w:pStyle w:val="nrpsBulletssquareSB"/>
        <w:rPr>
          <w:color w:val="auto"/>
        </w:rPr>
      </w:pPr>
      <w:r w:rsidRPr="00AE56E3">
        <w:rPr>
          <w:color w:val="auto"/>
        </w:rPr>
        <w:t xml:space="preserve">Get acquainted with cooling centers or other options in your community where you can seek shelter in extreme heat events. </w:t>
      </w:r>
    </w:p>
    <w:p w14:paraId="186A8582" w14:textId="07018681" w:rsidR="00CF6CEC" w:rsidRDefault="00CF6CEC" w:rsidP="00AE56E3">
      <w:pPr>
        <w:pStyle w:val="nrpsBulletssquareSB"/>
        <w:rPr>
          <w:color w:val="auto"/>
        </w:rPr>
      </w:pPr>
      <w:r w:rsidRPr="00AE56E3">
        <w:rPr>
          <w:color w:val="auto"/>
        </w:rPr>
        <w:t>Learn the signs of heat exhaustion and heat stroke</w:t>
      </w:r>
      <w:r w:rsidR="00E87247" w:rsidRPr="00AE56E3">
        <w:rPr>
          <w:color w:val="auto"/>
        </w:rPr>
        <w:t xml:space="preserve"> (Figure 5-1).</w:t>
      </w:r>
      <w:r w:rsidRPr="00AE56E3">
        <w:rPr>
          <w:color w:val="auto"/>
        </w:rPr>
        <w:t xml:space="preserve"> </w:t>
      </w:r>
      <w:r w:rsidR="00E87247" w:rsidRPr="00AE56E3">
        <w:rPr>
          <w:color w:val="auto"/>
        </w:rPr>
        <w:t>G</w:t>
      </w:r>
      <w:r w:rsidRPr="00AE56E3">
        <w:rPr>
          <w:color w:val="auto"/>
        </w:rPr>
        <w:t>et out of the sun as soon as possible</w:t>
      </w:r>
      <w:r w:rsidR="00E87247" w:rsidRPr="00AE56E3">
        <w:rPr>
          <w:color w:val="auto"/>
        </w:rPr>
        <w:t xml:space="preserve">; </w:t>
      </w:r>
      <w:r w:rsidRPr="00AE56E3">
        <w:rPr>
          <w:color w:val="auto"/>
        </w:rPr>
        <w:t xml:space="preserve">drink water and take breaks in the </w:t>
      </w:r>
      <w:commentRangeStart w:id="670"/>
      <w:commentRangeStart w:id="671"/>
      <w:r w:rsidRPr="00AE56E3">
        <w:rPr>
          <w:color w:val="auto"/>
        </w:rPr>
        <w:t>shade</w:t>
      </w:r>
      <w:commentRangeEnd w:id="670"/>
      <w:r w:rsidRPr="00AE56E3">
        <w:rPr>
          <w:rStyle w:val="CommentReference"/>
          <w:rFonts w:eastAsiaTheme="minorHAnsi"/>
          <w:color w:val="auto"/>
          <w:sz w:val="23"/>
          <w:szCs w:val="20"/>
        </w:rPr>
        <w:commentReference w:id="670"/>
      </w:r>
      <w:commentRangeEnd w:id="671"/>
      <w:r w:rsidR="00E87247" w:rsidRPr="00AE56E3">
        <w:rPr>
          <w:rStyle w:val="CommentReference"/>
          <w:color w:val="auto"/>
          <w:sz w:val="23"/>
          <w:szCs w:val="20"/>
        </w:rPr>
        <w:commentReference w:id="671"/>
      </w:r>
      <w:r w:rsidRPr="00AE56E3">
        <w:rPr>
          <w:color w:val="auto"/>
        </w:rPr>
        <w:t xml:space="preserve"> if you experience heat exhaustion</w:t>
      </w:r>
      <w:r w:rsidR="00E87247" w:rsidRPr="00AE56E3">
        <w:rPr>
          <w:color w:val="auto"/>
        </w:rPr>
        <w:t>. I</w:t>
      </w:r>
      <w:r w:rsidRPr="00AE56E3">
        <w:rPr>
          <w:color w:val="auto"/>
        </w:rPr>
        <w:t xml:space="preserve">f </w:t>
      </w:r>
      <w:r w:rsidR="00E87247" w:rsidRPr="00AE56E3">
        <w:rPr>
          <w:color w:val="auto"/>
        </w:rPr>
        <w:t xml:space="preserve">you believe you have </w:t>
      </w:r>
      <w:r w:rsidRPr="00AE56E3">
        <w:rPr>
          <w:color w:val="auto"/>
        </w:rPr>
        <w:t>heat stroke, seek immediate medical attention</w:t>
      </w:r>
      <w:r w:rsidR="00E87247" w:rsidRPr="00AE56E3">
        <w:rPr>
          <w:color w:val="auto"/>
        </w:rPr>
        <w:t>.</w:t>
      </w:r>
    </w:p>
    <w:p w14:paraId="1573CF5A" w14:textId="77777777" w:rsidR="00AE56E3" w:rsidRDefault="00AE56E3" w:rsidP="00AE56E3">
      <w:pPr>
        <w:pStyle w:val="nrpsNormal"/>
      </w:pP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00"/>
      </w:tblGrid>
      <w:tr w:rsidR="00AE56E3" w14:paraId="159F7FF2" w14:textId="77777777" w:rsidTr="11C6D738">
        <w:trPr>
          <w:jc w:val="center"/>
        </w:trPr>
        <w:tc>
          <w:tcPr>
            <w:tcW w:w="9350" w:type="dxa"/>
          </w:tcPr>
          <w:p w14:paraId="654D7C2F" w14:textId="77777777" w:rsidR="00AE56E3" w:rsidRDefault="00AE56E3" w:rsidP="00AE56E3">
            <w:pPr>
              <w:pStyle w:val="nrpsNormal"/>
              <w:keepNext/>
              <w:keepLines/>
              <w:jc w:val="center"/>
            </w:pPr>
            <w:r>
              <w:rPr>
                <w:noProof/>
              </w:rPr>
              <w:lastRenderedPageBreak/>
              <w:drawing>
                <wp:inline distT="0" distB="0" distL="0" distR="0" wp14:anchorId="68D8D6DD" wp14:editId="5F2CF5BB">
                  <wp:extent cx="3342640" cy="4011168"/>
                  <wp:effectExtent l="0" t="0" r="0" b="2540"/>
                  <wp:docPr id="1723827310"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59">
                            <a:extLst>
                              <a:ext uri="{28A0092B-C50C-407E-A947-70E740481C1C}">
                                <a14:useLocalDpi xmlns:a14="http://schemas.microsoft.com/office/drawing/2010/main" val="0"/>
                              </a:ext>
                            </a:extLst>
                          </a:blip>
                          <a:stretch>
                            <a:fillRect/>
                          </a:stretch>
                        </pic:blipFill>
                        <pic:spPr>
                          <a:xfrm>
                            <a:off x="0" y="0"/>
                            <a:ext cx="3342640" cy="4011168"/>
                          </a:xfrm>
                          <a:prstGeom prst="rect">
                            <a:avLst/>
                          </a:prstGeom>
                        </pic:spPr>
                      </pic:pic>
                    </a:graphicData>
                  </a:graphic>
                </wp:inline>
              </w:drawing>
            </w:r>
          </w:p>
          <w:p w14:paraId="5AFF77B0" w14:textId="2DC26C3F" w:rsidR="00AE56E3" w:rsidRDefault="00AE56E3" w:rsidP="000654B4">
            <w:pPr>
              <w:pStyle w:val="nrpsFigurecaption"/>
            </w:pPr>
            <w:r>
              <w:br/>
            </w:r>
            <w:bookmarkStart w:id="672" w:name="_Toc34208731"/>
            <w:r w:rsidRPr="00AE56E3">
              <w:t xml:space="preserve">Figure 5-1. Recognize the difference between heat exhaustion and heat </w:t>
            </w:r>
            <w:proofErr w:type="gramStart"/>
            <w:r w:rsidRPr="00AE56E3">
              <w:t>stroke, and</w:t>
            </w:r>
            <w:proofErr w:type="gramEnd"/>
            <w:r w:rsidRPr="00AE56E3">
              <w:t xml:space="preserve"> respond quickly. Note that heat stroke requires immediate medical attention </w:t>
            </w:r>
            <w:r w:rsidR="00661700" w:rsidRPr="00661700">
              <w:rPr>
                <w:highlight w:val="green"/>
              </w:rPr>
              <w:t>(</w:t>
            </w:r>
            <w:r w:rsidR="00661700">
              <w:t xml:space="preserve">image </w:t>
            </w:r>
            <w:r w:rsidR="000654B4">
              <w:t xml:space="preserve">courtesy </w:t>
            </w:r>
            <w:commentRangeStart w:id="673"/>
            <w:r w:rsidR="00661700">
              <w:t>NWS undated</w:t>
            </w:r>
            <w:commentRangeEnd w:id="673"/>
            <w:r w:rsidR="001D166D">
              <w:rPr>
                <w:rStyle w:val="CommentReference"/>
                <w:rFonts w:asciiTheme="minorHAnsi" w:hAnsiTheme="minorHAnsi"/>
                <w:bCs w:val="0"/>
              </w:rPr>
              <w:commentReference w:id="673"/>
            </w:r>
            <w:r w:rsidRPr="00AE56E3">
              <w:t>).</w:t>
            </w:r>
            <w:bookmarkEnd w:id="672"/>
          </w:p>
        </w:tc>
      </w:tr>
    </w:tbl>
    <w:p w14:paraId="4990888B" w14:textId="61FA848E" w:rsidR="00CF6CEC" w:rsidRDefault="00CF6CEC" w:rsidP="00661700">
      <w:pPr>
        <w:pStyle w:val="nrpsNormal"/>
      </w:pPr>
    </w:p>
    <w:p w14:paraId="6CD672E4" w14:textId="264CBBBF" w:rsidR="008060A6" w:rsidRPr="00276DA4" w:rsidRDefault="008060A6" w:rsidP="008060A6">
      <w:pPr>
        <w:pStyle w:val="nrpsHeading3"/>
      </w:pPr>
      <w:bookmarkStart w:id="674" w:name="_Toc34208681"/>
      <w:r w:rsidRPr="000654B4">
        <w:t>Air quality</w:t>
      </w:r>
      <w:bookmarkEnd w:id="674"/>
    </w:p>
    <w:p w14:paraId="667501D5" w14:textId="533DF39C" w:rsidR="004D4589" w:rsidRPr="001D166D" w:rsidRDefault="0030444C" w:rsidP="001D166D">
      <w:pPr>
        <w:pStyle w:val="nrpsNormal"/>
      </w:pPr>
      <w:r w:rsidRPr="001D166D">
        <w:t xml:space="preserve">Climate change is expected to affect respiratory health through increased air pollution including wildfire smoke, and a longer dust and pollen season </w:t>
      </w:r>
      <w:r w:rsidRPr="001D166D">
        <w:rPr>
          <w:highlight w:val="green"/>
        </w:rPr>
        <w:t>(</w:t>
      </w:r>
      <w:r w:rsidRPr="001D166D">
        <w:t>Section 3</w:t>
      </w:r>
      <w:r w:rsidR="001D166D" w:rsidRPr="001D166D">
        <w:t>)</w:t>
      </w:r>
      <w:r w:rsidR="004D4589" w:rsidRPr="001D166D">
        <w:t>.</w:t>
      </w:r>
      <w:r w:rsidR="001D166D" w:rsidRPr="001D166D">
        <w:t xml:space="preserve"> </w:t>
      </w:r>
      <w:r w:rsidRPr="001D166D">
        <w:t xml:space="preserve">People with pollen sensitivities may experience more severe reactions, and those with respiratory conditions such as asthma may be especially at risk </w:t>
      </w:r>
      <w:r w:rsidRPr="001D166D">
        <w:rPr>
          <w:highlight w:val="green"/>
        </w:rPr>
        <w:t>(</w:t>
      </w:r>
      <w:commentRangeStart w:id="675"/>
      <w:r w:rsidRPr="000654B4">
        <w:rPr>
          <w:highlight w:val="yellow"/>
        </w:rPr>
        <w:t>Sarfaty et al. 2017</w:t>
      </w:r>
      <w:commentRangeEnd w:id="675"/>
      <w:r w:rsidR="000654B4">
        <w:rPr>
          <w:rStyle w:val="CommentReference"/>
          <w:rFonts w:asciiTheme="minorHAnsi" w:hAnsiTheme="minorHAnsi"/>
        </w:rPr>
        <w:commentReference w:id="675"/>
      </w:r>
      <w:r w:rsidRPr="001D166D">
        <w:t xml:space="preserve">). </w:t>
      </w:r>
    </w:p>
    <w:p w14:paraId="0C028735" w14:textId="31D43F24" w:rsidR="0030444C" w:rsidRDefault="0030444C" w:rsidP="0030444C">
      <w:pPr>
        <w:pStyle w:val="nrpsNormal"/>
        <w:jc w:val="left"/>
      </w:pPr>
      <w:r>
        <w:t>Here’s what you can do:</w:t>
      </w:r>
    </w:p>
    <w:p w14:paraId="45E44B30" w14:textId="326497E9" w:rsidR="0030444C" w:rsidRDefault="0030444C" w:rsidP="004D4589">
      <w:pPr>
        <w:pStyle w:val="nrpsHeading4"/>
      </w:pPr>
      <w:r w:rsidRPr="001E21E1">
        <w:t>General</w:t>
      </w:r>
    </w:p>
    <w:p w14:paraId="3E1AC729" w14:textId="46D2D535" w:rsidR="0030444C" w:rsidRPr="001D166D" w:rsidRDefault="0030444C" w:rsidP="001D166D">
      <w:pPr>
        <w:pStyle w:val="nrpsBulletssquareSB"/>
      </w:pPr>
      <w:r w:rsidRPr="001D166D">
        <w:t xml:space="preserve">When outdoor air quality is poor, reduce sources of indoor air pollution. Avoid </w:t>
      </w:r>
      <w:r w:rsidR="000654B4" w:rsidRPr="001D166D">
        <w:t xml:space="preserve">burning candles, </w:t>
      </w:r>
      <w:r w:rsidRPr="001D166D">
        <w:t>smoking tobacco, using aerosol sprays</w:t>
      </w:r>
      <w:r w:rsidR="000654B4">
        <w:t xml:space="preserve">, </w:t>
      </w:r>
      <w:r w:rsidRPr="001D166D">
        <w:t xml:space="preserve">or burning your wood stove or fireplace.  </w:t>
      </w:r>
    </w:p>
    <w:p w14:paraId="24574730" w14:textId="38C62B1F" w:rsidR="0030444C" w:rsidRPr="001D166D" w:rsidRDefault="0030444C" w:rsidP="001D166D">
      <w:pPr>
        <w:pStyle w:val="nrpsBulletssquareSB"/>
      </w:pPr>
      <w:r w:rsidRPr="001D166D">
        <w:t xml:space="preserve">Protect air quality inside your home by using air filters and keeping doors and windows closed when outdoor air quality is poor. Consider installing HEPA filters and/or activated carbon filters in your home or business to remove dust, pollen, and smoke particles. Filter efficiency </w:t>
      </w:r>
      <w:r w:rsidRPr="001D166D">
        <w:lastRenderedPageBreak/>
        <w:t xml:space="preserve">is </w:t>
      </w:r>
      <w:r w:rsidRPr="00EC7A8E">
        <w:t xml:space="preserve">rated by the </w:t>
      </w:r>
      <w:r w:rsidR="00EC7A8E" w:rsidRPr="00EC7A8E">
        <w:t xml:space="preserve">Minimum Efficiency Reporting Value </w:t>
      </w:r>
      <w:r w:rsidR="00EC7A8E">
        <w:t>(</w:t>
      </w:r>
      <w:r w:rsidRPr="00EC7A8E">
        <w:t>MERV</w:t>
      </w:r>
      <w:r w:rsidR="00EC7A8E">
        <w:t>)</w:t>
      </w:r>
      <w:r w:rsidRPr="00EC7A8E">
        <w:t xml:space="preserve"> system on a scale of 1-20; the higher the number the better the filter</w:t>
      </w:r>
      <w:r w:rsidR="000654B4" w:rsidRPr="00EC7A8E">
        <w:t xml:space="preserve"> </w:t>
      </w:r>
      <w:r w:rsidR="000654B4" w:rsidRPr="00EC7A8E">
        <w:rPr>
          <w:highlight w:val="green"/>
        </w:rPr>
        <w:t>(</w:t>
      </w:r>
      <w:r w:rsidR="000654B4" w:rsidRPr="00EC7A8E">
        <w:t>USEPA</w:t>
      </w:r>
      <w:r w:rsidR="00CB6561">
        <w:t>a</w:t>
      </w:r>
      <w:r w:rsidR="000654B4" w:rsidRPr="00EC7A8E">
        <w:t xml:space="preserve"> undated)</w:t>
      </w:r>
      <w:r w:rsidRPr="00EC7A8E">
        <w:t>. The best filters</w:t>
      </w:r>
      <w:r w:rsidR="00EC7A8E">
        <w:t xml:space="preserve">, </w:t>
      </w:r>
      <w:r w:rsidRPr="00EC7A8E">
        <w:t>MERV rating of 17-20, are called High Efficiency Particulate Air (HEPA) filters. Check with the manufacturer or their local representative to find out wh</w:t>
      </w:r>
      <w:r w:rsidR="00EC7A8E">
        <w:t>at</w:t>
      </w:r>
      <w:r w:rsidRPr="00EC7A8E">
        <w:t xml:space="preserve"> filters will work with your furnace. You may wish to upgrade to a HEPA filter only during poor air quality events. If you use a portable air cleaner instead</w:t>
      </w:r>
      <w:r w:rsidRPr="001D166D">
        <w:t xml:space="preserve">, know that the less expensive ones (under $200) may not filter out wildfire smoke. Mechanical cleaners are reliable while some electronic cleaners produce hazardous ozone and/or other hazardous chemicals </w:t>
      </w:r>
      <w:r w:rsidRPr="00EC7A8E">
        <w:rPr>
          <w:highlight w:val="green"/>
        </w:rPr>
        <w:t>(</w:t>
      </w:r>
      <w:r w:rsidR="00EC7A8E">
        <w:t>USEPA</w:t>
      </w:r>
      <w:r w:rsidR="00CB6561">
        <w:t>a</w:t>
      </w:r>
      <w:r w:rsidR="00EC7A8E">
        <w:t xml:space="preserve"> undated)</w:t>
      </w:r>
      <w:r w:rsidRPr="001D166D">
        <w:t>.</w:t>
      </w:r>
      <w:commentRangeStart w:id="676"/>
      <w:commentRangeEnd w:id="676"/>
      <w:r w:rsidRPr="001D166D">
        <w:rPr>
          <w:rStyle w:val="CommentReference"/>
          <w:rFonts w:eastAsiaTheme="minorHAnsi"/>
          <w:sz w:val="23"/>
          <w:szCs w:val="20"/>
        </w:rPr>
        <w:commentReference w:id="676"/>
      </w:r>
      <w:commentRangeStart w:id="677"/>
      <w:commentRangeEnd w:id="677"/>
      <w:r w:rsidR="00EC7A8E">
        <w:rPr>
          <w:rStyle w:val="CommentReference"/>
          <w:rFonts w:asciiTheme="minorHAnsi" w:hAnsiTheme="minorHAnsi"/>
        </w:rPr>
        <w:commentReference w:id="677"/>
      </w:r>
    </w:p>
    <w:p w14:paraId="4352C75E" w14:textId="13ED75BF" w:rsidR="0030444C" w:rsidRPr="001D166D" w:rsidRDefault="0030444C" w:rsidP="001D166D">
      <w:pPr>
        <w:pStyle w:val="nrpsBulletssquareSB"/>
      </w:pPr>
      <w:proofErr w:type="gramStart"/>
      <w:r w:rsidRPr="001D166D">
        <w:t>Monitor pollen conditions</w:t>
      </w:r>
      <w:r w:rsidR="00024E65">
        <w:t>,</w:t>
      </w:r>
      <w:proofErr w:type="gramEnd"/>
      <w:r w:rsidR="00024E65">
        <w:t xml:space="preserve"> </w:t>
      </w:r>
      <w:r w:rsidRPr="001D166D">
        <w:t>develop a treatment plan with you allergist</w:t>
      </w:r>
      <w:r w:rsidR="00071008">
        <w:t>, and have the necessary medications on hand</w:t>
      </w:r>
      <w:r w:rsidRPr="001D166D">
        <w:t>. Periods of drought may also increase irritants such as dust, so limit your time outside during times of high pollen and/or dust.</w:t>
      </w:r>
    </w:p>
    <w:p w14:paraId="3BD21A75" w14:textId="17CADECE" w:rsidR="004D4589" w:rsidRPr="001D166D" w:rsidRDefault="0030444C" w:rsidP="001D166D">
      <w:pPr>
        <w:pStyle w:val="nrpsBulletssquareSB"/>
      </w:pPr>
      <w:r w:rsidRPr="001D166D">
        <w:t xml:space="preserve">You can check current air quality anywhere in the country, including Montana, at </w:t>
      </w:r>
      <w:r w:rsidR="00E61A4C" w:rsidRPr="00E61A4C">
        <w:t>http://airnow.gov</w:t>
      </w:r>
      <w:r w:rsidR="00E61A4C" w:rsidRPr="00024E65">
        <w:rPr>
          <w:sz w:val="8"/>
        </w:rPr>
        <w:t xml:space="preserve"> </w:t>
      </w:r>
      <w:r w:rsidR="00E61A4C" w:rsidRPr="00E61A4C">
        <w:rPr>
          <w:rStyle w:val="FootnoteReference"/>
        </w:rPr>
        <w:footnoteReference w:id="20"/>
      </w:r>
      <w:r w:rsidRPr="00E61A4C">
        <w:t>. The</w:t>
      </w:r>
      <w:r w:rsidR="00E61A4C">
        <w:t xml:space="preserve"> website </w:t>
      </w:r>
      <w:r w:rsidRPr="001D166D">
        <w:t xml:space="preserve">color coding system, from green to dark red, makes it easy to tell what level of health risk </w:t>
      </w:r>
      <w:r w:rsidR="00E61A4C">
        <w:t xml:space="preserve">currently exists </w:t>
      </w:r>
      <w:r w:rsidRPr="001D166D">
        <w:t xml:space="preserve">for your location. There is also an Airnow </w:t>
      </w:r>
      <w:r w:rsidR="00E61A4C">
        <w:t>a</w:t>
      </w:r>
      <w:r w:rsidRPr="001D166D">
        <w:t>pp for i</w:t>
      </w:r>
      <w:r w:rsidR="00E61A4C">
        <w:t>OS and Android mobile devices</w:t>
      </w:r>
      <w:r w:rsidRPr="001D166D">
        <w:t>.</w:t>
      </w:r>
    </w:p>
    <w:p w14:paraId="634DE560" w14:textId="1F54C486" w:rsidR="0030444C" w:rsidRPr="001D166D" w:rsidRDefault="0030444C" w:rsidP="001D166D">
      <w:pPr>
        <w:pStyle w:val="nrpsBulletssquareSB"/>
      </w:pPr>
      <w:r w:rsidRPr="001D166D">
        <w:t xml:space="preserve">Support transitioning to clean, renewable sources of energy. As the American Lung Association states in their Lung Health Brief, “Switching to clean, renewable energy will allow the US to generate electricity without adding pollution that harms Americans’ health… Decades of research shows that these pollutants trigger asthma attacks and heart attacks, cause cancer, and shorten lives, among many other health impacts.”  </w:t>
      </w:r>
      <w:r w:rsidRPr="001D166D">
        <w:rPr>
          <w:highlight w:val="green"/>
        </w:rPr>
        <w:t>(</w:t>
      </w:r>
      <w:commentRangeStart w:id="678"/>
      <w:r w:rsidRPr="001D166D">
        <w:rPr>
          <w:highlight w:val="yellow"/>
        </w:rPr>
        <w:t>American Lung Association, Lung Health Policy Brief “Clean Energy and Health” – I’m tracking down a citation</w:t>
      </w:r>
      <w:r w:rsidRPr="001D166D">
        <w:t>.)</w:t>
      </w:r>
      <w:commentRangeEnd w:id="678"/>
      <w:r w:rsidR="00024E65">
        <w:rPr>
          <w:rStyle w:val="CommentReference"/>
          <w:rFonts w:asciiTheme="minorHAnsi" w:hAnsiTheme="minorHAnsi"/>
        </w:rPr>
        <w:commentReference w:id="678"/>
      </w:r>
    </w:p>
    <w:p w14:paraId="051FDCD2" w14:textId="7388374F" w:rsidR="0030444C" w:rsidRPr="0030444C" w:rsidRDefault="0030444C" w:rsidP="004D4589">
      <w:pPr>
        <w:pStyle w:val="nrpsHeading4"/>
      </w:pPr>
      <w:r w:rsidRPr="00661700">
        <w:t xml:space="preserve">Wildfire </w:t>
      </w:r>
      <w:r w:rsidR="00F529F9" w:rsidRPr="00661700">
        <w:t>s</w:t>
      </w:r>
      <w:r w:rsidRPr="00661700">
        <w:t>moke</w:t>
      </w:r>
    </w:p>
    <w:p w14:paraId="3BDE8DCA" w14:textId="2F798C2B" w:rsidR="0030444C" w:rsidRPr="001D166D" w:rsidRDefault="0030444C" w:rsidP="001D166D">
      <w:pPr>
        <w:pStyle w:val="nrpsBulletssquareSB"/>
      </w:pPr>
      <w:r w:rsidRPr="001D166D">
        <w:t xml:space="preserve">To protect your home from fire, remove </w:t>
      </w:r>
      <w:r w:rsidR="00024E65" w:rsidRPr="001D166D">
        <w:t xml:space="preserve">trees, </w:t>
      </w:r>
      <w:r w:rsidRPr="001D166D">
        <w:t xml:space="preserve">dead brush, or other </w:t>
      </w:r>
      <w:r w:rsidR="00024E65">
        <w:t xml:space="preserve">flammable </w:t>
      </w:r>
      <w:r w:rsidRPr="001D166D">
        <w:t>materials near the home exterior. Check with your local fire department for more detailed advice</w:t>
      </w:r>
      <w:r w:rsidR="00024E65">
        <w:t xml:space="preserve"> applicable to your local conditions</w:t>
      </w:r>
      <w:r w:rsidRPr="001D166D">
        <w:t>.</w:t>
      </w:r>
    </w:p>
    <w:p w14:paraId="63F24D48" w14:textId="77777777" w:rsidR="0030444C" w:rsidRPr="001D166D" w:rsidRDefault="0030444C" w:rsidP="001D166D">
      <w:pPr>
        <w:pStyle w:val="nrpsBulletssquareSB"/>
      </w:pPr>
      <w:r w:rsidRPr="001D166D">
        <w:t>When smoke is present, keep your windows closed and carefully monitor the status of wildfires in your region. If you live in a high-fire-risk area, have an evacuation plan and be prepared to leave your home on a moment’s notice, if necessary.</w:t>
      </w:r>
    </w:p>
    <w:p w14:paraId="02ED5570" w14:textId="609E9164" w:rsidR="0030444C" w:rsidRPr="001D166D" w:rsidRDefault="0030444C" w:rsidP="001D166D">
      <w:pPr>
        <w:pStyle w:val="nrpsBulletssquareSB"/>
      </w:pPr>
      <w:r w:rsidRPr="001D166D">
        <w:t>Wildfire smoke creates a fine particulate matter that cannot be filtered by dust masks or bandanas</w:t>
      </w:r>
      <w:r w:rsidR="001E21E1">
        <w:t xml:space="preserve"> </w:t>
      </w:r>
      <w:r w:rsidR="001E21E1" w:rsidRPr="001E21E1">
        <w:rPr>
          <w:highlight w:val="green"/>
        </w:rPr>
        <w:t>(</w:t>
      </w:r>
      <w:r w:rsidR="001E21E1">
        <w:t>Secton 3)</w:t>
      </w:r>
      <w:r w:rsidRPr="001D166D">
        <w:t xml:space="preserve">. These fine particles can increase the risk of heart attack or stroke, especially in individuals age 65 and older </w:t>
      </w:r>
      <w:r w:rsidRPr="001D166D">
        <w:rPr>
          <w:highlight w:val="green"/>
        </w:rPr>
        <w:t>(</w:t>
      </w:r>
      <w:commentRangeStart w:id="679"/>
      <w:r w:rsidRPr="00024E65">
        <w:rPr>
          <w:highlight w:val="yellow"/>
        </w:rPr>
        <w:t>American Heart Association 2018</w:t>
      </w:r>
      <w:commentRangeEnd w:id="679"/>
      <w:r w:rsidR="00024E65">
        <w:rPr>
          <w:rStyle w:val="CommentReference"/>
          <w:rFonts w:asciiTheme="minorHAnsi" w:hAnsiTheme="minorHAnsi"/>
        </w:rPr>
        <w:commentReference w:id="679"/>
      </w:r>
      <w:r w:rsidRPr="00024E65">
        <w:t>; Wettstein et al. 2018</w:t>
      </w:r>
      <w:r w:rsidRPr="001D166D">
        <w:t xml:space="preserve">). Those with respiratory conditions and the young are especially vulnerable to wildfire smoke. When smoke is present, avoid extended periods outside and keep inside air clean by </w:t>
      </w:r>
      <w:r w:rsidRPr="001D166D">
        <w:lastRenderedPageBreak/>
        <w:t xml:space="preserve">closing windows and doors. If it is too warm to comfortably stay inside, seek shelter away from the smoke such as in a designated evacuation center </w:t>
      </w:r>
      <w:r w:rsidRPr="001D166D">
        <w:rPr>
          <w:highlight w:val="green"/>
        </w:rPr>
        <w:t>(</w:t>
      </w:r>
      <w:commentRangeStart w:id="680"/>
      <w:r w:rsidRPr="001E21E1">
        <w:rPr>
          <w:highlight w:val="yellow"/>
        </w:rPr>
        <w:t>CDC 2019</w:t>
      </w:r>
      <w:commentRangeEnd w:id="680"/>
      <w:r w:rsidR="001E21E1">
        <w:rPr>
          <w:rStyle w:val="CommentReference"/>
          <w:rFonts w:asciiTheme="minorHAnsi" w:hAnsiTheme="minorHAnsi"/>
        </w:rPr>
        <w:commentReference w:id="680"/>
      </w:r>
      <w:r w:rsidRPr="001D166D">
        <w:t xml:space="preserve">). </w:t>
      </w:r>
    </w:p>
    <w:p w14:paraId="1CA48E5F" w14:textId="55724E5E" w:rsidR="008060A6" w:rsidRPr="001D166D" w:rsidRDefault="0030444C" w:rsidP="001D166D">
      <w:pPr>
        <w:pStyle w:val="nrpsBulletssquareSB"/>
      </w:pPr>
      <w:r w:rsidRPr="001D166D">
        <w:t xml:space="preserve">Do not hold or participate in outdoor activities, </w:t>
      </w:r>
      <w:r w:rsidR="001D166D" w:rsidRPr="001D166D">
        <w:t>especially rigorous outdoor activities like running and other sports,</w:t>
      </w:r>
      <w:r w:rsidRPr="001D166D">
        <w:t xml:space="preserve"> when wildfire smoke or haze is visible. Check with your local </w:t>
      </w:r>
      <w:r w:rsidR="001E21E1">
        <w:t>h</w:t>
      </w:r>
      <w:r w:rsidRPr="001D166D">
        <w:t xml:space="preserve">ealth </w:t>
      </w:r>
      <w:r w:rsidR="001E21E1">
        <w:t>d</w:t>
      </w:r>
      <w:r w:rsidRPr="001D166D">
        <w:t>epartment to see if they</w:t>
      </w:r>
      <w:r w:rsidR="00661700" w:rsidRPr="001D166D">
        <w:t xml:space="preserve"> have</w:t>
      </w:r>
      <w:r w:rsidRPr="001D166D">
        <w:t xml:space="preserve"> issue</w:t>
      </w:r>
      <w:r w:rsidR="00661700" w:rsidRPr="001D166D">
        <w:t>d</w:t>
      </w:r>
      <w:r w:rsidRPr="001D166D">
        <w:t xml:space="preserve"> air quality advisories to schools for outdoor sports. Ask your children’s schools if they receive air quality advisories and if so, if they abide by them. (</w:t>
      </w:r>
      <w:r w:rsidR="001D166D" w:rsidRPr="001D166D">
        <w:t xml:space="preserve">Note: </w:t>
      </w:r>
      <w:r w:rsidR="001E21E1">
        <w:t>h</w:t>
      </w:r>
      <w:r w:rsidRPr="001D166D">
        <w:t xml:space="preserve">ealth </w:t>
      </w:r>
      <w:r w:rsidR="001E21E1">
        <w:t>d</w:t>
      </w:r>
      <w:r w:rsidRPr="001D166D">
        <w:t>epartments can provide advice only</w:t>
      </w:r>
      <w:r w:rsidR="001E21E1">
        <w:t>;</w:t>
      </w:r>
      <w:r w:rsidRPr="001D166D">
        <w:t xml:space="preserve"> they cannot cancel school sports events.)</w:t>
      </w:r>
    </w:p>
    <w:p w14:paraId="3127ED82" w14:textId="7B58EF42" w:rsidR="008060A6" w:rsidRPr="00276DA4" w:rsidRDefault="0030444C" w:rsidP="008060A6">
      <w:pPr>
        <w:pStyle w:val="nrpsHeading3"/>
      </w:pPr>
      <w:bookmarkStart w:id="681" w:name="_Toc34208682"/>
      <w:r w:rsidRPr="00CF5C28">
        <w:t>Flood and drought</w:t>
      </w:r>
      <w:bookmarkEnd w:id="681"/>
    </w:p>
    <w:p w14:paraId="42718619" w14:textId="5C377474" w:rsidR="004D4589" w:rsidRPr="009264FD" w:rsidRDefault="0030444C" w:rsidP="009264FD">
      <w:pPr>
        <w:pStyle w:val="nrpsNormal"/>
      </w:pPr>
      <w:r w:rsidRPr="009264FD">
        <w:t xml:space="preserve">In some areas of Montana, climate change </w:t>
      </w:r>
      <w:r w:rsidR="001E21E1" w:rsidRPr="009264FD">
        <w:t xml:space="preserve">has the potential </w:t>
      </w:r>
      <w:r w:rsidRPr="009264FD">
        <w:t xml:space="preserve">to negatively </w:t>
      </w:r>
      <w:r w:rsidR="001E21E1" w:rsidRPr="009264FD">
        <w:t>impact</w:t>
      </w:r>
      <w:r w:rsidRPr="009264FD">
        <w:t xml:space="preserve"> drinking water quality and quantity as the climate warms </w:t>
      </w:r>
      <w:r w:rsidRPr="009264FD">
        <w:rPr>
          <w:highlight w:val="green"/>
        </w:rPr>
        <w:t>(</w:t>
      </w:r>
      <w:r w:rsidRPr="009264FD">
        <w:t>Whitlock et al. 2017). For example, flooding can contaminate groundwater sources and harmful algal blooms are expected to become more frequent in a warming climate. The trends of early</w:t>
      </w:r>
      <w:r w:rsidR="00CF5C28" w:rsidRPr="009264FD">
        <w:t>-</w:t>
      </w:r>
      <w:r w:rsidRPr="009264FD">
        <w:t>season runoff and late</w:t>
      </w:r>
      <w:r w:rsidR="00CF5C28" w:rsidRPr="009264FD">
        <w:t>-</w:t>
      </w:r>
      <w:r w:rsidRPr="009264FD">
        <w:t xml:space="preserve">season drought </w:t>
      </w:r>
      <w:r w:rsidR="001E21E1" w:rsidRPr="009264FD">
        <w:t xml:space="preserve">described by Whitlock et al. (2017) </w:t>
      </w:r>
      <w:r w:rsidRPr="009264FD">
        <w:t>can also impact food security and the incidence of vector</w:t>
      </w:r>
      <w:r w:rsidR="001E21E1" w:rsidRPr="009264FD">
        <w:t>-</w:t>
      </w:r>
      <w:r w:rsidRPr="009264FD">
        <w:t xml:space="preserve">borne disease. </w:t>
      </w:r>
    </w:p>
    <w:p w14:paraId="66031659" w14:textId="183235B1" w:rsidR="0030444C" w:rsidRPr="009264FD" w:rsidRDefault="0030444C" w:rsidP="009264FD">
      <w:pPr>
        <w:pStyle w:val="nrpsNormal"/>
      </w:pPr>
      <w:r w:rsidRPr="009264FD">
        <w:t>Here’s what you can do:</w:t>
      </w:r>
    </w:p>
    <w:p w14:paraId="6F957A3E" w14:textId="05BD763D" w:rsidR="006A5C46" w:rsidRPr="007E48A3" w:rsidRDefault="006A5C46" w:rsidP="007E48A3">
      <w:pPr>
        <w:pStyle w:val="nrpsBulletssquareSB"/>
      </w:pPr>
      <w:r w:rsidRPr="007E48A3">
        <w:t>Protect your home from the risk of mold by checking for piping leaks or water accumulation under sinks, in crawl spaces</w:t>
      </w:r>
      <w:r w:rsidR="009264FD" w:rsidRPr="007E48A3">
        <w:t>,</w:t>
      </w:r>
      <w:r w:rsidRPr="007E48A3">
        <w:t xml:space="preserve"> or </w:t>
      </w:r>
      <w:r w:rsidR="009264FD" w:rsidRPr="007E48A3">
        <w:t xml:space="preserve">in </w:t>
      </w:r>
      <w:r w:rsidRPr="007E48A3">
        <w:t>basements. Install drainage systems to prevent rainwater or saturated grounds from damaging your home, including providing a foothold for mold and rot</w:t>
      </w:r>
      <w:r w:rsidR="009264FD" w:rsidRPr="007E48A3">
        <w:t>.</w:t>
      </w:r>
    </w:p>
    <w:p w14:paraId="2BF13300" w14:textId="0F88B983" w:rsidR="00D53FBB" w:rsidRPr="007E48A3" w:rsidRDefault="006A5C46" w:rsidP="007E48A3">
      <w:pPr>
        <w:pStyle w:val="nrpsBulletssquareSB"/>
      </w:pPr>
      <w:r w:rsidRPr="007E48A3">
        <w:t>If you find mold in your home, act quickly. Not only are there health effects from mold exposure, but also the longer mold grows the more dama</w:t>
      </w:r>
      <w:r w:rsidR="009264FD" w:rsidRPr="007E48A3">
        <w:t xml:space="preserve">ge it will cause to your home. </w:t>
      </w:r>
      <w:r w:rsidRPr="007E48A3">
        <w:t xml:space="preserve">You must both eliminate the water source and </w:t>
      </w:r>
      <w:r w:rsidR="00BE17DE" w:rsidRPr="007E48A3">
        <w:t>remove</w:t>
      </w:r>
      <w:r w:rsidRPr="007E48A3">
        <w:t xml:space="preserve"> the mold. </w:t>
      </w:r>
      <w:r w:rsidR="00BE17DE" w:rsidRPr="007E48A3">
        <w:t xml:space="preserve">EPA’s </w:t>
      </w:r>
      <w:r w:rsidR="00BE17DE" w:rsidRPr="001338D1">
        <w:rPr>
          <w:i/>
        </w:rPr>
        <w:t>A Brief Guide to Mold, Moisture, and Your Home</w:t>
      </w:r>
      <w:r w:rsidR="00BE17DE" w:rsidRPr="007E48A3">
        <w:t xml:space="preserve"> provides a useful guide, including the tradeoffs between cleaning your home yourself versus employing a professional </w:t>
      </w:r>
      <w:r w:rsidR="00BE17DE" w:rsidRPr="007E48A3">
        <w:rPr>
          <w:highlight w:val="green"/>
        </w:rPr>
        <w:t>(</w:t>
      </w:r>
      <w:r w:rsidR="00BE17DE" w:rsidRPr="007E48A3">
        <w:t>USEPA</w:t>
      </w:r>
      <w:r w:rsidR="00AE5B5E" w:rsidRPr="007E48A3">
        <w:t xml:space="preserve"> 2012</w:t>
      </w:r>
      <w:r w:rsidR="00BE17DE" w:rsidRPr="007E48A3">
        <w:t>).</w:t>
      </w:r>
    </w:p>
    <w:p w14:paraId="0C75FEE2" w14:textId="277B543C" w:rsidR="004D4589" w:rsidRPr="007E48A3" w:rsidRDefault="00BE17DE" w:rsidP="007E48A3">
      <w:pPr>
        <w:pStyle w:val="nrpsBulletssquareSB"/>
      </w:pPr>
      <w:r w:rsidRPr="007E48A3">
        <w:t xml:space="preserve">For homes with wells, monitor water supply and make your home as </w:t>
      </w:r>
      <w:proofErr w:type="gramStart"/>
      <w:r w:rsidRPr="007E48A3">
        <w:t>water-efficient</w:t>
      </w:r>
      <w:proofErr w:type="gramEnd"/>
      <w:r w:rsidRPr="007E48A3">
        <w:t xml:space="preserve"> as possible. These are good practices anytime, and potentially critical during </w:t>
      </w:r>
      <w:r w:rsidR="006A5C46" w:rsidRPr="007E48A3">
        <w:t xml:space="preserve">times of drought. Store spare water in case of an emergency </w:t>
      </w:r>
      <w:r w:rsidRPr="007E48A3">
        <w:t xml:space="preserve">that interrupts </w:t>
      </w:r>
      <w:r w:rsidR="006A5C46" w:rsidRPr="007E48A3">
        <w:t xml:space="preserve">water supplies. </w:t>
      </w:r>
    </w:p>
    <w:p w14:paraId="3536025D" w14:textId="01F59D8E" w:rsidR="006A5C46" w:rsidRPr="007E48A3" w:rsidRDefault="004D4589" w:rsidP="007E48A3">
      <w:pPr>
        <w:pStyle w:val="nrpsBulletssquareSB"/>
      </w:pPr>
      <w:r w:rsidRPr="007E48A3">
        <w:t>E</w:t>
      </w:r>
      <w:r w:rsidR="006A5C46" w:rsidRPr="007E48A3">
        <w:t xml:space="preserve">nsure your wellhead has a watertight “sanitary” cap, rather than an old-style cap with no gasket.  The casing for your well must extend at least 18” above the natural ground surface; casing extensions can be added if needed </w:t>
      </w:r>
      <w:r w:rsidR="006A5C46" w:rsidRPr="007E48A3">
        <w:rPr>
          <w:highlight w:val="green"/>
        </w:rPr>
        <w:t>(</w:t>
      </w:r>
      <w:r w:rsidR="00B81E1F" w:rsidRPr="007E48A3">
        <w:t>USEPAb undated</w:t>
      </w:r>
      <w:r w:rsidR="006A5C46" w:rsidRPr="007E48A3">
        <w:t>).  These features protect your home well water from contamination year-round, and especially in the event of a flood.</w:t>
      </w:r>
    </w:p>
    <w:p w14:paraId="1247933C" w14:textId="511F4879" w:rsidR="004D4589" w:rsidRPr="007E48A3" w:rsidRDefault="006A5C46" w:rsidP="007E48A3">
      <w:pPr>
        <w:pStyle w:val="nrpsBulletssquareSB"/>
      </w:pPr>
      <w:r w:rsidRPr="007E48A3">
        <w:t xml:space="preserve">In case of flood contamination of your home well or municipal supply, be prepared to boil, filter, or chemically purify your own water before drinking </w:t>
      </w:r>
      <w:r w:rsidR="009C4E76" w:rsidRPr="007E48A3">
        <w:t>Such treatments can eliminate most organic contaminants and microbes</w:t>
      </w:r>
      <w:r w:rsidR="00011B87" w:rsidRPr="007E48A3">
        <w:t xml:space="preserve"> </w:t>
      </w:r>
      <w:r w:rsidR="00011B87" w:rsidRPr="007E48A3">
        <w:rPr>
          <w:highlight w:val="green"/>
        </w:rPr>
        <w:t>(</w:t>
      </w:r>
      <w:r w:rsidR="00011B87" w:rsidRPr="007E48A3">
        <w:t>US</w:t>
      </w:r>
      <w:r w:rsidR="009C4E76" w:rsidRPr="007E48A3">
        <w:t>EPA</w:t>
      </w:r>
      <w:r w:rsidR="00011B87" w:rsidRPr="007E48A3">
        <w:t>c undated)</w:t>
      </w:r>
      <w:r w:rsidR="009C4E76" w:rsidRPr="007E48A3">
        <w:t xml:space="preserve">. </w:t>
      </w:r>
      <w:r w:rsidR="005243A8" w:rsidRPr="007E48A3">
        <w:t>Organic compounds can be the biggest concern during a flood due to sewage (human, livestock) runoff. However, t</w:t>
      </w:r>
      <w:r w:rsidR="009C4E76" w:rsidRPr="007E48A3">
        <w:t xml:space="preserve">hose with wells should know—in advance via testing—if their water contains such inorganic </w:t>
      </w:r>
      <w:r w:rsidRPr="007E48A3">
        <w:t>contaminants as uranium, arsenic, manganese</w:t>
      </w:r>
      <w:r w:rsidR="009C4E76" w:rsidRPr="007E48A3">
        <w:t>,</w:t>
      </w:r>
      <w:r w:rsidRPr="007E48A3">
        <w:t xml:space="preserve"> or other metals</w:t>
      </w:r>
      <w:r w:rsidR="009C4E76" w:rsidRPr="007E48A3">
        <w:t>. That knowledge is important</w:t>
      </w:r>
      <w:r w:rsidR="005243A8" w:rsidRPr="007E48A3">
        <w:t xml:space="preserve"> enough under normal conditions</w:t>
      </w:r>
      <w:r w:rsidR="009C4E76" w:rsidRPr="007E48A3">
        <w:t xml:space="preserve">. In the case of flood, such </w:t>
      </w:r>
      <w:r w:rsidR="005243A8" w:rsidRPr="007E48A3">
        <w:t>contaminants</w:t>
      </w:r>
      <w:r w:rsidR="009C4E76" w:rsidRPr="007E48A3">
        <w:t xml:space="preserve"> might make </w:t>
      </w:r>
      <w:r w:rsidRPr="007E48A3">
        <w:t xml:space="preserve">boiling </w:t>
      </w:r>
      <w:r w:rsidR="005243A8" w:rsidRPr="007E48A3">
        <w:t xml:space="preserve">your water a </w:t>
      </w:r>
      <w:r w:rsidR="005243A8" w:rsidRPr="007E48A3">
        <w:lastRenderedPageBreak/>
        <w:t xml:space="preserve">poor idea as boiling will </w:t>
      </w:r>
      <w:r w:rsidRPr="007E48A3">
        <w:t>likely concentrat</w:t>
      </w:r>
      <w:r w:rsidR="009C4E76" w:rsidRPr="007E48A3">
        <w:t>e the inorganic contaminants, resulting in increased health danger</w:t>
      </w:r>
      <w:r w:rsidRPr="007E48A3">
        <w:t>. Uranium, arsenic</w:t>
      </w:r>
      <w:r w:rsidR="005243A8" w:rsidRPr="007E48A3">
        <w:t>,</w:t>
      </w:r>
      <w:r w:rsidRPr="007E48A3">
        <w:t xml:space="preserve"> and some other hazardous contaminants have no taste, smell or color</w:t>
      </w:r>
      <w:r w:rsidR="004D4589" w:rsidRPr="007E48A3">
        <w:t>—</w:t>
      </w:r>
      <w:r w:rsidRPr="007E48A3">
        <w:t xml:space="preserve">so you won’t know they are present until you have your water tested. </w:t>
      </w:r>
    </w:p>
    <w:p w14:paraId="24DB5FF2" w14:textId="2B5C1EB8" w:rsidR="00D53FBB" w:rsidRPr="001338D1" w:rsidRDefault="006A5C46" w:rsidP="001338D1">
      <w:pPr>
        <w:pStyle w:val="nrpsBulletssquareSB"/>
      </w:pPr>
      <w:r w:rsidRPr="007E48A3">
        <w:t>Never swim in</w:t>
      </w:r>
      <w:r w:rsidR="007E48A3">
        <w:t>,</w:t>
      </w:r>
      <w:r w:rsidRPr="007E48A3">
        <w:t xml:space="preserve"> </w:t>
      </w:r>
      <w:r w:rsidR="007E48A3">
        <w:t>n</w:t>
      </w:r>
      <w:r w:rsidRPr="007E48A3">
        <w:t>or drink from</w:t>
      </w:r>
      <w:r w:rsidR="007E48A3">
        <w:t>,</w:t>
      </w:r>
      <w:r w:rsidRPr="007E48A3">
        <w:t xml:space="preserve"> water where blue-green algae (cyanobacteria) are visible or where hazardous algal blooms have been reported </w:t>
      </w:r>
      <w:r w:rsidR="007E48A3" w:rsidRPr="007E48A3">
        <w:rPr>
          <w:highlight w:val="green"/>
        </w:rPr>
        <w:t>(</w:t>
      </w:r>
      <w:r w:rsidR="007E48A3" w:rsidRPr="007E48A3">
        <w:t>MTDPHHS undated</w:t>
      </w:r>
      <w:r w:rsidRPr="007E48A3">
        <w:t xml:space="preserve">). Similarly, keep pets and livestock away from water where </w:t>
      </w:r>
      <w:r w:rsidR="005243A8" w:rsidRPr="007E48A3">
        <w:t>hazardous algal blooms</w:t>
      </w:r>
      <w:r w:rsidRPr="007E48A3">
        <w:t xml:space="preserve"> are present. Cyanobacteria occur throughout Montana in lakes, reservoirs</w:t>
      </w:r>
      <w:r w:rsidR="005243A8" w:rsidRPr="007E48A3">
        <w:t>,</w:t>
      </w:r>
      <w:r w:rsidRPr="007E48A3">
        <w:t xml:space="preserve"> and any other standing body of water exposed to the sun, and all species have the potential to produce toxins. If you are camping, understand that boiling, filtering</w:t>
      </w:r>
      <w:r w:rsidR="005243A8" w:rsidRPr="007E48A3">
        <w:t>,</w:t>
      </w:r>
      <w:r w:rsidRPr="007E48A3">
        <w:t xml:space="preserve"> or adding tablets to water will not remove these toxins. Public drinking water supplies in Montana are not required to monitor or test for cyanobacterial toxins </w:t>
      </w:r>
      <w:r w:rsidRPr="007E48A3">
        <w:rPr>
          <w:highlight w:val="green"/>
        </w:rPr>
        <w:t>(</w:t>
      </w:r>
      <w:r w:rsidRPr="007E48A3">
        <w:t xml:space="preserve">MTDPHHS </w:t>
      </w:r>
      <w:r w:rsidR="00011B87" w:rsidRPr="007E48A3">
        <w:t>undated</w:t>
      </w:r>
      <w:r w:rsidRPr="007E48A3">
        <w:t xml:space="preserve">). For further information, see the </w:t>
      </w:r>
      <w:r w:rsidRPr="001338D1">
        <w:rPr>
          <w:i/>
        </w:rPr>
        <w:t>Harmful Algal Bloom Guidance Document for Montana</w:t>
      </w:r>
      <w:r w:rsidR="001338D1" w:rsidRPr="001338D1">
        <w:t xml:space="preserve"> </w:t>
      </w:r>
      <w:r w:rsidRPr="001338D1">
        <w:rPr>
          <w:highlight w:val="green"/>
        </w:rPr>
        <w:t>(</w:t>
      </w:r>
      <w:r w:rsidR="007E48A3" w:rsidRPr="001338D1">
        <w:t>MT</w:t>
      </w:r>
      <w:r w:rsidRPr="001338D1">
        <w:t>DPHHS</w:t>
      </w:r>
      <w:r w:rsidR="007E48A3" w:rsidRPr="001338D1">
        <w:t xml:space="preserve"> 2019</w:t>
      </w:r>
      <w:bookmarkStart w:id="682" w:name="_Toc28791832"/>
      <w:r w:rsidR="007E48A3" w:rsidRPr="001338D1">
        <w:t>)</w:t>
      </w:r>
      <w:bookmarkEnd w:id="682"/>
      <w:r w:rsidR="007E48A3" w:rsidRPr="001338D1">
        <w:t>.</w:t>
      </w:r>
    </w:p>
    <w:p w14:paraId="6353037C" w14:textId="02B988E3" w:rsidR="001338D1" w:rsidRDefault="001338D1" w:rsidP="001338D1">
      <w:pPr>
        <w:pStyle w:val="nrpsHeading3"/>
      </w:pPr>
      <w:bookmarkStart w:id="683" w:name="_Toc34208683"/>
      <w:r>
        <w:t>Food security</w:t>
      </w:r>
      <w:bookmarkEnd w:id="683"/>
    </w:p>
    <w:p w14:paraId="1523D84F" w14:textId="43D5EA0D" w:rsidR="004D4589" w:rsidRDefault="00D53FBB" w:rsidP="00B401AB">
      <w:pPr>
        <w:pStyle w:val="nrpsNormal"/>
      </w:pPr>
      <w:r w:rsidRPr="001338D1">
        <w:t xml:space="preserve">The late season drought projected in the MCA </w:t>
      </w:r>
      <w:r w:rsidRPr="00B401AB">
        <w:rPr>
          <w:highlight w:val="green"/>
        </w:rPr>
        <w:t>(</w:t>
      </w:r>
      <w:r w:rsidRPr="001338D1">
        <w:t>Whitlock et al. 2017) can lead to crop losses,</w:t>
      </w:r>
      <w:r w:rsidRPr="007667DF">
        <w:t xml:space="preserve"> lower yields,</w:t>
      </w:r>
      <w:r w:rsidR="00CF5C28">
        <w:t xml:space="preserve"> higher food prices, </w:t>
      </w:r>
      <w:r w:rsidRPr="007667DF">
        <w:t xml:space="preserve">and higher risk of food-borne disease. </w:t>
      </w:r>
    </w:p>
    <w:p w14:paraId="0EFC9E95" w14:textId="1B2E051A" w:rsidR="00D53FBB" w:rsidRPr="007667DF" w:rsidRDefault="00D53FBB" w:rsidP="00B401AB">
      <w:pPr>
        <w:pStyle w:val="nrpsNormal"/>
      </w:pPr>
      <w:r>
        <w:t>Here’s what you can do:</w:t>
      </w:r>
    </w:p>
    <w:p w14:paraId="0C5C818A" w14:textId="77777777" w:rsidR="00D53FBB" w:rsidRPr="00B401AB" w:rsidRDefault="00D53FBB" w:rsidP="00B401AB">
      <w:pPr>
        <w:pStyle w:val="nrpsBulletssquareSB"/>
      </w:pPr>
      <w:r w:rsidRPr="00B401AB">
        <w:t>Buy from local food sources whenever possible. Plant and grow your own vegetables using organic fertilizer and an efficient irrigation system.</w:t>
      </w:r>
    </w:p>
    <w:p w14:paraId="53E24294" w14:textId="77777777" w:rsidR="00D53FBB" w:rsidRPr="00B401AB" w:rsidRDefault="00D53FBB" w:rsidP="00B401AB">
      <w:pPr>
        <w:pStyle w:val="nrpsBulletssquareSB"/>
      </w:pPr>
      <w:r w:rsidRPr="00B401AB">
        <w:t>Learn how to prepare and store more foods for later use.</w:t>
      </w:r>
    </w:p>
    <w:p w14:paraId="2A21117E" w14:textId="6FF318A0" w:rsidR="00D53FBB" w:rsidRPr="00A4073D" w:rsidRDefault="00D53FBB" w:rsidP="00A4073D">
      <w:pPr>
        <w:pStyle w:val="nrpsBulletssquareSB"/>
      </w:pPr>
      <w:r w:rsidRPr="00B401AB">
        <w:t xml:space="preserve">For the </w:t>
      </w:r>
      <w:r w:rsidRPr="00A4073D">
        <w:t>small farmer, consider new strategies such as growing pulse crops like lentils, which consume less water and adapt to hot summer temperatures; or early detection and aggressive management of weeds</w:t>
      </w:r>
      <w:r w:rsidR="001338D1" w:rsidRPr="00A4073D">
        <w:t xml:space="preserve"> </w:t>
      </w:r>
      <w:r w:rsidR="001338D1" w:rsidRPr="00A4073D">
        <w:rPr>
          <w:highlight w:val="green"/>
        </w:rPr>
        <w:t>(</w:t>
      </w:r>
      <w:r w:rsidR="001338D1" w:rsidRPr="00A4073D">
        <w:t xml:space="preserve">MSU Extension </w:t>
      </w:r>
      <w:r w:rsidR="005516D2">
        <w:t>2017</w:t>
      </w:r>
      <w:r w:rsidRPr="00A4073D">
        <w:t>).</w:t>
      </w:r>
    </w:p>
    <w:p w14:paraId="51A8CD90" w14:textId="7178D6F9" w:rsidR="00D53FBB" w:rsidRPr="00A4073D" w:rsidRDefault="00D53FBB" w:rsidP="00672FF9">
      <w:pPr>
        <w:pStyle w:val="nrpsBulletssquareSB"/>
      </w:pPr>
      <w:r w:rsidRPr="00A4073D">
        <w:t xml:space="preserve">Learn </w:t>
      </w:r>
      <w:r w:rsidR="00B401AB" w:rsidRPr="00A4073D">
        <w:t>from</w:t>
      </w:r>
      <w:r w:rsidR="00A4073D" w:rsidRPr="00A4073D">
        <w:t>—and possibly help create your own—c</w:t>
      </w:r>
      <w:r w:rsidR="00B401AB" w:rsidRPr="00A4073D">
        <w:t xml:space="preserve">ommunity </w:t>
      </w:r>
      <w:r w:rsidR="00A4073D" w:rsidRPr="00A4073D">
        <w:t xml:space="preserve">project that focuses </w:t>
      </w:r>
      <w:r w:rsidRPr="00A4073D">
        <w:t xml:space="preserve">on </w:t>
      </w:r>
      <w:hyperlink r:id="rId160" w:history="1">
        <w:r w:rsidRPr="00A4073D">
          <w:rPr>
            <w:rStyle w:val="Hyperlink"/>
            <w:color w:val="000000" w:themeColor="text1"/>
            <w:u w:val="none"/>
          </w:rPr>
          <w:t>local food and agriculture</w:t>
        </w:r>
      </w:hyperlink>
      <w:r w:rsidR="00A4073D" w:rsidRPr="00A4073D">
        <w:rPr>
          <w:rStyle w:val="Hyperlink"/>
          <w:color w:val="000000" w:themeColor="text1"/>
          <w:u w:val="none"/>
        </w:rPr>
        <w:t xml:space="preserve">. Such a </w:t>
      </w:r>
      <w:r w:rsidR="00A4073D" w:rsidRPr="00A4073D">
        <w:t>project is underway in Missoula, where</w:t>
      </w:r>
      <w:r w:rsidR="00A4073D">
        <w:t xml:space="preserve"> participants envision “…</w:t>
      </w:r>
      <w:r w:rsidR="00A4073D" w:rsidRPr="00A4073D">
        <w:t xml:space="preserve">a vibrant, affordable, and resilient local food and agriculture economy in the Missoula community with an educated consumer base that creates sufficient demand for local </w:t>
      </w:r>
      <w:proofErr w:type="gramStart"/>
      <w:r w:rsidR="00A4073D" w:rsidRPr="00A4073D">
        <w:t>food</w:t>
      </w:r>
      <w:r w:rsidR="00A4073D">
        <w:t xml:space="preserve">” </w:t>
      </w:r>
      <w:r w:rsidR="00A4073D" w:rsidRPr="00A4073D">
        <w:t xml:space="preserve"> </w:t>
      </w:r>
      <w:r w:rsidRPr="00A4073D">
        <w:t xml:space="preserve"> </w:t>
      </w:r>
      <w:proofErr w:type="gramEnd"/>
      <w:r w:rsidRPr="00A4073D">
        <w:rPr>
          <w:highlight w:val="green"/>
        </w:rPr>
        <w:t>(</w:t>
      </w:r>
      <w:r w:rsidR="00B401AB" w:rsidRPr="00A4073D">
        <w:t>Climate Smart Missoula undated</w:t>
      </w:r>
      <w:r w:rsidRPr="00A4073D">
        <w:t>)</w:t>
      </w:r>
      <w:r w:rsidR="00A4073D">
        <w:t>. Such programs can</w:t>
      </w:r>
      <w:r w:rsidRPr="00A4073D">
        <w:t xml:space="preserve"> help people become engaged in local healthy foods policies that assure nutritious foods in schools</w:t>
      </w:r>
      <w:r w:rsidR="00A4073D">
        <w:t xml:space="preserve">, learn to </w:t>
      </w:r>
      <w:r w:rsidR="00A4073D" w:rsidRPr="00A4073D">
        <w:t xml:space="preserve">grow their own </w:t>
      </w:r>
      <w:r w:rsidR="00A4073D">
        <w:t xml:space="preserve">fruit and </w:t>
      </w:r>
      <w:r w:rsidR="00A4073D" w:rsidRPr="00A4073D">
        <w:t xml:space="preserve">vegetable gardens, </w:t>
      </w:r>
      <w:r w:rsidR="00A4073D">
        <w:t xml:space="preserve">and </w:t>
      </w:r>
      <w:r w:rsidR="00A4073D" w:rsidRPr="00A4073D">
        <w:t xml:space="preserve">capture and reuse </w:t>
      </w:r>
      <w:r w:rsidR="00A4073D">
        <w:t>water.</w:t>
      </w:r>
    </w:p>
    <w:p w14:paraId="53E2EF65" w14:textId="567F9623" w:rsidR="00D53FBB" w:rsidRDefault="00D53FBB" w:rsidP="00D53FBB">
      <w:pPr>
        <w:pStyle w:val="nrpsHeading3"/>
      </w:pPr>
      <w:bookmarkStart w:id="684" w:name="_Toc28791833"/>
      <w:bookmarkStart w:id="685" w:name="_Toc34208684"/>
      <w:r w:rsidRPr="004C57F4">
        <w:t xml:space="preserve">Vector-borne </w:t>
      </w:r>
      <w:r w:rsidR="006755D4">
        <w:t>disease</w:t>
      </w:r>
      <w:bookmarkEnd w:id="684"/>
      <w:bookmarkEnd w:id="685"/>
    </w:p>
    <w:p w14:paraId="5F2F26E3" w14:textId="77777777" w:rsidR="004C57F4" w:rsidRDefault="00D53FBB" w:rsidP="00D53FBB">
      <w:pPr>
        <w:pStyle w:val="nrpsBulletssquareSB"/>
        <w:numPr>
          <w:ilvl w:val="0"/>
          <w:numId w:val="0"/>
        </w:numPr>
        <w:ind w:left="360"/>
        <w:jc w:val="left"/>
      </w:pPr>
      <w:commentRangeStart w:id="686"/>
      <w:commentRangeStart w:id="687"/>
      <w:commentRangeStart w:id="688"/>
      <w:r>
        <w:t>Changing temperatures and water regimes are</w:t>
      </w:r>
      <w:r w:rsidRPr="00BD7B2C">
        <w:t xml:space="preserve"> expected to</w:t>
      </w:r>
      <w:r>
        <w:t xml:space="preserve"> expand</w:t>
      </w:r>
      <w:r w:rsidRPr="00BD7B2C">
        <w:t xml:space="preserve"> the range of illnesses spread by </w:t>
      </w:r>
      <w:r w:rsidR="004C57F4">
        <w:t xml:space="preserve">vectors such as </w:t>
      </w:r>
      <w:r w:rsidRPr="00BD7B2C">
        <w:t>mosquitos, ticks, and fleas</w:t>
      </w:r>
      <w:r>
        <w:t xml:space="preserve"> </w:t>
      </w:r>
      <w:commentRangeEnd w:id="686"/>
      <w:r>
        <w:rPr>
          <w:rStyle w:val="CommentReference"/>
          <w:rFonts w:eastAsiaTheme="minorHAnsi" w:cstheme="minorBidi"/>
        </w:rPr>
        <w:commentReference w:id="686"/>
      </w:r>
      <w:r w:rsidRPr="004D4589">
        <w:rPr>
          <w:highlight w:val="green"/>
        </w:rPr>
        <w:t>(</w:t>
      </w:r>
      <w:r>
        <w:t>Section 3)</w:t>
      </w:r>
      <w:r w:rsidR="004D4589">
        <w:t>.</w:t>
      </w:r>
      <w:commentRangeEnd w:id="687"/>
      <w:r>
        <w:rPr>
          <w:rStyle w:val="CommentReference"/>
          <w:rFonts w:eastAsiaTheme="minorHAnsi" w:cstheme="minorBidi"/>
        </w:rPr>
        <w:commentReference w:id="687"/>
      </w:r>
      <w:commentRangeEnd w:id="688"/>
      <w:r w:rsidR="004C57F4">
        <w:rPr>
          <w:rStyle w:val="CommentReference"/>
          <w:rFonts w:asciiTheme="minorHAnsi" w:hAnsiTheme="minorHAnsi"/>
        </w:rPr>
        <w:commentReference w:id="688"/>
      </w:r>
      <w:r>
        <w:t xml:space="preserve"> </w:t>
      </w:r>
    </w:p>
    <w:p w14:paraId="4406C69D" w14:textId="2EF3CC99" w:rsidR="00D53FBB" w:rsidRPr="005A5F37" w:rsidRDefault="004C57F4" w:rsidP="00D53FBB">
      <w:pPr>
        <w:pStyle w:val="nrpsBulletssquareSB"/>
        <w:numPr>
          <w:ilvl w:val="0"/>
          <w:numId w:val="0"/>
        </w:numPr>
        <w:ind w:left="360"/>
        <w:jc w:val="left"/>
        <w:rPr>
          <w:b/>
          <w:bCs/>
        </w:rPr>
      </w:pPr>
      <w:r>
        <w:t xml:space="preserve">Here’s what you </w:t>
      </w:r>
      <w:r w:rsidR="00D53FBB">
        <w:t>can do:</w:t>
      </w:r>
    </w:p>
    <w:p w14:paraId="52FE5578" w14:textId="77777777" w:rsidR="00D53FBB" w:rsidRPr="00F40382" w:rsidRDefault="00D53FBB" w:rsidP="00F40382">
      <w:pPr>
        <w:pStyle w:val="nrpsBulletssquareSB"/>
      </w:pPr>
      <w:r w:rsidRPr="00F40382">
        <w:lastRenderedPageBreak/>
        <w:t>Mount (or repair) screens on windows and doors to prevent mosquitos from entering your home.</w:t>
      </w:r>
    </w:p>
    <w:p w14:paraId="260196D5" w14:textId="072CF672" w:rsidR="00F46C58" w:rsidRPr="00F40382" w:rsidRDefault="00D53FBB" w:rsidP="00F40382">
      <w:pPr>
        <w:pStyle w:val="nrpsBulletssquareSB"/>
      </w:pPr>
      <w:r w:rsidRPr="00F40382">
        <w:t xml:space="preserve">Monitor outbreaks of vector-borne illnesses—e.g., West Nile Virus, Rocky Mountain Spotted Fever and </w:t>
      </w:r>
      <w:commentRangeStart w:id="689"/>
      <w:r w:rsidRPr="00F40382">
        <w:t>Zika</w:t>
      </w:r>
      <w:commentRangeEnd w:id="689"/>
      <w:r w:rsidRPr="00F40382">
        <w:rPr>
          <w:rStyle w:val="CommentReference"/>
          <w:rFonts w:eastAsiaTheme="minorHAnsi"/>
          <w:sz w:val="23"/>
          <w:szCs w:val="20"/>
        </w:rPr>
        <w:commentReference w:id="689"/>
      </w:r>
      <w:r w:rsidRPr="00F40382">
        <w:t xml:space="preserve">—spread by </w:t>
      </w:r>
      <w:commentRangeStart w:id="690"/>
      <w:r w:rsidRPr="00F40382">
        <w:t>mosquitos, ticks, and fleas</w:t>
      </w:r>
      <w:commentRangeEnd w:id="690"/>
      <w:r w:rsidRPr="00F40382">
        <w:rPr>
          <w:rStyle w:val="CommentReference"/>
          <w:rFonts w:eastAsiaTheme="minorHAnsi"/>
          <w:sz w:val="23"/>
          <w:szCs w:val="20"/>
        </w:rPr>
        <w:commentReference w:id="690"/>
      </w:r>
      <w:r w:rsidRPr="00F40382">
        <w:t xml:space="preserve"> </w:t>
      </w:r>
      <w:proofErr w:type="gramStart"/>
      <w:r w:rsidRPr="00F40382">
        <w:t>through  the</w:t>
      </w:r>
      <w:proofErr w:type="gramEnd"/>
      <w:r w:rsidRPr="00F40382">
        <w:t xml:space="preserve"> Montana Department  of Health and Human Services web updates</w:t>
      </w:r>
      <w:r w:rsidR="00F46C58" w:rsidRPr="00F40382">
        <w:t xml:space="preserve"> available at </w:t>
      </w:r>
      <w:r w:rsidR="00B401AB" w:rsidRPr="00F40382">
        <w:rPr>
          <w:rStyle w:val="Hyperlink"/>
          <w:color w:val="000000" w:themeColor="text1"/>
          <w:u w:val="none"/>
        </w:rPr>
        <w:t>https://dphhs.mt.gov/publichealth/cdepi/surveillance</w:t>
      </w:r>
      <w:r w:rsidRPr="00F40382">
        <w:t>, or through your local health department.</w:t>
      </w:r>
      <w:r w:rsidR="00F46C58" w:rsidRPr="00F40382">
        <w:t xml:space="preserve"> An example of the data that can be found there is provided in Figure 5-2.</w:t>
      </w:r>
    </w:p>
    <w:p w14:paraId="080D2123" w14:textId="77777777" w:rsidR="00F46C58" w:rsidRDefault="00F46C58" w:rsidP="00F46C58">
      <w:pPr>
        <w:pStyle w:val="nrpsNormal"/>
      </w:pPr>
    </w:p>
    <w:tbl>
      <w:tblPr>
        <w:tblStyle w:val="TableGrid"/>
        <w:tblW w:w="72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6"/>
      </w:tblGrid>
      <w:tr w:rsidR="00F46C58" w14:paraId="349BACA8" w14:textId="77777777" w:rsidTr="11C6D738">
        <w:trPr>
          <w:jc w:val="center"/>
        </w:trPr>
        <w:tc>
          <w:tcPr>
            <w:tcW w:w="9350" w:type="dxa"/>
          </w:tcPr>
          <w:p w14:paraId="1473CCA2" w14:textId="7F60599F" w:rsidR="00F46C58" w:rsidRDefault="00F40382" w:rsidP="00672FF9">
            <w:pPr>
              <w:pStyle w:val="nrpsNormal"/>
              <w:keepNext/>
              <w:keepLines/>
              <w:jc w:val="center"/>
            </w:pPr>
            <w:r>
              <w:rPr>
                <w:noProof/>
              </w:rPr>
              <w:drawing>
                <wp:inline distT="0" distB="0" distL="0" distR="0" wp14:anchorId="2E5B1DE0" wp14:editId="252DFEA6">
                  <wp:extent cx="4572000" cy="3358792"/>
                  <wp:effectExtent l="152400" t="152400" r="361950" b="3562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4572000" cy="3358792"/>
                          </a:xfrm>
                          <a:prstGeom prst="rect">
                            <a:avLst/>
                          </a:prstGeom>
                          <a:ln>
                            <a:noFill/>
                          </a:ln>
                          <a:effectLst>
                            <a:outerShdw blurRad="292100" dist="139700" dir="2700000" algn="tl" rotWithShape="0">
                              <a:srgbClr val="333333">
                                <a:alpha val="65000"/>
                              </a:srgbClr>
                            </a:outerShdw>
                          </a:effectLst>
                        </pic:spPr>
                      </pic:pic>
                    </a:graphicData>
                  </a:graphic>
                </wp:inline>
              </w:drawing>
            </w:r>
          </w:p>
          <w:p w14:paraId="397E1295" w14:textId="4278B981" w:rsidR="00F46C58" w:rsidRDefault="00F46C58" w:rsidP="006755D4">
            <w:pPr>
              <w:pStyle w:val="nrpsFigurecaption"/>
            </w:pPr>
            <w:r>
              <w:br/>
            </w:r>
            <w:bookmarkStart w:id="691" w:name="_Toc34208732"/>
            <w:r w:rsidRPr="00AE56E3">
              <w:t>Figure 5-</w:t>
            </w:r>
            <w:r>
              <w:t>2</w:t>
            </w:r>
            <w:r w:rsidRPr="00AE56E3">
              <w:t xml:space="preserve">. </w:t>
            </w:r>
            <w:r w:rsidR="006755D4">
              <w:t>Summary of tickborne diseases as reported by Montana residents between 2003-2018</w:t>
            </w:r>
            <w:r w:rsidR="00AD56A7">
              <w:t xml:space="preserve">. </w:t>
            </w:r>
            <w:r w:rsidR="00F40382">
              <w:t xml:space="preserve">The figure </w:t>
            </w:r>
            <w:r w:rsidR="00AD56A7">
              <w:t xml:space="preserve">is an example of vector-borne disease tracking that citizens can access </w:t>
            </w:r>
            <w:r w:rsidR="00F40382">
              <w:t xml:space="preserve">from the Montana Department of Public Health and Human Services </w:t>
            </w:r>
            <w:r w:rsidR="00AD56A7">
              <w:t>website</w:t>
            </w:r>
            <w:r w:rsidR="00F40382">
              <w:t xml:space="preserve">—start at </w:t>
            </w:r>
            <w:proofErr w:type="gramStart"/>
            <w:r w:rsidR="00AD56A7" w:rsidRPr="00F46C58">
              <w:rPr>
                <w:rStyle w:val="Hyperlink"/>
                <w:color w:val="000000" w:themeColor="text1"/>
                <w:u w:val="none"/>
              </w:rPr>
              <w:t>https://dphhs.mt.gov/publichealth/cdepi/surveillance</w:t>
            </w:r>
            <w:r w:rsidR="00AD56A7">
              <w:t xml:space="preserve"> </w:t>
            </w:r>
            <w:r w:rsidRPr="00AE56E3">
              <w:t>.</w:t>
            </w:r>
            <w:bookmarkEnd w:id="691"/>
            <w:proofErr w:type="gramEnd"/>
          </w:p>
        </w:tc>
      </w:tr>
    </w:tbl>
    <w:p w14:paraId="5C00A2F3" w14:textId="26042506" w:rsidR="00F46C58" w:rsidRDefault="00D53FBB" w:rsidP="00F46C58">
      <w:pPr>
        <w:pStyle w:val="nrpsNormal"/>
      </w:pPr>
      <w:r w:rsidRPr="004702D4">
        <w:t xml:space="preserve"> </w:t>
      </w:r>
    </w:p>
    <w:p w14:paraId="0221ADAC" w14:textId="19BB297A" w:rsidR="00D53FBB" w:rsidRPr="00F40382" w:rsidRDefault="00D53FBB" w:rsidP="00F40382">
      <w:pPr>
        <w:pStyle w:val="nrpsBulletssquareSB"/>
      </w:pPr>
      <w:r w:rsidRPr="00F40382">
        <w:t>Although not indicated at present, also watch for potential emergence of zoonotic disease (sickness from human contact with infected animals) by monitoring this DPHHS source: https://dphhs.mt.gov/publichealth/cdepi/diseases/zoonotic.</w:t>
      </w:r>
    </w:p>
    <w:p w14:paraId="61104120" w14:textId="08FD6BBB" w:rsidR="00D53FBB" w:rsidRPr="00F40382" w:rsidRDefault="00D53FBB" w:rsidP="00F40382">
      <w:pPr>
        <w:pStyle w:val="nrpsBulletssquareSB"/>
      </w:pPr>
      <w:r w:rsidRPr="00F40382">
        <w:lastRenderedPageBreak/>
        <w:t xml:space="preserve">To prevent bug </w:t>
      </w:r>
      <w:proofErr w:type="gramStart"/>
      <w:r w:rsidRPr="00F40382">
        <w:t>bites</w:t>
      </w:r>
      <w:proofErr w:type="gramEnd"/>
      <w:r w:rsidRPr="00F40382">
        <w:t xml:space="preserve"> use bug spray; wear light-colored long sleeve shirts and loose-fitting clothing; avoid outdoor time during peak mosquito times, especially at dawn and dusk; and tuck your pants into your socks when walking through grasses or areas where ticks are common.</w:t>
      </w:r>
      <w:r w:rsidR="004D4589" w:rsidRPr="00F40382">
        <w:t xml:space="preserve"> </w:t>
      </w:r>
      <w:r w:rsidRPr="00F40382">
        <w:t>Check yourself for ticks when you return home.</w:t>
      </w:r>
    </w:p>
    <w:p w14:paraId="245E5F75" w14:textId="5B127D70" w:rsidR="008060A6" w:rsidRPr="008060A6" w:rsidRDefault="008060A6" w:rsidP="008060A6">
      <w:pPr>
        <w:pStyle w:val="nrpsHeading3"/>
      </w:pPr>
      <w:bookmarkStart w:id="692" w:name="_Toc34208685"/>
      <w:r w:rsidRPr="00F22646">
        <w:t>Mental health: getting involved and finding support</w:t>
      </w:r>
      <w:bookmarkEnd w:id="692"/>
    </w:p>
    <w:p w14:paraId="39681A48" w14:textId="1FB40A43" w:rsidR="00A96BFE" w:rsidRDefault="00D53FBB" w:rsidP="00D53FBB">
      <w:pPr>
        <w:pStyle w:val="nrpsNormal"/>
      </w:pPr>
      <w:r>
        <w:t xml:space="preserve">The impacts of heat and fire, flood and drought have major influence on our mental health. Recognizing that you need help and taking the first steps to process hard times is often the most difficult. </w:t>
      </w:r>
      <w:r w:rsidRPr="007859A1">
        <w:t xml:space="preserve">General approaches to protecting mental health include crisis counseling, primary care intervention, individual and group therapy, and practices that increase emotional coping ability </w:t>
      </w:r>
      <w:r w:rsidRPr="007859A1">
        <w:rPr>
          <w:highlight w:val="green"/>
        </w:rPr>
        <w:t>(</w:t>
      </w:r>
      <w:r w:rsidRPr="007859A1">
        <w:t>Hayes</w:t>
      </w:r>
      <w:r w:rsidR="00867D7B">
        <w:t xml:space="preserve"> et al. </w:t>
      </w:r>
      <w:r w:rsidRPr="007859A1">
        <w:t xml:space="preserve">2018). </w:t>
      </w:r>
    </w:p>
    <w:p w14:paraId="4E06E727" w14:textId="69C503B6" w:rsidR="00D53FBB" w:rsidRPr="007859A1" w:rsidRDefault="00D53FBB" w:rsidP="00D53FBB">
      <w:pPr>
        <w:pStyle w:val="nrpsNormal"/>
      </w:pPr>
      <w:r w:rsidRPr="007859A1">
        <w:t>Here’s what you can do:</w:t>
      </w:r>
    </w:p>
    <w:p w14:paraId="7A610561" w14:textId="77777777" w:rsidR="00D53FBB" w:rsidRPr="008060A6" w:rsidRDefault="00D53FBB" w:rsidP="00D53FBB">
      <w:pPr>
        <w:pStyle w:val="nrpsBulletssquareSB"/>
        <w:jc w:val="left"/>
      </w:pPr>
      <w:r w:rsidRPr="008060A6">
        <w:t xml:space="preserve">Learn more about coping skills. If you can, seek advice from a mental health counselor, therapist, or another trusted support person. </w:t>
      </w:r>
    </w:p>
    <w:p w14:paraId="771850FF" w14:textId="46B35821" w:rsidR="00D53FBB" w:rsidRPr="004A5473" w:rsidRDefault="00D53FBB" w:rsidP="00D53FBB">
      <w:pPr>
        <w:pStyle w:val="nrpsBulletssquareSB"/>
        <w:jc w:val="left"/>
      </w:pPr>
      <w:r w:rsidRPr="004A5473">
        <w:t>Get involved with art, literature, and spirituality; spend time with friends; and experienc</w:t>
      </w:r>
      <w:r>
        <w:t>e</w:t>
      </w:r>
      <w:r w:rsidRPr="004A5473">
        <w:t xml:space="preserve"> and preserv</w:t>
      </w:r>
      <w:r>
        <w:t>e</w:t>
      </w:r>
      <w:r w:rsidRPr="004A5473">
        <w:t xml:space="preserve"> nature </w:t>
      </w:r>
      <w:r>
        <w:t>to</w:t>
      </w:r>
      <w:r w:rsidRPr="004A5473">
        <w:t xml:space="preserve"> increase emotional resiliency</w:t>
      </w:r>
      <w:r>
        <w:t xml:space="preserve"> </w:t>
      </w:r>
      <w:r w:rsidRPr="004A5473">
        <w:rPr>
          <w:highlight w:val="green"/>
        </w:rPr>
        <w:t>(</w:t>
      </w:r>
      <w:r w:rsidRPr="00867D7B">
        <w:t>Koger</w:t>
      </w:r>
      <w:r w:rsidR="00867D7B" w:rsidRPr="00867D7B">
        <w:t xml:space="preserve"> et al. 2</w:t>
      </w:r>
      <w:r w:rsidRPr="00867D7B">
        <w:t xml:space="preserve">011; </w:t>
      </w:r>
      <w:commentRangeStart w:id="693"/>
      <w:r w:rsidRPr="00862613">
        <w:rPr>
          <w:highlight w:val="yellow"/>
        </w:rPr>
        <w:t>Holt-Lunstad, Smith, Baker, Harris, Stephenson 2015</w:t>
      </w:r>
      <w:commentRangeEnd w:id="693"/>
      <w:r w:rsidR="00862613">
        <w:rPr>
          <w:rStyle w:val="CommentReference"/>
          <w:rFonts w:asciiTheme="minorHAnsi" w:hAnsiTheme="minorHAnsi"/>
        </w:rPr>
        <w:commentReference w:id="693"/>
      </w:r>
      <w:r w:rsidR="00867D7B" w:rsidRPr="00862613">
        <w:t xml:space="preserve">; </w:t>
      </w:r>
      <w:r w:rsidRPr="00862613">
        <w:t>Hayes et al. 2018</w:t>
      </w:r>
      <w:r w:rsidRPr="004A5473">
        <w:t xml:space="preserve">). </w:t>
      </w:r>
    </w:p>
    <w:p w14:paraId="7AE84317" w14:textId="739607B4" w:rsidR="00D53FBB" w:rsidRPr="004A5473" w:rsidRDefault="00D53FBB" w:rsidP="00D53FBB">
      <w:pPr>
        <w:pStyle w:val="nrpsBulletssquareSB"/>
        <w:jc w:val="left"/>
      </w:pPr>
      <w:r w:rsidRPr="004A5473">
        <w:t>Involvement in civic action such as</w:t>
      </w:r>
      <w:r>
        <w:t xml:space="preserve"> polling, voting, or </w:t>
      </w:r>
      <w:r w:rsidRPr="004A5473">
        <w:t xml:space="preserve">advocacy is another way to build community and be proactive. Involvement in climate change adaptation or mitigation has </w:t>
      </w:r>
      <w:r>
        <w:t xml:space="preserve">been shown to have </w:t>
      </w:r>
      <w:r w:rsidRPr="004A5473">
        <w:t xml:space="preserve">mental health benefits </w:t>
      </w:r>
      <w:r w:rsidRPr="004A5473">
        <w:rPr>
          <w:highlight w:val="green"/>
        </w:rPr>
        <w:t>(</w:t>
      </w:r>
      <w:r w:rsidRPr="00862613">
        <w:t>Reser</w:t>
      </w:r>
      <w:r w:rsidR="00862613" w:rsidRPr="00862613">
        <w:t xml:space="preserve"> et al. </w:t>
      </w:r>
      <w:r w:rsidRPr="00862613">
        <w:t>2012</w:t>
      </w:r>
      <w:r w:rsidRPr="004A5473">
        <w:t xml:space="preserve">), so find a group or organization that is active on climate change issues and get involved. </w:t>
      </w:r>
    </w:p>
    <w:p w14:paraId="3B62BE52" w14:textId="4FA56F49" w:rsidR="00D53FBB" w:rsidRPr="004A5473" w:rsidRDefault="00D53FBB" w:rsidP="00D53FBB">
      <w:pPr>
        <w:pStyle w:val="nrpsBulletssquareSB"/>
        <w:jc w:val="left"/>
      </w:pPr>
      <w:r w:rsidRPr="004A5473">
        <w:t xml:space="preserve">Foster optimism </w:t>
      </w:r>
      <w:r w:rsidR="00F22646">
        <w:t xml:space="preserve">by </w:t>
      </w:r>
      <w:r w:rsidRPr="004A5473">
        <w:t>maintain</w:t>
      </w:r>
      <w:r w:rsidR="00F22646">
        <w:t>ing</w:t>
      </w:r>
      <w:r w:rsidRPr="004A5473">
        <w:t xml:space="preserve"> con</w:t>
      </w:r>
      <w:r>
        <w:t>nect</w:t>
      </w:r>
      <w:r w:rsidR="00F22646">
        <w:t>ed</w:t>
      </w:r>
      <w:r>
        <w:t>n</w:t>
      </w:r>
      <w:r w:rsidR="00F22646">
        <w:t>ess</w:t>
      </w:r>
      <w:r w:rsidRPr="004A5473">
        <w:t xml:space="preserve"> to </w:t>
      </w:r>
      <w:r w:rsidRPr="00862613">
        <w:t xml:space="preserve">family, place, culture, and community </w:t>
      </w:r>
      <w:r w:rsidRPr="00CC50D1">
        <w:rPr>
          <w:highlight w:val="green"/>
        </w:rPr>
        <w:t>(</w:t>
      </w:r>
      <w:r w:rsidRPr="00862613">
        <w:t>Clayton et al. 2017). Talk with others about climate-related</w:t>
      </w:r>
      <w:r w:rsidRPr="004A5473">
        <w:t xml:space="preserve"> distress (e.g., the “</w:t>
      </w:r>
      <w:hyperlink r:id="rId162" w:history="1">
        <w:r w:rsidRPr="004A5473">
          <w:rPr>
            <w:rStyle w:val="Hyperlink"/>
            <w:color w:val="000000" w:themeColor="text1"/>
            <w:u w:val="none"/>
          </w:rPr>
          <w:t>Good Grief Network</w:t>
        </w:r>
      </w:hyperlink>
      <w:r w:rsidRPr="004A5473">
        <w:t xml:space="preserve">”) </w:t>
      </w:r>
      <w:r w:rsidRPr="004A5473">
        <w:rPr>
          <w:highlight w:val="green"/>
        </w:rPr>
        <w:t>(</w:t>
      </w:r>
      <w:r w:rsidRPr="00F22646">
        <w:t>Scher 2018; Stern 2019</w:t>
      </w:r>
      <w:r w:rsidRPr="004A5473">
        <w:t>).</w:t>
      </w:r>
    </w:p>
    <w:p w14:paraId="562C1818" w14:textId="33E0D1EC" w:rsidR="00D53FBB" w:rsidRPr="004A5473" w:rsidRDefault="00D53FBB" w:rsidP="00D53FBB">
      <w:pPr>
        <w:pStyle w:val="nrpsBulletssquareSB"/>
      </w:pPr>
      <w:r w:rsidRPr="00D53FBB">
        <w:t>Seek solace in nature as a way help overcome feelings of anxiety, hopelessness, and powerlessness over the future</w:t>
      </w:r>
      <w:r w:rsidRPr="004702D4">
        <w:rPr>
          <w:iCs/>
        </w:rPr>
        <w:t xml:space="preserve"> </w:t>
      </w:r>
      <w:r w:rsidRPr="004702D4">
        <w:rPr>
          <w:iCs/>
          <w:highlight w:val="green"/>
        </w:rPr>
        <w:t>(</w:t>
      </w:r>
      <w:r w:rsidRPr="00867D7B">
        <w:rPr>
          <w:iCs/>
        </w:rPr>
        <w:t>Koger et al. 2011</w:t>
      </w:r>
      <w:r w:rsidRPr="004702D4">
        <w:rPr>
          <w:iCs/>
        </w:rPr>
        <w:t>).</w:t>
      </w:r>
    </w:p>
    <w:p w14:paraId="7818AB16" w14:textId="289EA111" w:rsidR="00276DA4" w:rsidRPr="00BD7B2C" w:rsidRDefault="00276DA4" w:rsidP="00276DA4">
      <w:pPr>
        <w:pStyle w:val="nrpsHeading2"/>
        <w:rPr>
          <w:i/>
        </w:rPr>
      </w:pPr>
      <w:bookmarkStart w:id="694" w:name="_Toc34208686"/>
      <w:r w:rsidRPr="008D16AB">
        <w:t>Community Actions: Teaming Up for Success</w:t>
      </w:r>
      <w:bookmarkEnd w:id="694"/>
      <w:r w:rsidRPr="00BD7B2C">
        <w:t xml:space="preserve"> </w:t>
      </w:r>
    </w:p>
    <w:p w14:paraId="73170EA7" w14:textId="7048B088" w:rsidR="00F529F9" w:rsidRPr="004C3F6B" w:rsidRDefault="00F529F9" w:rsidP="004C3F6B">
      <w:pPr>
        <w:pStyle w:val="nrpsNormal"/>
      </w:pPr>
      <w:r w:rsidRPr="004C3F6B">
        <w:t>Montana communities vary widely in the financial and human resources</w:t>
      </w:r>
      <w:r w:rsidR="003C4177">
        <w:t xml:space="preserve"> they have available</w:t>
      </w:r>
      <w:r w:rsidRPr="004C3F6B">
        <w:t xml:space="preserve"> </w:t>
      </w:r>
      <w:r w:rsidR="003C4177">
        <w:t xml:space="preserve">to </w:t>
      </w:r>
      <w:r w:rsidRPr="004C3F6B">
        <w:t>develop</w:t>
      </w:r>
      <w:r w:rsidR="003C4177">
        <w:t>e</w:t>
      </w:r>
      <w:r w:rsidRPr="004C3F6B">
        <w:t xml:space="preserve"> climate change plans and solutions. Yet, no matter the level of community resources and support available, it is always possible to make progress and implement strategies that best “fit” the community.  </w:t>
      </w:r>
    </w:p>
    <w:p w14:paraId="569A0DF5" w14:textId="6F8D04DA" w:rsidR="00F529F9" w:rsidRPr="004C3F6B" w:rsidRDefault="00F529F9" w:rsidP="004C3F6B">
      <w:pPr>
        <w:pStyle w:val="nrpsNormal"/>
      </w:pPr>
      <w:r w:rsidRPr="004C3F6B">
        <w:t xml:space="preserve">The impacts of climate change on health will also not be equal among community </w:t>
      </w:r>
      <w:r w:rsidRPr="004C3F6B">
        <w:rPr>
          <w:rStyle w:val="nrpsnormalindentSBChar"/>
        </w:rPr>
        <w:t xml:space="preserve">members </w:t>
      </w:r>
      <w:r w:rsidRPr="004C3F6B">
        <w:rPr>
          <w:rStyle w:val="nrpsnormalindentSBChar"/>
          <w:highlight w:val="green"/>
        </w:rPr>
        <w:t>(</w:t>
      </w:r>
      <w:r w:rsidR="005C0B08" w:rsidRPr="004C3F6B">
        <w:rPr>
          <w:rStyle w:val="nrpsnormalindentSBChar"/>
        </w:rPr>
        <w:t>Islam and Winkel 2017; National Geographic 2019</w:t>
      </w:r>
      <w:r w:rsidR="008D16AB">
        <w:rPr>
          <w:rStyle w:val="nrpsnormalindentSBChar"/>
        </w:rPr>
        <w:t>. I</w:t>
      </w:r>
      <w:r w:rsidRPr="004C3F6B">
        <w:t xml:space="preserve">t is important to develop climate action plans that are equitable and tailored in each community to the demographics (e.g., age and income distributions), exposures (climate components like increasing temperatures), and risks (the likelihood that the </w:t>
      </w:r>
      <w:r w:rsidRPr="004C3F6B">
        <w:lastRenderedPageBreak/>
        <w:t>exposure events, like major forest fire nearby or flooding, will occur</w:t>
      </w:r>
      <w:r w:rsidR="008D16AB">
        <w:t>)</w:t>
      </w:r>
      <w:r w:rsidRPr="004C3F6B">
        <w:t xml:space="preserve">. </w:t>
      </w:r>
      <w:r w:rsidR="008D16AB">
        <w:t xml:space="preserve">Likewise, it is critical in planning to consider the needs of each community’s unique vulnerable populations, as described in </w:t>
      </w:r>
      <w:r w:rsidR="008D16AB" w:rsidRPr="008D16AB">
        <w:rPr>
          <w:highlight w:val="green"/>
        </w:rPr>
        <w:t>S</w:t>
      </w:r>
      <w:r w:rsidR="008D16AB" w:rsidRPr="004C3F6B">
        <w:t>ection</w:t>
      </w:r>
      <w:r w:rsidR="008D16AB">
        <w:t xml:space="preserve"> 4.</w:t>
      </w:r>
    </w:p>
    <w:p w14:paraId="6F16626B" w14:textId="77777777" w:rsidR="00F529F9" w:rsidRDefault="00F529F9" w:rsidP="004C3F6B">
      <w:pPr>
        <w:pStyle w:val="nrpsHeading3"/>
      </w:pPr>
      <w:bookmarkStart w:id="695" w:name="_Toc34208687"/>
      <w:r w:rsidRPr="007661E3">
        <w:t>Planning Ahead</w:t>
      </w:r>
      <w:bookmarkEnd w:id="695"/>
    </w:p>
    <w:p w14:paraId="48CA8AB9" w14:textId="76982BFE" w:rsidR="00F529F9" w:rsidRDefault="00F529F9" w:rsidP="004C3F6B">
      <w:pPr>
        <w:pStyle w:val="nrpsNormal"/>
      </w:pPr>
      <w:r>
        <w:t xml:space="preserve">Climate change impacts are starting to threaten </w:t>
      </w:r>
      <w:r w:rsidR="0088622A">
        <w:t>s</w:t>
      </w:r>
      <w:r>
        <w:t xml:space="preserve">tate and local government credit ratings. </w:t>
      </w:r>
      <w:r w:rsidR="0088622A">
        <w:t>A</w:t>
      </w:r>
      <w:r>
        <w:t>daptation planning can reduc</w:t>
      </w:r>
      <w:r w:rsidR="0088622A">
        <w:t xml:space="preserve">e this threat. </w:t>
      </w:r>
      <w:r w:rsidR="005C0B08">
        <w:t xml:space="preserve">Governments are </w:t>
      </w:r>
      <w:r>
        <w:t>assessed by rating agencies for their ability to repay these loans, yet climate changes can threaten that capacity in multiple ways. Climate surprises such as drought, flooding</w:t>
      </w:r>
      <w:r w:rsidR="0088622A">
        <w:t>,</w:t>
      </w:r>
      <w:r>
        <w:t xml:space="preserve"> or other disasters can trigger an exodus of residents, resulting in declining tax revenue. Long</w:t>
      </w:r>
      <w:r w:rsidR="004C3F6B">
        <w:t>-</w:t>
      </w:r>
      <w:r>
        <w:t xml:space="preserve">term climate changes such as hotter, drier summers and frequent wildfires can also reduce population and decrease demand for housing, leading to declines in </w:t>
      </w:r>
      <w:r w:rsidR="0088622A">
        <w:t xml:space="preserve">property value and taxes paid. </w:t>
      </w:r>
      <w:r>
        <w:t xml:space="preserve">These </w:t>
      </w:r>
      <w:r w:rsidR="0088622A">
        <w:t xml:space="preserve">occurrences </w:t>
      </w:r>
      <w:r>
        <w:t>add to the r</w:t>
      </w:r>
      <w:r w:rsidR="0088622A">
        <w:t xml:space="preserve">isks that rating agencies asses. As a result, they might </w:t>
      </w:r>
      <w:r>
        <w:t>lower</w:t>
      </w:r>
      <w:r w:rsidR="0088622A">
        <w:t xml:space="preserve"> </w:t>
      </w:r>
      <w:r>
        <w:t xml:space="preserve">a government’s credit rating </w:t>
      </w:r>
      <w:r w:rsidR="0088622A">
        <w:t>which may ul</w:t>
      </w:r>
      <w:r>
        <w:t>timate</w:t>
      </w:r>
      <w:r w:rsidR="0088622A">
        <w:t xml:space="preserve">ly </w:t>
      </w:r>
      <w:r w:rsidR="0066095A">
        <w:t>i</w:t>
      </w:r>
      <w:r>
        <w:t>ncrease i</w:t>
      </w:r>
      <w:r w:rsidR="0088622A">
        <w:t xml:space="preserve">ts </w:t>
      </w:r>
      <w:r>
        <w:t xml:space="preserve">cost of borrowing money via bonds </w:t>
      </w:r>
      <w:r w:rsidRPr="004D4589">
        <w:rPr>
          <w:highlight w:val="green"/>
        </w:rPr>
        <w:t>(</w:t>
      </w:r>
      <w:r w:rsidR="00672FF9" w:rsidRPr="00672FF9">
        <w:t>New York Times 2019</w:t>
      </w:r>
      <w:r>
        <w:t xml:space="preserve">).  </w:t>
      </w:r>
    </w:p>
    <w:p w14:paraId="1D38ABC2" w14:textId="719F2A13" w:rsidR="00F529F9" w:rsidRDefault="00F529F9" w:rsidP="004C3F6B">
      <w:pPr>
        <w:pStyle w:val="nrpsNormal"/>
      </w:pPr>
      <w:r>
        <w:t xml:space="preserve">To better assess climate change risks, the rating agency Moody’s recently bought a controlling share of a company that specializes in climate change risk assessment. </w:t>
      </w:r>
      <w:r w:rsidR="0088622A">
        <w:t>According to the New York Times s</w:t>
      </w:r>
      <w:r>
        <w:t xml:space="preserve">everal major rating agencies, including S </w:t>
      </w:r>
      <w:r w:rsidR="0088622A">
        <w:t>and</w:t>
      </w:r>
      <w:r>
        <w:t xml:space="preserve"> P Global and Moody’s, have issued reports</w:t>
      </w:r>
      <w:r w:rsidR="0088622A">
        <w:t xml:space="preserve"> </w:t>
      </w:r>
      <w:r>
        <w:t>“</w:t>
      </w:r>
      <w:r w:rsidR="0088622A">
        <w:t>…</w:t>
      </w:r>
      <w:r>
        <w:rPr>
          <w:color w:val="333333"/>
          <w:lang w:val="en"/>
        </w:rPr>
        <w:t xml:space="preserve">warning state and local governments that their exposure to climate risk could affect their credit rating. Moody’s has said that cities and counties with plans for reducing their exposure to climate risks, by updating their infrastructure for example, could see their ratings improve as a result, or at least not deteriorate” </w:t>
      </w:r>
      <w:r w:rsidRPr="004D4589">
        <w:rPr>
          <w:color w:val="333333"/>
          <w:highlight w:val="green"/>
          <w:lang w:val="en"/>
        </w:rPr>
        <w:t>(</w:t>
      </w:r>
      <w:r w:rsidR="00672FF9">
        <w:t xml:space="preserve">New York Times </w:t>
      </w:r>
      <w:r>
        <w:t>2019</w:t>
      </w:r>
      <w:r>
        <w:rPr>
          <w:color w:val="333333"/>
          <w:lang w:val="en"/>
        </w:rPr>
        <w:t>)</w:t>
      </w:r>
      <w:r w:rsidR="0088622A">
        <w:rPr>
          <w:color w:val="333333"/>
          <w:lang w:val="en"/>
        </w:rPr>
        <w:t>.</w:t>
      </w:r>
      <w:r>
        <w:rPr>
          <w:color w:val="333333"/>
          <w:lang w:val="en"/>
        </w:rPr>
        <w:t xml:space="preserve"> </w:t>
      </w:r>
    </w:p>
    <w:p w14:paraId="76FCC9F1" w14:textId="23978012" w:rsidR="003048E3" w:rsidRDefault="00F529F9" w:rsidP="003048E3">
      <w:pPr>
        <w:pStyle w:val="nrpsNormal"/>
      </w:pPr>
      <w:r w:rsidRPr="002266A4">
        <w:t xml:space="preserve">Therefore, it is vital to the economic future of Montana communities that our </w:t>
      </w:r>
      <w:r w:rsidR="003048E3" w:rsidRPr="002266A4">
        <w:t>s</w:t>
      </w:r>
      <w:r w:rsidRPr="002266A4">
        <w:t>tate and local</w:t>
      </w:r>
      <w:r w:rsidR="003048E3">
        <w:t xml:space="preserve"> governments implement climate-</w:t>
      </w:r>
      <w:r>
        <w:t xml:space="preserve">change adaptation and mitigation planning. </w:t>
      </w:r>
      <w:r w:rsidR="003048E3">
        <w:t>A</w:t>
      </w:r>
      <w:r>
        <w:t xml:space="preserve"> wealth of online guides, toolkits, and outreach materials </w:t>
      </w:r>
      <w:r w:rsidR="003048E3">
        <w:t xml:space="preserve">are available </w:t>
      </w:r>
      <w:r>
        <w:t>to help us build our resilience to climate</w:t>
      </w:r>
      <w:r w:rsidR="003048E3">
        <w:t>-</w:t>
      </w:r>
      <w:r>
        <w:t>change impacts</w:t>
      </w:r>
      <w:r w:rsidR="003048E3">
        <w:t>. Those resources have been</w:t>
      </w:r>
      <w:r>
        <w:t xml:space="preserve"> developed by various federal agencies and professional and non-profit organizations, with myriad examp</w:t>
      </w:r>
      <w:r w:rsidR="00945856">
        <w:t>les from successful communities</w:t>
      </w:r>
      <w:r>
        <w:t xml:space="preserve">. </w:t>
      </w:r>
    </w:p>
    <w:p w14:paraId="2221EF12" w14:textId="3400D763" w:rsidR="00F529F9" w:rsidRPr="00851FF4" w:rsidRDefault="003048E3" w:rsidP="003048E3">
      <w:pPr>
        <w:pStyle w:val="nrpsNormal"/>
      </w:pPr>
      <w:r>
        <w:t>One source of such materials is the</w:t>
      </w:r>
      <w:r w:rsidR="00F529F9">
        <w:t xml:space="preserve"> C</w:t>
      </w:r>
      <w:r w:rsidR="004C3F6B">
        <w:t>enter for Disease Control’s Climate and Health P</w:t>
      </w:r>
      <w:r>
        <w:t xml:space="preserve">rogram, which </w:t>
      </w:r>
      <w:r w:rsidR="002266A4">
        <w:t xml:space="preserve">provides </w:t>
      </w:r>
      <w:r w:rsidR="00F529F9">
        <w:t>comprehensive guides and funding sources for health departments an</w:t>
      </w:r>
      <w:r w:rsidR="004C3F6B">
        <w:t>d public health professionals.</w:t>
      </w:r>
      <w:r>
        <w:t xml:space="preserve"> </w:t>
      </w:r>
      <w:r w:rsidR="002266A4">
        <w:t xml:space="preserve">That program’s </w:t>
      </w:r>
      <w:r w:rsidR="00F529F9" w:rsidRPr="003048E3">
        <w:rPr>
          <w:iCs/>
        </w:rPr>
        <w:t>Building Resilience Against Climate Effects</w:t>
      </w:r>
      <w:r w:rsidR="00F529F9" w:rsidRPr="00ED1465">
        <w:t xml:space="preserve"> (BRACE)</w:t>
      </w:r>
      <w:bookmarkStart w:id="696" w:name="_Ref34035363"/>
      <w:r w:rsidR="00ED1465">
        <w:rPr>
          <w:rStyle w:val="FootnoteReference"/>
        </w:rPr>
        <w:footnoteReference w:id="21"/>
      </w:r>
      <w:bookmarkEnd w:id="696"/>
      <w:r w:rsidR="00851FF4">
        <w:t xml:space="preserve"> </w:t>
      </w:r>
      <w:r w:rsidR="00851FF4" w:rsidRPr="00851FF4">
        <w:t>p</w:t>
      </w:r>
      <w:r w:rsidR="00851FF4">
        <w:t xml:space="preserve">lan </w:t>
      </w:r>
      <w:r w:rsidR="002266A4">
        <w:t>offers</w:t>
      </w:r>
      <w:r w:rsidR="00851FF4">
        <w:t xml:space="preserve"> </w:t>
      </w:r>
      <w:r w:rsidR="00F529F9" w:rsidRPr="00851FF4">
        <w:t>a five</w:t>
      </w:r>
      <w:r w:rsidR="00851FF4" w:rsidRPr="00851FF4">
        <w:t>-</w:t>
      </w:r>
      <w:r w:rsidR="00F529F9" w:rsidRPr="00851FF4">
        <w:t xml:space="preserve">step </w:t>
      </w:r>
      <w:r w:rsidR="00851FF4" w:rsidRPr="00851FF4">
        <w:t>pro</w:t>
      </w:r>
      <w:r w:rsidR="003C4177">
        <w:t xml:space="preserve">gram to assist </w:t>
      </w:r>
      <w:r w:rsidR="00851FF4" w:rsidRPr="00851FF4">
        <w:t xml:space="preserve">health officials </w:t>
      </w:r>
      <w:r w:rsidR="003C4177">
        <w:t xml:space="preserve">in </w:t>
      </w:r>
      <w:r w:rsidR="00851FF4" w:rsidRPr="00851FF4">
        <w:t>develop</w:t>
      </w:r>
      <w:r w:rsidR="003C4177">
        <w:t>ing</w:t>
      </w:r>
      <w:r w:rsidR="00851FF4" w:rsidRPr="00851FF4">
        <w:t xml:space="preserve"> strategies </w:t>
      </w:r>
      <w:r w:rsidR="003C4177">
        <w:t xml:space="preserve">that will </w:t>
      </w:r>
      <w:r w:rsidR="00851FF4" w:rsidRPr="00851FF4">
        <w:t xml:space="preserve">help </w:t>
      </w:r>
      <w:r w:rsidR="003C4177">
        <w:t xml:space="preserve">their </w:t>
      </w:r>
      <w:r w:rsidR="00851FF4" w:rsidRPr="00851FF4">
        <w:t xml:space="preserve">communities prepare for the health effects </w:t>
      </w:r>
      <w:r w:rsidR="002266A4">
        <w:t xml:space="preserve">resulting from, or exacerbated by, </w:t>
      </w:r>
      <w:r w:rsidR="00851FF4" w:rsidRPr="00851FF4">
        <w:t xml:space="preserve">climate </w:t>
      </w:r>
      <w:r w:rsidR="00F529F9" w:rsidRPr="00851FF4">
        <w:t>change</w:t>
      </w:r>
      <w:r w:rsidR="00851FF4" w:rsidRPr="00851FF4">
        <w:t xml:space="preserve"> (</w:t>
      </w:r>
      <w:r w:rsidR="00F529F9" w:rsidRPr="00851FF4">
        <w:t>Figure 5-</w:t>
      </w:r>
      <w:r w:rsidR="004C3F6B" w:rsidRPr="00851FF4">
        <w:t>3</w:t>
      </w:r>
      <w:r w:rsidR="00851FF4" w:rsidRPr="00851FF4">
        <w:t>)</w:t>
      </w:r>
      <w:r w:rsidR="00F529F9" w:rsidRPr="00851FF4">
        <w:t>.</w:t>
      </w:r>
    </w:p>
    <w:p w14:paraId="485C22FD" w14:textId="77777777" w:rsidR="004C3F6B" w:rsidRDefault="004C3F6B" w:rsidP="002266A4">
      <w:pPr>
        <w:pStyle w:val="nrpsnormalindentSB"/>
        <w:ind w:left="0"/>
      </w:pPr>
    </w:p>
    <w:tbl>
      <w:tblPr>
        <w:tblStyle w:val="TableGrid"/>
        <w:tblW w:w="79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0"/>
      </w:tblGrid>
      <w:tr w:rsidR="00945856" w14:paraId="522C71DB" w14:textId="77777777" w:rsidTr="11C6D738">
        <w:trPr>
          <w:jc w:val="center"/>
        </w:trPr>
        <w:tc>
          <w:tcPr>
            <w:tcW w:w="7920" w:type="dxa"/>
          </w:tcPr>
          <w:p w14:paraId="0E18BAA6" w14:textId="77777777" w:rsidR="00945856" w:rsidRDefault="00945856" w:rsidP="00945856">
            <w:pPr>
              <w:pStyle w:val="nrpsNormal"/>
              <w:keepNext/>
              <w:keepLines/>
              <w:spacing w:after="0"/>
              <w:rPr>
                <w:sz w:val="20"/>
              </w:rPr>
            </w:pPr>
          </w:p>
          <w:p w14:paraId="65BD2ED8" w14:textId="369F0ABE" w:rsidR="00945856" w:rsidRPr="00945856" w:rsidRDefault="00945856" w:rsidP="00945856">
            <w:pPr>
              <w:pStyle w:val="nrpsNormal"/>
              <w:keepNext/>
              <w:keepLines/>
              <w:spacing w:after="0"/>
              <w:jc w:val="center"/>
              <w:rPr>
                <w:sz w:val="20"/>
              </w:rPr>
            </w:pPr>
            <w:r>
              <w:rPr>
                <w:noProof/>
              </w:rPr>
              <w:drawing>
                <wp:inline distT="0" distB="0" distL="0" distR="0" wp14:anchorId="0E6BDDCA" wp14:editId="29F43BE5">
                  <wp:extent cx="4389120" cy="4273063"/>
                  <wp:effectExtent l="0" t="0" r="0" b="0"/>
                  <wp:docPr id="1166181895" name="Picture 58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pic:cNvPicPr/>
                        </pic:nvPicPr>
                        <pic:blipFill>
                          <a:blip r:embed="rId163">
                            <a:extLst>
                              <a:ext uri="{28A0092B-C50C-407E-A947-70E740481C1C}">
                                <a14:useLocalDpi xmlns:a14="http://schemas.microsoft.com/office/drawing/2010/main" val="0"/>
                              </a:ext>
                            </a:extLst>
                          </a:blip>
                          <a:stretch>
                            <a:fillRect/>
                          </a:stretch>
                        </pic:blipFill>
                        <pic:spPr>
                          <a:xfrm>
                            <a:off x="0" y="0"/>
                            <a:ext cx="4389120" cy="4273063"/>
                          </a:xfrm>
                          <a:prstGeom prst="rect">
                            <a:avLst/>
                          </a:prstGeom>
                        </pic:spPr>
                      </pic:pic>
                    </a:graphicData>
                  </a:graphic>
                </wp:inline>
              </w:drawing>
            </w:r>
          </w:p>
          <w:p w14:paraId="06C1C197" w14:textId="1038797E" w:rsidR="00945856" w:rsidRPr="00945856" w:rsidRDefault="00945856" w:rsidP="002266A4">
            <w:pPr>
              <w:pStyle w:val="nrpsFigurecaption"/>
            </w:pPr>
            <w:bookmarkStart w:id="697" w:name="_Toc34208733"/>
            <w:r w:rsidRPr="00945856">
              <w:t>Figure 5-3. The CDC’s Climate-Ready States and Cities Initiative</w:t>
            </w:r>
            <w:r w:rsidR="007F112A">
              <w:rPr>
                <w:rStyle w:val="FootnoteReference"/>
              </w:rPr>
              <w:footnoteReference w:id="22"/>
            </w:r>
            <w:r w:rsidR="007F112A">
              <w:t xml:space="preserve"> </w:t>
            </w:r>
            <w:r w:rsidRPr="00945856">
              <w:t>competitively funds states and large cities to implement th</w:t>
            </w:r>
            <w:r w:rsidR="002266A4">
              <w:t>e</w:t>
            </w:r>
            <w:r w:rsidRPr="00945856">
              <w:t xml:space="preserve"> </w:t>
            </w:r>
            <w:r w:rsidR="002266A4">
              <w:t xml:space="preserve">five-step </w:t>
            </w:r>
            <w:r w:rsidRPr="00945856">
              <w:t>BRACE framework</w:t>
            </w:r>
            <w:r w:rsidR="002266A4">
              <w:fldChar w:fldCharType="begin"/>
            </w:r>
            <w:r w:rsidR="002266A4">
              <w:instrText xml:space="preserve"> NOTEREF _Ref34035363 \h  \* MERGEFORMAT </w:instrText>
            </w:r>
            <w:r w:rsidR="002266A4">
              <w:fldChar w:fldCharType="separate"/>
            </w:r>
            <w:r w:rsidR="002266A4" w:rsidRPr="002266A4">
              <w:rPr>
                <w:vertAlign w:val="superscript"/>
              </w:rPr>
              <w:t>18</w:t>
            </w:r>
            <w:r w:rsidR="002266A4">
              <w:fldChar w:fldCharType="end"/>
            </w:r>
            <w:r w:rsidR="002266A4">
              <w:t xml:space="preserve"> shown here</w:t>
            </w:r>
            <w:r w:rsidRPr="00945856">
              <w:t>.</w:t>
            </w:r>
            <w:bookmarkEnd w:id="697"/>
          </w:p>
        </w:tc>
      </w:tr>
    </w:tbl>
    <w:p w14:paraId="38002BCE" w14:textId="77777777" w:rsidR="004C3F6B" w:rsidRDefault="004C3F6B" w:rsidP="004C3F6B">
      <w:pPr>
        <w:pStyle w:val="nrpsNormal"/>
        <w:spacing w:after="0"/>
        <w:rPr>
          <w:sz w:val="20"/>
        </w:rPr>
      </w:pPr>
    </w:p>
    <w:p w14:paraId="33F4148D" w14:textId="2B7C47F7" w:rsidR="0031673C" w:rsidRDefault="0031673C" w:rsidP="003048E3">
      <w:pPr>
        <w:pStyle w:val="nrpsNormal"/>
      </w:pPr>
      <w:r w:rsidRPr="007661E3">
        <w:t>I</w:t>
      </w:r>
      <w:r w:rsidR="00F529F9" w:rsidRPr="007661E3">
        <w:t>nitiating the BRACE or other planning framework requires broad community engagement. Carefully</w:t>
      </w:r>
      <w:r w:rsidR="00F529F9" w:rsidRPr="004C3F6B">
        <w:t xml:space="preserve"> consider the support of your citizens and leaders. It is possible, and perhaps likely, that a community’s first step will be to implement a well-thought-out engagement and education campaign. As the National League of Cities advises</w:t>
      </w:r>
      <w:r>
        <w:t xml:space="preserve"> in its multi-</w:t>
      </w:r>
      <w:r w:rsidR="007661E3">
        <w:t>faceted</w:t>
      </w:r>
      <w:r>
        <w:t xml:space="preserve"> (over 100 concepts</w:t>
      </w:r>
      <w:r w:rsidR="007661E3">
        <w:t xml:space="preserve"> presented</w:t>
      </w:r>
      <w:r>
        <w:t xml:space="preserve">) guide to local actions to address climate change </w:t>
      </w:r>
      <w:r w:rsidRPr="007661E3">
        <w:rPr>
          <w:highlight w:val="green"/>
        </w:rPr>
        <w:t>(</w:t>
      </w:r>
      <w:r>
        <w:t>NLCI undated)</w:t>
      </w:r>
      <w:r w:rsidR="00F529F9" w:rsidRPr="004C3F6B">
        <w:t>, “Start with people, stay with people: build an inclusive, broad public engagement program with local partners to grow public support and political will for climate action.”</w:t>
      </w:r>
    </w:p>
    <w:tbl>
      <w:tblPr>
        <w:tblStyle w:val="TableGrid"/>
        <w:tblW w:w="864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16" w:type="dxa"/>
          <w:left w:w="115" w:type="dxa"/>
          <w:bottom w:w="144" w:type="dxa"/>
          <w:right w:w="115" w:type="dxa"/>
        </w:tblCellMar>
        <w:tblLook w:val="04A0" w:firstRow="1" w:lastRow="0" w:firstColumn="1" w:lastColumn="0" w:noHBand="0" w:noVBand="1"/>
      </w:tblPr>
      <w:tblGrid>
        <w:gridCol w:w="810"/>
        <w:gridCol w:w="7830"/>
      </w:tblGrid>
      <w:tr w:rsidR="0031673C" w14:paraId="1E13CD5E" w14:textId="77777777" w:rsidTr="11C6D738">
        <w:trPr>
          <w:cantSplit/>
          <w:jc w:val="center"/>
        </w:trPr>
        <w:tc>
          <w:tcPr>
            <w:tcW w:w="810" w:type="dxa"/>
          </w:tcPr>
          <w:p w14:paraId="7C3460F2" w14:textId="77777777" w:rsidR="0031673C" w:rsidRDefault="0031673C" w:rsidP="0037089B">
            <w:pPr>
              <w:pStyle w:val="nrpsNormal"/>
            </w:pPr>
            <w:r>
              <w:rPr>
                <w:noProof/>
              </w:rPr>
              <w:lastRenderedPageBreak/>
              <w:drawing>
                <wp:inline distT="0" distB="0" distL="0" distR="0" wp14:anchorId="78BA629E" wp14:editId="39E2E630">
                  <wp:extent cx="365760" cy="284475"/>
                  <wp:effectExtent l="0" t="0" r="0" b="1905"/>
                  <wp:docPr id="1606272025"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9">
                            <a:extLst>
                              <a:ext uri="{28A0092B-C50C-407E-A947-70E740481C1C}">
                                <a14:useLocalDpi xmlns:a14="http://schemas.microsoft.com/office/drawing/2010/main" val="0"/>
                              </a:ext>
                            </a:extLst>
                          </a:blip>
                          <a:stretch>
                            <a:fillRect/>
                          </a:stretch>
                        </pic:blipFill>
                        <pic:spPr>
                          <a:xfrm>
                            <a:off x="0" y="0"/>
                            <a:ext cx="365760" cy="284475"/>
                          </a:xfrm>
                          <a:prstGeom prst="rect">
                            <a:avLst/>
                          </a:prstGeom>
                        </pic:spPr>
                      </pic:pic>
                    </a:graphicData>
                  </a:graphic>
                </wp:inline>
              </w:drawing>
            </w:r>
          </w:p>
        </w:tc>
        <w:tc>
          <w:tcPr>
            <w:tcW w:w="7830" w:type="dxa"/>
          </w:tcPr>
          <w:p w14:paraId="0078319C" w14:textId="530A5AC2" w:rsidR="0031673C" w:rsidRPr="0031673C" w:rsidRDefault="0031673C" w:rsidP="0031673C">
            <w:pPr>
              <w:pStyle w:val="nrpsNormal"/>
              <w:rPr>
                <w:i/>
              </w:rPr>
            </w:pPr>
            <w:r w:rsidRPr="0031673C">
              <w:rPr>
                <w:i/>
              </w:rPr>
              <w:t>As the National League of Cities advises, “Start with people, stay with people: build an inclusive, broad public engagement program with local partners to grow public support and political will for climate action</w:t>
            </w:r>
            <w:r w:rsidRPr="0031673C">
              <w:rPr>
                <w:i/>
                <w:sz w:val="22"/>
              </w:rPr>
              <w:t>.</w:t>
            </w:r>
          </w:p>
        </w:tc>
      </w:tr>
    </w:tbl>
    <w:p w14:paraId="1AA56344" w14:textId="681C8A36" w:rsidR="00F529F9" w:rsidRPr="004C3F6B" w:rsidRDefault="00945856" w:rsidP="002266A4">
      <w:pPr>
        <w:pStyle w:val="nrpsNormal"/>
      </w:pPr>
      <w:r w:rsidRPr="007661E3">
        <w:t xml:space="preserve">The first step in creating a climate action plan is to do an assessment of sensitivity, exposure, and risk for your community. </w:t>
      </w:r>
      <w:r w:rsidR="007661E3" w:rsidRPr="007661E3">
        <w:t xml:space="preserve">That </w:t>
      </w:r>
      <w:r w:rsidRPr="007661E3">
        <w:t>assessment</w:t>
      </w:r>
      <w:r w:rsidR="007661E3" w:rsidRPr="007661E3">
        <w:t xml:space="preserve"> will form the basis for creating </w:t>
      </w:r>
      <w:r w:rsidRPr="007661E3">
        <w:t>your community</w:t>
      </w:r>
      <w:r w:rsidR="007661E3" w:rsidRPr="007661E3">
        <w:t>’</w:t>
      </w:r>
      <w:r w:rsidRPr="007661E3">
        <w:t>s plan</w:t>
      </w:r>
      <w:r w:rsidR="007661E3" w:rsidRPr="007661E3">
        <w:t xml:space="preserve"> </w:t>
      </w:r>
      <w:r w:rsidRPr="007661E3">
        <w:t xml:space="preserve">describing how </w:t>
      </w:r>
      <w:r w:rsidR="007661E3" w:rsidRPr="007661E3">
        <w:t>it</w:t>
      </w:r>
      <w:r w:rsidRPr="007661E3">
        <w:t xml:space="preserve"> will prepare for and react to human health issues that result from climate change. </w:t>
      </w:r>
      <w:r w:rsidR="00F529F9" w:rsidRPr="007661E3">
        <w:t xml:space="preserve">When you come together, include </w:t>
      </w:r>
      <w:r w:rsidR="007F112A" w:rsidRPr="007661E3">
        <w:t xml:space="preserve">local leaders, </w:t>
      </w:r>
      <w:r w:rsidR="00F529F9" w:rsidRPr="007661E3">
        <w:t xml:space="preserve">health professionals, </w:t>
      </w:r>
      <w:r w:rsidR="007F112A" w:rsidRPr="007661E3">
        <w:t xml:space="preserve">citizens and a diverse </w:t>
      </w:r>
      <w:r w:rsidR="00F529F9" w:rsidRPr="007661E3">
        <w:t>stakeholder</w:t>
      </w:r>
      <w:r w:rsidR="007F112A" w:rsidRPr="007661E3">
        <w:t xml:space="preserve"> group broadly representing your community, and people experienced in creating </w:t>
      </w:r>
      <w:r w:rsidR="00F529F9" w:rsidRPr="007661E3">
        <w:t>climat</w:t>
      </w:r>
      <w:r w:rsidR="007F112A" w:rsidRPr="007661E3">
        <w:t>e-</w:t>
      </w:r>
      <w:r w:rsidR="00F529F9" w:rsidRPr="007661E3">
        <w:t xml:space="preserve">change </w:t>
      </w:r>
      <w:r w:rsidR="007F112A" w:rsidRPr="007661E3">
        <w:t>plans</w:t>
      </w:r>
      <w:r w:rsidR="007661E3" w:rsidRPr="007661E3">
        <w:t>. Be sure to</w:t>
      </w:r>
      <w:r w:rsidR="00F529F9" w:rsidRPr="007661E3">
        <w:t xml:space="preserve"> explore the</w:t>
      </w:r>
      <w:r w:rsidR="007661E3" w:rsidRPr="007661E3">
        <w:t xml:space="preserve"> following </w:t>
      </w:r>
      <w:r w:rsidR="00F529F9" w:rsidRPr="007661E3">
        <w:t>questions:</w:t>
      </w:r>
    </w:p>
    <w:p w14:paraId="55DDF8ED" w14:textId="548AD883" w:rsidR="00F529F9" w:rsidRPr="004C3F6B" w:rsidRDefault="00F529F9" w:rsidP="004C3F6B">
      <w:pPr>
        <w:pStyle w:val="nrpsBulletssquareSB"/>
      </w:pPr>
      <w:r w:rsidRPr="004C3F6B">
        <w:t>What is your community’s capacity to develop a health and climate assessment or action plan, and is the BRACE framework</w:t>
      </w:r>
      <w:r w:rsidR="007661E3">
        <w:t>,</w:t>
      </w:r>
      <w:r w:rsidRPr="004C3F6B">
        <w:t xml:space="preserve"> or some other process</w:t>
      </w:r>
      <w:r w:rsidR="007661E3">
        <w:t>,</w:t>
      </w:r>
      <w:r w:rsidRPr="004C3F6B">
        <w:t xml:space="preserve"> best suited for your community?</w:t>
      </w:r>
    </w:p>
    <w:p w14:paraId="3FA3720A" w14:textId="77777777" w:rsidR="00F529F9" w:rsidRPr="004C3F6B" w:rsidRDefault="00F529F9" w:rsidP="004C3F6B">
      <w:pPr>
        <w:pStyle w:val="nrpsBulletssquareSB"/>
      </w:pPr>
      <w:r w:rsidRPr="004C3F6B">
        <w:t>Are funding sources available for this process including outside facilitation to help guide your climate and health assessment and eventual development of an action plan for your town?</w:t>
      </w:r>
    </w:p>
    <w:p w14:paraId="7C5AD095" w14:textId="77777777" w:rsidR="00F529F9" w:rsidRPr="004C3F6B" w:rsidRDefault="00F529F9" w:rsidP="004C3F6B">
      <w:pPr>
        <w:pStyle w:val="nrpsBulletssquareSB"/>
      </w:pPr>
      <w:r w:rsidRPr="004C3F6B">
        <w:t>Are any stakeholder groups under-represented on your team and, if so, how can you engage them?  What kind of community outreach will your team need to accomplish before, during, and after development of your climate action plan?</w:t>
      </w:r>
    </w:p>
    <w:p w14:paraId="4300D3FF" w14:textId="07DCA805" w:rsidR="00F529F9" w:rsidRPr="004C3F6B" w:rsidRDefault="00F529F9" w:rsidP="004C3F6B">
      <w:pPr>
        <w:pStyle w:val="nrpsBulletssquareSB"/>
      </w:pPr>
      <w:r w:rsidRPr="004C3F6B">
        <w:t xml:space="preserve">What </w:t>
      </w:r>
      <w:proofErr w:type="gramStart"/>
      <w:r w:rsidRPr="004C3F6B">
        <w:t>are</w:t>
      </w:r>
      <w:proofErr w:type="gramEnd"/>
      <w:r w:rsidRPr="004C3F6B">
        <w:t xml:space="preserve"> the major climate- and health-related risks your community will likely experience in the coming decades?  Who and what</w:t>
      </w:r>
      <w:r w:rsidR="00260E48">
        <w:t xml:space="preserve"> (e.g., limited medical services)</w:t>
      </w:r>
      <w:r w:rsidRPr="004C3F6B">
        <w:t xml:space="preserve"> are most vulnerable to health impacts from climate c</w:t>
      </w:r>
      <w:r w:rsidR="007661E3">
        <w:t>hange in your town or region?</w:t>
      </w:r>
    </w:p>
    <w:p w14:paraId="11D1BED2" w14:textId="24677F76" w:rsidR="00F529F9" w:rsidRPr="004C3F6B" w:rsidRDefault="00F529F9" w:rsidP="004C3F6B">
      <w:pPr>
        <w:pStyle w:val="nrpsBulletssquareSB"/>
      </w:pPr>
      <w:r w:rsidRPr="004C3F6B">
        <w:t xml:space="preserve">Could first-step targeted activities </w:t>
      </w:r>
      <w:r w:rsidR="00260E48">
        <w:t xml:space="preserve">be </w:t>
      </w:r>
      <w:r w:rsidRPr="004C3F6B">
        <w:t>initiate</w:t>
      </w:r>
      <w:r w:rsidR="00260E48">
        <w:t>d</w:t>
      </w:r>
      <w:r w:rsidRPr="004C3F6B">
        <w:t xml:space="preserve"> in your community </w:t>
      </w:r>
      <w:r w:rsidRPr="00260E48">
        <w:rPr>
          <w:i/>
        </w:rPr>
        <w:t>before</w:t>
      </w:r>
      <w:r w:rsidRPr="004C3F6B">
        <w:t xml:space="preserve"> conducting a full climate and health assessment plan? </w:t>
      </w:r>
      <w:r w:rsidR="00260E48">
        <w:t xml:space="preserve">If so, what steps? </w:t>
      </w:r>
      <w:r w:rsidRPr="004C3F6B">
        <w:t>Getting started is one way to build support for further action</w:t>
      </w:r>
      <w:r w:rsidR="00260E48">
        <w:t xml:space="preserve">, plus </w:t>
      </w:r>
      <w:r w:rsidRPr="004C3F6B">
        <w:t>can help develop climate and health literacy.</w:t>
      </w:r>
    </w:p>
    <w:p w14:paraId="328D8351" w14:textId="0CD5B2ED" w:rsidR="00260E48" w:rsidRDefault="00F529F9" w:rsidP="004C3F6B">
      <w:pPr>
        <w:pStyle w:val="nrpsNormal"/>
      </w:pPr>
      <w:r w:rsidRPr="004C3F6B">
        <w:t>With patience, capable facilitation and access to health</w:t>
      </w:r>
      <w:r w:rsidR="00260E48">
        <w:t>-</w:t>
      </w:r>
      <w:r w:rsidRPr="004C3F6B">
        <w:t xml:space="preserve"> and climate</w:t>
      </w:r>
      <w:r w:rsidR="00260E48">
        <w:t>-</w:t>
      </w:r>
      <w:r w:rsidRPr="004C3F6B">
        <w:t xml:space="preserve">science expertise, your community can assess its health vulnerabilities to climate change, identify the most suitable and highest priority interventions, and then create and continuously improve </w:t>
      </w:r>
      <w:r w:rsidR="00260E48">
        <w:t>your</w:t>
      </w:r>
      <w:r w:rsidRPr="004C3F6B">
        <w:t xml:space="preserve"> community</w:t>
      </w:r>
      <w:r w:rsidR="004D4589" w:rsidRPr="004C3F6B">
        <w:t>,</w:t>
      </w:r>
      <w:r w:rsidRPr="004C3F6B">
        <w:t xml:space="preserve"> climate</w:t>
      </w:r>
      <w:r w:rsidR="004D4589" w:rsidRPr="004C3F6B">
        <w:t>-</w:t>
      </w:r>
      <w:r w:rsidRPr="004C3F6B">
        <w:t xml:space="preserve">action plan. That plan will describe mitigation or adaptation actions that fit your local conditions. </w:t>
      </w:r>
      <w:r w:rsidR="00260E48" w:rsidRPr="00260E48">
        <w:t>For example,</w:t>
      </w:r>
      <w:r w:rsidR="00260E48">
        <w:t xml:space="preserve"> </w:t>
      </w:r>
      <w:r w:rsidR="00260E48" w:rsidRPr="00260E48">
        <w:t xml:space="preserve">the adjacent sidebar shows how the </w:t>
      </w:r>
      <w:r w:rsidR="00260E48">
        <w:t xml:space="preserve">communities of the </w:t>
      </w:r>
      <w:r w:rsidR="00260E48" w:rsidRPr="00260E48">
        <w:t>Blackfeet Tribe and the Confederated Salish and Kootenai Tribes responded to climate-related changes faced by their people and landscapes.</w:t>
      </w:r>
    </w:p>
    <w:p w14:paraId="36924852" w14:textId="05F7C1E2" w:rsidR="00F529F9" w:rsidRDefault="00F529F9" w:rsidP="004C3F6B">
      <w:pPr>
        <w:pStyle w:val="nrpsNormal"/>
      </w:pPr>
      <w:r w:rsidRPr="004C3F6B">
        <w:t xml:space="preserve">The </w:t>
      </w:r>
      <w:r w:rsidR="00260E48">
        <w:t xml:space="preserve">remainder of this subsection highlights </w:t>
      </w:r>
      <w:r w:rsidRPr="004C3F6B">
        <w:t xml:space="preserve">some </w:t>
      </w:r>
      <w:r w:rsidRPr="00260E48">
        <w:t>strategies you</w:t>
      </w:r>
      <w:r w:rsidR="00260E48" w:rsidRPr="00260E48">
        <w:t>r community</w:t>
      </w:r>
      <w:r w:rsidRPr="00260E48">
        <w:t xml:space="preserve"> will want to consider. </w:t>
      </w:r>
    </w:p>
    <w:p w14:paraId="3A523E0B" w14:textId="77777777" w:rsidR="00ED1465" w:rsidRDefault="00ED1465" w:rsidP="004C3F6B">
      <w:pPr>
        <w:pStyle w:val="nrpsNormal"/>
      </w:pPr>
    </w:p>
    <w:tbl>
      <w:tblPr>
        <w:tblStyle w:val="TableGrid"/>
        <w:tblW w:w="92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4" w:type="dxa"/>
          <w:right w:w="115" w:type="dxa"/>
        </w:tblCellMar>
        <w:tblLook w:val="04A0" w:firstRow="1" w:lastRow="0" w:firstColumn="1" w:lastColumn="0" w:noHBand="0" w:noVBand="1"/>
      </w:tblPr>
      <w:tblGrid>
        <w:gridCol w:w="265"/>
        <w:gridCol w:w="9095"/>
      </w:tblGrid>
      <w:tr w:rsidR="00851FF4" w14:paraId="691A1D07" w14:textId="77777777" w:rsidTr="11C6D738">
        <w:trPr>
          <w:jc w:val="center"/>
        </w:trPr>
        <w:tc>
          <w:tcPr>
            <w:tcW w:w="265" w:type="dxa"/>
            <w:shd w:val="clear" w:color="auto" w:fill="B8CCE4" w:themeFill="accent1" w:themeFillTint="66"/>
          </w:tcPr>
          <w:p w14:paraId="5E00BAF9" w14:textId="77777777" w:rsidR="00851FF4" w:rsidRDefault="00851FF4" w:rsidP="00851FF4">
            <w:pPr>
              <w:widowControl w:val="0"/>
              <w:spacing w:after="0" w:line="240" w:lineRule="auto"/>
              <w:jc w:val="both"/>
              <w:rPr>
                <w:rFonts w:cstheme="minorHAnsi"/>
              </w:rPr>
            </w:pPr>
          </w:p>
        </w:tc>
        <w:tc>
          <w:tcPr>
            <w:tcW w:w="9095" w:type="dxa"/>
            <w:shd w:val="clear" w:color="auto" w:fill="DBE5F1" w:themeFill="accent1" w:themeFillTint="33"/>
            <w:vAlign w:val="center"/>
          </w:tcPr>
          <w:p w14:paraId="5D11CDD4" w14:textId="77777777" w:rsidR="00851FF4" w:rsidRDefault="00851FF4" w:rsidP="00260E48">
            <w:pPr>
              <w:pStyle w:val="nrpsnormalsidebarSB"/>
              <w:keepNext/>
              <w:keepLines/>
              <w:spacing w:after="0" w:line="240" w:lineRule="auto"/>
              <w:jc w:val="center"/>
              <w:rPr>
                <w:rStyle w:val="nrpsFigurecaptionChar"/>
                <w:rFonts w:ascii="Times New Roman" w:hAnsi="Times New Roman"/>
                <w:sz w:val="22"/>
                <w:szCs w:val="22"/>
              </w:rPr>
            </w:pPr>
          </w:p>
          <w:p w14:paraId="0F122306" w14:textId="77777777" w:rsidR="00851FF4" w:rsidRDefault="00851FF4" w:rsidP="00260E48">
            <w:pPr>
              <w:pStyle w:val="nrpsnormalsidebarSB"/>
              <w:keepNext/>
              <w:keepLines/>
              <w:spacing w:after="0" w:line="240" w:lineRule="auto"/>
              <w:jc w:val="center"/>
              <w:rPr>
                <w:i w:val="0"/>
              </w:rPr>
            </w:pPr>
            <w:bookmarkStart w:id="698" w:name="_Toc34208734"/>
            <w:r w:rsidRPr="00084FEE">
              <w:rPr>
                <w:rStyle w:val="nrpsFigurecaptionChar"/>
                <w:rFonts w:ascii="Times New Roman" w:hAnsi="Times New Roman"/>
                <w:sz w:val="22"/>
                <w:szCs w:val="22"/>
              </w:rPr>
              <w:t>Sidebar:</w:t>
            </w:r>
            <w:r w:rsidRPr="00084FEE">
              <w:rPr>
                <w:rStyle w:val="nrpsFigurecaptionChar"/>
                <w:rFonts w:ascii="Times New Roman" w:hAnsi="Times New Roman"/>
                <w:i w:val="0"/>
                <w:sz w:val="22"/>
                <w:szCs w:val="22"/>
              </w:rPr>
              <w:t xml:space="preserve"> </w:t>
            </w:r>
            <w:r>
              <w:rPr>
                <w:rStyle w:val="nrpsFigurecaptionChar"/>
                <w:rFonts w:ascii="Times New Roman" w:hAnsi="Times New Roman"/>
                <w:i w:val="0"/>
                <w:sz w:val="22"/>
                <w:szCs w:val="22"/>
              </w:rPr>
              <w:t>Stories of Climate Change, Health, and Indigenous Ways</w:t>
            </w:r>
            <w:bookmarkEnd w:id="698"/>
          </w:p>
          <w:p w14:paraId="45D64AF6" w14:textId="77777777" w:rsidR="00851FF4" w:rsidRDefault="00851FF4" w:rsidP="00260E48">
            <w:pPr>
              <w:pStyle w:val="nrpsnormalsidebarSB"/>
              <w:keepNext/>
              <w:keepLines/>
              <w:spacing w:after="0" w:line="240" w:lineRule="auto"/>
              <w:rPr>
                <w:i w:val="0"/>
              </w:rPr>
            </w:pPr>
          </w:p>
          <w:p w14:paraId="49069888" w14:textId="77777777" w:rsidR="00851FF4" w:rsidRPr="00851FF4" w:rsidRDefault="00851FF4" w:rsidP="00260E48">
            <w:pPr>
              <w:pStyle w:val="nrpsnormalsidebarSB"/>
              <w:keepNext/>
              <w:keepLines/>
              <w:spacing w:after="0" w:line="240" w:lineRule="auto"/>
              <w:rPr>
                <w:b/>
                <w:i w:val="0"/>
              </w:rPr>
            </w:pPr>
            <w:r w:rsidRPr="00851FF4">
              <w:rPr>
                <w:b/>
                <w:i w:val="0"/>
              </w:rPr>
              <w:t>Blackfeet Nation</w:t>
            </w:r>
          </w:p>
          <w:p w14:paraId="1D167918" w14:textId="77777777" w:rsidR="00851FF4" w:rsidRPr="00736191" w:rsidRDefault="00851FF4" w:rsidP="00260E48">
            <w:pPr>
              <w:pStyle w:val="nrpsnormalsidebarSB"/>
              <w:keepNext/>
              <w:keepLines/>
              <w:spacing w:after="0" w:line="240" w:lineRule="auto"/>
              <w:rPr>
                <w:i w:val="0"/>
              </w:rPr>
            </w:pPr>
            <w:r w:rsidRPr="00736191">
              <w:rPr>
                <w:i w:val="0"/>
              </w:rPr>
              <w:t>Gerald Wagner and Termaine Edmo, Blackfeet Environmental Office</w:t>
            </w:r>
          </w:p>
          <w:p w14:paraId="02303F7A" w14:textId="77777777" w:rsidR="00851FF4" w:rsidRDefault="00851FF4" w:rsidP="00260E48">
            <w:pPr>
              <w:pStyle w:val="nrpsnormalsidebarSB"/>
              <w:keepNext/>
              <w:keepLines/>
              <w:spacing w:after="0" w:line="240" w:lineRule="auto"/>
            </w:pPr>
          </w:p>
          <w:p w14:paraId="1AF06363" w14:textId="77777777" w:rsidR="005F29F4" w:rsidRDefault="00851FF4" w:rsidP="00260E48">
            <w:pPr>
              <w:pStyle w:val="nrpsnormalsidebarSB"/>
              <w:keepNext/>
              <w:keepLines/>
            </w:pPr>
            <w:r w:rsidRPr="004C1C51">
              <w:t>In 2018, Blackfeet Nation released a climate adaptation plan that works to protect our diverse ecosystems from the impacts of a rapidly changing climate. Underlying this plan is the Blackfeet understanding that people and nature are one, and that people can only be healthy if we ensure the health of the environment we depend on. Blackfeet Nation borders Glacier National Park to the east and Canada to the north. The Blackfeet Nation is not only our home, it's our place of origin. From the soil we walk on, to the water and land we protect, the Amskapii pikunii people have worked hard to preserve our language, customs, traditions and practices throughout the 10,000 years we have called this region home. We understand d</w:t>
            </w:r>
            <w:r w:rsidR="005F29F4">
              <w:t>eeply that what happens to the E</w:t>
            </w:r>
            <w:r w:rsidRPr="004C1C51">
              <w:t>arth happens to us, and that we protect ourselves by honoring our traditional principles and values of stewardship.</w:t>
            </w:r>
            <w:r w:rsidR="005F29F4">
              <w:t xml:space="preserve"> </w:t>
            </w:r>
          </w:p>
          <w:p w14:paraId="63D423A6" w14:textId="48957E8B" w:rsidR="00851FF4" w:rsidRPr="004C1C51" w:rsidRDefault="00851FF4" w:rsidP="005F29F4">
            <w:pPr>
              <w:pStyle w:val="nrpsnormalsidebarSB"/>
              <w:keepNext/>
              <w:keepLines/>
            </w:pPr>
            <w:r w:rsidRPr="004C1C51">
              <w:t xml:space="preserve">Climate change threatens all we hold sacred, and the impacts of a changing </w:t>
            </w:r>
            <w:r w:rsidR="005F29F4">
              <w:t xml:space="preserve">climate are visible everywhere. </w:t>
            </w:r>
            <w:r w:rsidRPr="004C1C51">
              <w:t>For example, more extreme weather events are starting to disrupt power and water supplies, communication systems, and transportation, making it difficult to maintain critical services. During winter storm emergencies people have become stranded in their homes with insufficient food or medicine, jeopardizing their health and well-being. More intense flooding</w:t>
            </w:r>
            <w:r w:rsidR="005F29F4">
              <w:t xml:space="preserve"> can spread and other services.</w:t>
            </w:r>
          </w:p>
          <w:p w14:paraId="5C6873EA" w14:textId="06585D0D" w:rsidR="00851FF4" w:rsidRPr="004C1C51" w:rsidRDefault="00851FF4" w:rsidP="00851FF4">
            <w:pPr>
              <w:pStyle w:val="nrpsnormalsidebarSB"/>
            </w:pPr>
            <w:r w:rsidRPr="004C1C51">
              <w:t>In 2019 alone we experienced several winter storm emergencies and a flood disaster. During these events, our communities demonstrate exceptional resilience, compassion, and creativity. Neighbors help each other free vehicles from mud or snow, we drive miles out of our way to check on elders, and we continue to work on ways to be better pr</w:t>
            </w:r>
            <w:r w:rsidR="005F29F4">
              <w:t>epared for the next emergency.</w:t>
            </w:r>
          </w:p>
          <w:p w14:paraId="2E33C554" w14:textId="06F67F03" w:rsidR="00851FF4" w:rsidRPr="004C1C51" w:rsidRDefault="00851FF4" w:rsidP="00851FF4">
            <w:pPr>
              <w:pStyle w:val="nrpsnormalsidebarSB"/>
            </w:pPr>
            <w:r w:rsidRPr="004C1C51">
              <w:t>Our climate adaptation plan (blackfeetclimatechange.com) works to protect the health and well-being of our people. We want our people to understand the connection between climate change and health, so our adaptation plan is the foundation from which we iikakimaat (try hard) to care for the environment and thereby our people, and our ways of life.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4A0" w:firstRow="1" w:lastRow="0" w:firstColumn="1" w:lastColumn="0" w:noHBand="0" w:noVBand="1"/>
            </w:tblPr>
            <w:tblGrid>
              <w:gridCol w:w="3179"/>
              <w:gridCol w:w="3179"/>
              <w:gridCol w:w="2478"/>
            </w:tblGrid>
            <w:tr w:rsidR="00851FF4" w14:paraId="60118BCC" w14:textId="77777777" w:rsidTr="11C6D738">
              <w:trPr>
                <w:jc w:val="center"/>
              </w:trPr>
              <w:tc>
                <w:tcPr>
                  <w:tcW w:w="3097" w:type="dxa"/>
                  <w:vAlign w:val="center"/>
                </w:tcPr>
                <w:p w14:paraId="132601E2" w14:textId="77777777" w:rsidR="00851FF4" w:rsidRDefault="00851FF4" w:rsidP="00851FF4">
                  <w:pPr>
                    <w:pStyle w:val="nrpsnormalsidebarSB"/>
                    <w:widowControl w:val="0"/>
                    <w:spacing w:after="0" w:line="240" w:lineRule="auto"/>
                  </w:pPr>
                  <w:r>
                    <w:rPr>
                      <w:noProof/>
                    </w:rPr>
                    <w:drawing>
                      <wp:inline distT="0" distB="0" distL="0" distR="0" wp14:anchorId="29D883FE" wp14:editId="33BD789E">
                        <wp:extent cx="1920240" cy="1440040"/>
                        <wp:effectExtent l="0" t="0" r="3810" b="8255"/>
                        <wp:docPr id="419529997" name="Picture 1129" descr="A tent in the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pic:cNvPicPr/>
                              </pic:nvPicPr>
                              <pic:blipFill>
                                <a:blip r:embed="rId164">
                                  <a:extLst>
                                    <a:ext uri="{28A0092B-C50C-407E-A947-70E740481C1C}">
                                      <a14:useLocalDpi xmlns:a14="http://schemas.microsoft.com/office/drawing/2010/main" val="0"/>
                                    </a:ext>
                                  </a:extLst>
                                </a:blip>
                                <a:stretch>
                                  <a:fillRect/>
                                </a:stretch>
                              </pic:blipFill>
                              <pic:spPr>
                                <a:xfrm>
                                  <a:off x="0" y="0"/>
                                  <a:ext cx="1920240" cy="1440040"/>
                                </a:xfrm>
                                <a:prstGeom prst="rect">
                                  <a:avLst/>
                                </a:prstGeom>
                              </pic:spPr>
                            </pic:pic>
                          </a:graphicData>
                        </a:graphic>
                      </wp:inline>
                    </w:drawing>
                  </w:r>
                </w:p>
              </w:tc>
              <w:tc>
                <w:tcPr>
                  <w:tcW w:w="2533" w:type="dxa"/>
                  <w:vAlign w:val="center"/>
                </w:tcPr>
                <w:p w14:paraId="3422F0D4" w14:textId="77777777" w:rsidR="00851FF4" w:rsidRDefault="00851FF4" w:rsidP="00851FF4">
                  <w:pPr>
                    <w:pStyle w:val="nrpsnormalsidebarSB"/>
                    <w:widowControl w:val="0"/>
                    <w:spacing w:after="0" w:line="240" w:lineRule="auto"/>
                  </w:pPr>
                  <w:r>
                    <w:rPr>
                      <w:noProof/>
                    </w:rPr>
                    <w:drawing>
                      <wp:inline distT="0" distB="0" distL="0" distR="0" wp14:anchorId="7833930C" wp14:editId="10800356">
                        <wp:extent cx="1920240" cy="1440180"/>
                        <wp:effectExtent l="0" t="0" r="3810" b="7620"/>
                        <wp:docPr id="127486387" name="Picture 59" descr="A close up of a snow covered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65">
                                  <a:extLst>
                                    <a:ext uri="{28A0092B-C50C-407E-A947-70E740481C1C}">
                                      <a14:useLocalDpi xmlns:a14="http://schemas.microsoft.com/office/drawing/2010/main" val="0"/>
                                    </a:ext>
                                  </a:extLst>
                                </a:blip>
                                <a:stretch>
                                  <a:fillRect/>
                                </a:stretch>
                              </pic:blipFill>
                              <pic:spPr>
                                <a:xfrm>
                                  <a:off x="0" y="0"/>
                                  <a:ext cx="1920240" cy="1440180"/>
                                </a:xfrm>
                                <a:prstGeom prst="rect">
                                  <a:avLst/>
                                </a:prstGeom>
                              </pic:spPr>
                            </pic:pic>
                          </a:graphicData>
                        </a:graphic>
                      </wp:inline>
                    </w:drawing>
                  </w:r>
                </w:p>
              </w:tc>
              <w:tc>
                <w:tcPr>
                  <w:tcW w:w="2533" w:type="dxa"/>
                  <w:vAlign w:val="center"/>
                </w:tcPr>
                <w:p w14:paraId="3B7DB18F" w14:textId="77777777" w:rsidR="00851FF4" w:rsidRDefault="00851FF4" w:rsidP="00851FF4">
                  <w:pPr>
                    <w:pStyle w:val="nrpsnormalsidebarSB"/>
                    <w:widowControl w:val="0"/>
                    <w:spacing w:after="0" w:line="240" w:lineRule="auto"/>
                  </w:pPr>
                  <w:r>
                    <w:rPr>
                      <w:noProof/>
                    </w:rPr>
                    <w:drawing>
                      <wp:inline distT="0" distB="0" distL="0" distR="0" wp14:anchorId="3F661460" wp14:editId="4C27E395">
                        <wp:extent cx="1463040" cy="1950720"/>
                        <wp:effectExtent l="0" t="0" r="3810" b="0"/>
                        <wp:docPr id="1350159169" name="Picture 1130" descr="A picture containing indoor, wall, snow, bath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pic:cNvPicPr/>
                              </pic:nvPicPr>
                              <pic:blipFill>
                                <a:blip r:embed="rId166">
                                  <a:extLst>
                                    <a:ext uri="{28A0092B-C50C-407E-A947-70E740481C1C}">
                                      <a14:useLocalDpi xmlns:a14="http://schemas.microsoft.com/office/drawing/2010/main" val="0"/>
                                    </a:ext>
                                  </a:extLst>
                                </a:blip>
                                <a:stretch>
                                  <a:fillRect/>
                                </a:stretch>
                              </pic:blipFill>
                              <pic:spPr>
                                <a:xfrm>
                                  <a:off x="0" y="0"/>
                                  <a:ext cx="1463040" cy="1950720"/>
                                </a:xfrm>
                                <a:prstGeom prst="rect">
                                  <a:avLst/>
                                </a:prstGeom>
                              </pic:spPr>
                            </pic:pic>
                          </a:graphicData>
                        </a:graphic>
                      </wp:inline>
                    </w:drawing>
                  </w:r>
                </w:p>
              </w:tc>
            </w:tr>
            <w:tr w:rsidR="00851FF4" w14:paraId="017B5B38" w14:textId="77777777" w:rsidTr="11C6D738">
              <w:trPr>
                <w:jc w:val="center"/>
              </w:trPr>
              <w:tc>
                <w:tcPr>
                  <w:tcW w:w="8163" w:type="dxa"/>
                  <w:gridSpan w:val="3"/>
                  <w:vAlign w:val="center"/>
                </w:tcPr>
                <w:p w14:paraId="1C2CEA94" w14:textId="77777777" w:rsidR="00851FF4" w:rsidRDefault="00851FF4" w:rsidP="00851FF4">
                  <w:pPr>
                    <w:pStyle w:val="nrpsnormalsidebarSB"/>
                    <w:widowControl w:val="0"/>
                    <w:spacing w:after="0" w:line="240" w:lineRule="auto"/>
                  </w:pPr>
                  <w:r>
                    <w:t>Photos, courtesy of Jacob LeVitus, from September 29 and 30, 2019.</w:t>
                  </w:r>
                </w:p>
                <w:p w14:paraId="022FDE9A" w14:textId="77777777" w:rsidR="00851FF4" w:rsidRDefault="00851FF4" w:rsidP="00851FF4">
                  <w:pPr>
                    <w:pStyle w:val="nrpsnormalsidebarSB"/>
                    <w:widowControl w:val="0"/>
                    <w:spacing w:after="0" w:line="240" w:lineRule="auto"/>
                  </w:pPr>
                </w:p>
              </w:tc>
            </w:tr>
          </w:tbl>
          <w:p w14:paraId="74671955" w14:textId="77777777" w:rsidR="00851FF4" w:rsidRDefault="00851FF4" w:rsidP="00851FF4">
            <w:pPr>
              <w:pStyle w:val="nrpsnormalsidebarSB"/>
              <w:widowControl w:val="0"/>
              <w:spacing w:after="0" w:line="240" w:lineRule="auto"/>
              <w:rPr>
                <w:sz w:val="8"/>
                <w:szCs w:val="8"/>
              </w:rPr>
            </w:pPr>
          </w:p>
          <w:p w14:paraId="3243C63D" w14:textId="77777777" w:rsidR="00851FF4" w:rsidRDefault="00851FF4" w:rsidP="00851FF4">
            <w:pPr>
              <w:pStyle w:val="nrpsnormalsidebarSB"/>
              <w:widowControl w:val="0"/>
              <w:spacing w:after="0" w:line="240" w:lineRule="auto"/>
              <w:rPr>
                <w:sz w:val="8"/>
                <w:szCs w:val="8"/>
              </w:rPr>
            </w:pPr>
          </w:p>
          <w:p w14:paraId="6D18DC43" w14:textId="77777777" w:rsidR="00851FF4" w:rsidRDefault="00851FF4" w:rsidP="00851FF4">
            <w:pPr>
              <w:pStyle w:val="nrpsnormalsidebarSB"/>
              <w:widowControl w:val="0"/>
              <w:spacing w:after="0" w:line="240" w:lineRule="auto"/>
              <w:rPr>
                <w:sz w:val="8"/>
                <w:szCs w:val="8"/>
              </w:rPr>
            </w:pPr>
          </w:p>
          <w:p w14:paraId="6DC6E8D4" w14:textId="77777777" w:rsidR="00851FF4" w:rsidRDefault="00851FF4" w:rsidP="00851FF4">
            <w:pPr>
              <w:pStyle w:val="nrpsnormalsidebarSB"/>
              <w:widowControl w:val="0"/>
              <w:spacing w:after="0" w:line="240" w:lineRule="auto"/>
              <w:rPr>
                <w:sz w:val="8"/>
                <w:szCs w:val="8"/>
              </w:rPr>
            </w:pPr>
          </w:p>
          <w:p w14:paraId="02DEFBD7" w14:textId="77777777" w:rsidR="00851FF4" w:rsidRDefault="00851FF4" w:rsidP="00851FF4">
            <w:pPr>
              <w:pStyle w:val="nrpsnormalsidebarSB"/>
              <w:widowControl w:val="0"/>
              <w:spacing w:after="0" w:line="240" w:lineRule="auto"/>
              <w:rPr>
                <w:sz w:val="8"/>
                <w:szCs w:val="8"/>
              </w:rPr>
            </w:pPr>
          </w:p>
          <w:p w14:paraId="3F700D18" w14:textId="77777777" w:rsidR="00851FF4" w:rsidRDefault="00851FF4" w:rsidP="00851FF4">
            <w:pPr>
              <w:pStyle w:val="nrpsnormalsidebarSB"/>
              <w:widowControl w:val="0"/>
              <w:spacing w:after="0" w:line="240" w:lineRule="auto"/>
              <w:rPr>
                <w:rStyle w:val="nrpsFigurecaptionChar"/>
                <w:rFonts w:ascii="Times New Roman" w:hAnsi="Times New Roman"/>
                <w:i w:val="0"/>
                <w:sz w:val="22"/>
                <w:szCs w:val="22"/>
              </w:rPr>
            </w:pPr>
          </w:p>
          <w:p w14:paraId="39734DEA" w14:textId="77777777" w:rsidR="005F29F4" w:rsidRDefault="005F29F4" w:rsidP="00851FF4">
            <w:pPr>
              <w:pStyle w:val="nrpsnormalsidebarSB"/>
              <w:widowControl w:val="0"/>
              <w:spacing w:after="0" w:line="240" w:lineRule="auto"/>
              <w:rPr>
                <w:rStyle w:val="nrpsFigurecaptionChar"/>
                <w:rFonts w:ascii="Times New Roman" w:hAnsi="Times New Roman"/>
                <w:i w:val="0"/>
                <w:sz w:val="22"/>
                <w:szCs w:val="22"/>
              </w:rPr>
            </w:pPr>
          </w:p>
          <w:p w14:paraId="066DCAAF" w14:textId="77777777" w:rsidR="003C4177" w:rsidRDefault="003C4177" w:rsidP="00851FF4">
            <w:pPr>
              <w:pStyle w:val="nrpsnormalsidebarSB"/>
              <w:widowControl w:val="0"/>
              <w:spacing w:after="0" w:line="240" w:lineRule="auto"/>
              <w:rPr>
                <w:rStyle w:val="nrpsFigurecaptionChar"/>
                <w:rFonts w:ascii="Times New Roman" w:hAnsi="Times New Roman"/>
                <w:i w:val="0"/>
                <w:sz w:val="22"/>
                <w:szCs w:val="22"/>
              </w:rPr>
            </w:pPr>
          </w:p>
          <w:p w14:paraId="3EBB3C4F" w14:textId="77777777" w:rsidR="00851FF4" w:rsidRDefault="00851FF4" w:rsidP="00851FF4">
            <w:pPr>
              <w:pStyle w:val="nrpsnormalsidebarSB"/>
              <w:widowControl w:val="0"/>
              <w:spacing w:after="0" w:line="240" w:lineRule="auto"/>
              <w:rPr>
                <w:rStyle w:val="nrpsFigurecaptionChar"/>
                <w:rFonts w:ascii="Times New Roman" w:hAnsi="Times New Roman"/>
                <w:i w:val="0"/>
                <w:sz w:val="22"/>
                <w:szCs w:val="22"/>
              </w:rPr>
            </w:pPr>
          </w:p>
          <w:p w14:paraId="3005835C" w14:textId="77777777" w:rsidR="00851FF4" w:rsidRPr="000C4EC9" w:rsidRDefault="00851FF4" w:rsidP="00851FF4">
            <w:pPr>
              <w:pStyle w:val="nrpsnormalsidebarSB"/>
              <w:spacing w:after="0"/>
              <w:rPr>
                <w:rStyle w:val="nrpsFigurecaptionChar"/>
                <w:rFonts w:ascii="Times New Roman" w:hAnsi="Times New Roman"/>
                <w:b/>
                <w:bCs w:val="0"/>
                <w:i w:val="0"/>
                <w:sz w:val="20"/>
              </w:rPr>
            </w:pPr>
            <w:bookmarkStart w:id="699" w:name="_Toc34208735"/>
            <w:r w:rsidRPr="00851FF4">
              <w:rPr>
                <w:rStyle w:val="nrpsFigurecaptionChar"/>
                <w:rFonts w:ascii="Times New Roman" w:hAnsi="Times New Roman"/>
                <w:b/>
                <w:bCs w:val="0"/>
                <w:i w:val="0"/>
                <w:sz w:val="20"/>
              </w:rPr>
              <w:t xml:space="preserve">Confederated Salish </w:t>
            </w:r>
            <w:r w:rsidRPr="000C4EC9">
              <w:rPr>
                <w:rStyle w:val="nrpsFigurecaptionChar"/>
                <w:rFonts w:ascii="Times New Roman" w:hAnsi="Times New Roman"/>
                <w:b/>
                <w:bCs w:val="0"/>
                <w:i w:val="0"/>
                <w:sz w:val="20"/>
              </w:rPr>
              <w:t>and Kootenai Tribes of the Flathead Indian Reservation</w:t>
            </w:r>
            <w:bookmarkEnd w:id="699"/>
          </w:p>
          <w:p w14:paraId="5E8D2009" w14:textId="61CE0869" w:rsidR="00851FF4" w:rsidRPr="009641AE" w:rsidRDefault="00851FF4" w:rsidP="00851FF4">
            <w:pPr>
              <w:pStyle w:val="nrpsnormalsidebarSB"/>
              <w:rPr>
                <w:i w:val="0"/>
              </w:rPr>
            </w:pPr>
            <w:r w:rsidRPr="000C4EC9">
              <w:rPr>
                <w:i w:val="0"/>
              </w:rPr>
              <w:t>Mike Durglo, Jr.</w:t>
            </w:r>
            <w:r w:rsidR="000C4EC9">
              <w:rPr>
                <w:i w:val="0"/>
              </w:rPr>
              <w:t>, Environmental Director, CSKT Natural Resources</w:t>
            </w:r>
          </w:p>
          <w:p w14:paraId="6712DB46" w14:textId="77777777" w:rsidR="00851FF4" w:rsidRPr="004C1C51" w:rsidRDefault="00851FF4" w:rsidP="00851FF4">
            <w:pPr>
              <w:pStyle w:val="nrpsnormalsidebarSB"/>
              <w:widowControl w:val="0"/>
              <w:spacing w:after="0" w:line="240" w:lineRule="auto"/>
              <w:rPr>
                <w:szCs w:val="8"/>
              </w:rPr>
            </w:pPr>
          </w:p>
          <w:p w14:paraId="5972FCBF" w14:textId="1B4FD820" w:rsidR="00851FF4" w:rsidRDefault="00851FF4" w:rsidP="00851FF4">
            <w:pPr>
              <w:pStyle w:val="nrpsnormalsidebarSB"/>
              <w:widowControl w:val="0"/>
            </w:pPr>
            <w:r>
              <w:t>The Flathead Indian Reservation is home to approximately 28,000 people</w:t>
            </w:r>
            <w:r w:rsidR="005F29F4">
              <w:t>,</w:t>
            </w:r>
            <w:r>
              <w:t xml:space="preserve"> of which about 9000 identify as Native American.</w:t>
            </w:r>
            <w:r w:rsidR="005F29F4">
              <w:t xml:space="preserve"> </w:t>
            </w:r>
            <w:r>
              <w:t>CSKT has approximately 6800 enrolled tribal members, 4000 of whom live on the reservation.</w:t>
            </w:r>
            <w:r w:rsidR="005F29F4">
              <w:t xml:space="preserve"> </w:t>
            </w:r>
            <w:r>
              <w:t>On the Flathead Indian Reservation climate change threatens our treasured landscapes, our people, and the traditional customs and practices that sustain our way of life.</w:t>
            </w:r>
            <w:r w:rsidR="005F29F4">
              <w:t xml:space="preserve"> </w:t>
            </w:r>
            <w:r>
              <w:t>Climate change is the result of the worldwide establishment of a way of life that is fundamentally at odds with the traditional ways of tribal people here. This establishment, and its disregard for the environment</w:t>
            </w:r>
            <w:r w:rsidR="005F29F4">
              <w:t>,</w:t>
            </w:r>
            <w:r>
              <w:t xml:space="preserve"> poses serious risks to the S’elish, Qlispe, and Ktunaxa peoples that call the reservation home.</w:t>
            </w:r>
          </w:p>
          <w:p w14:paraId="2B570FF1" w14:textId="503C77DA" w:rsidR="00851FF4" w:rsidRPr="00B33D4E" w:rsidRDefault="00851FF4" w:rsidP="00851FF4">
            <w:pPr>
              <w:pStyle w:val="nrpsnormalsidebarSB"/>
              <w:widowControl w:val="0"/>
            </w:pPr>
            <w:r>
              <w:t>Climate change is already impacting the health and wellbeing of our people. Wildfires have caused hazardous air quality conditions, and extreme weather events create dangerous conditions and limit access to healthcare and other critical services.</w:t>
            </w:r>
            <w:r w:rsidR="005F29F4">
              <w:t xml:space="preserve"> </w:t>
            </w:r>
            <w:r>
              <w:t>The climate crisis and the ecological changes that it brings threaten traditional customs including our access to first foods through hunting, fishing, and gathering, and our ability to conduct ceremonies and spiritual practices.</w:t>
            </w:r>
            <w:r w:rsidR="005F29F4">
              <w:t xml:space="preserve"> </w:t>
            </w:r>
            <w:r>
              <w:t>Many foods and medicinal plants grow on the reservation and aboriginal lands.</w:t>
            </w:r>
            <w:r w:rsidR="005F29F4">
              <w:t xml:space="preserve"> </w:t>
            </w:r>
            <w:r>
              <w:t>As a result, climate change threatens our cultural survival, which directly affects both our physical and mental health.</w:t>
            </w:r>
            <w:r w:rsidR="005F29F4">
              <w:t xml:space="preserve"> </w:t>
            </w:r>
            <w:r>
              <w:t xml:space="preserve">To address these risks, CSKT released our first Climate Change Strategic Plan in 2013 (http://csktclimate.org/) and has taken deliberate actions to address climate impacts wherever possible. Our tribal values </w:t>
            </w:r>
            <w:r w:rsidRPr="00B33D4E">
              <w:t>affirm that everything is connected and that human beings have a responsibility to care for the things that were placed here, before the human beings.</w:t>
            </w:r>
          </w:p>
          <w:p w14:paraId="460B6140" w14:textId="505F9B28" w:rsidR="00851FF4" w:rsidRDefault="00851FF4" w:rsidP="00851FF4">
            <w:pPr>
              <w:pStyle w:val="nrpsnormalsidebarSB"/>
              <w:widowControl w:val="0"/>
            </w:pPr>
            <w:r w:rsidRPr="00B33D4E">
              <w:t>As with all things, the CSKT follow the circle pathway worldview. Our elders teach that all things are connected and that any impact or action on one resource will impact all. The diagram illustrates a tribal way of thinking as also expre</w:t>
            </w:r>
            <w:r>
              <w:t>ssed during our recent climate planning session. Climate disturbances including flood, drought, wind events, wildfires, all impact our tribal resources, and will therefore impact our culture, traditions, and our foods and spirituality</w:t>
            </w:r>
            <w:r w:rsidR="00B33D4E">
              <w:t>—</w:t>
            </w:r>
            <w:r>
              <w:t>without which our lifeways cannot survive. Impacts are also expected to be place</w:t>
            </w:r>
            <w:r w:rsidR="00B33D4E">
              <w:t>-</w:t>
            </w:r>
            <w:r>
              <w:t>based. Impacts in the high</w:t>
            </w:r>
            <w:r w:rsidR="00B33D4E">
              <w:t>-</w:t>
            </w:r>
            <w:r>
              <w:t>elevation region will be different from impacts to resources in the dry</w:t>
            </w:r>
            <w:r w:rsidR="00B33D4E">
              <w:t>-</w:t>
            </w:r>
            <w:r>
              <w:t>grass and sage</w:t>
            </w:r>
            <w:r w:rsidR="00B33D4E">
              <w:t>-</w:t>
            </w:r>
            <w:r>
              <w:t>steppe ecoregions of the reservation. The climate crisis requires immediate and sustained action to protect human health and wellbeing. For the people of CSKT this requires protecting the ways of life that define us as a people.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16"/>
              <w:gridCol w:w="3456"/>
              <w:gridCol w:w="3156"/>
            </w:tblGrid>
            <w:tr w:rsidR="00851FF4" w14:paraId="6D9236D0" w14:textId="77777777" w:rsidTr="11C6D738">
              <w:trPr>
                <w:jc w:val="center"/>
              </w:trPr>
              <w:tc>
                <w:tcPr>
                  <w:tcW w:w="8328" w:type="dxa"/>
                  <w:gridSpan w:val="3"/>
                  <w:vAlign w:val="center"/>
                </w:tcPr>
                <w:p w14:paraId="3D9E9FC7" w14:textId="77777777" w:rsidR="00851FF4" w:rsidRPr="00FE438B" w:rsidRDefault="00851FF4" w:rsidP="00851FF4">
                  <w:pPr>
                    <w:pStyle w:val="nrpsnormalsidebarSB"/>
                    <w:widowControl w:val="0"/>
                    <w:spacing w:after="0" w:line="240" w:lineRule="auto"/>
                    <w:jc w:val="center"/>
                    <w:rPr>
                      <w:b/>
                      <w:i w:val="0"/>
                      <w:noProof/>
                    </w:rPr>
                  </w:pPr>
                  <w:r w:rsidRPr="00FE438B">
                    <w:rPr>
                      <w:b/>
                      <w:i w:val="0"/>
                      <w:noProof/>
                      <w:sz w:val="22"/>
                    </w:rPr>
                    <w:t>CSKT Lifeways Diagram</w:t>
                  </w:r>
                </w:p>
                <w:p w14:paraId="096472BB" w14:textId="77777777" w:rsidR="00851FF4" w:rsidRDefault="00851FF4" w:rsidP="00851FF4">
                  <w:pPr>
                    <w:pStyle w:val="nrpsnormalsidebarSB"/>
                    <w:widowControl w:val="0"/>
                    <w:spacing w:after="0" w:line="240" w:lineRule="auto"/>
                    <w:jc w:val="center"/>
                    <w:rPr>
                      <w:noProof/>
                    </w:rPr>
                  </w:pPr>
                </w:p>
              </w:tc>
            </w:tr>
            <w:tr w:rsidR="00851FF4" w14:paraId="7D82C4E1" w14:textId="77777777" w:rsidTr="11C6D738">
              <w:trPr>
                <w:jc w:val="center"/>
              </w:trPr>
              <w:tc>
                <w:tcPr>
                  <w:tcW w:w="1716" w:type="dxa"/>
                  <w:vAlign w:val="center"/>
                </w:tcPr>
                <w:p w14:paraId="1D4DC353" w14:textId="77777777" w:rsidR="00851FF4" w:rsidRDefault="00851FF4" w:rsidP="00851FF4">
                  <w:pPr>
                    <w:pStyle w:val="nrpsnormalsidebarSB"/>
                    <w:widowControl w:val="0"/>
                    <w:spacing w:after="0" w:line="240" w:lineRule="auto"/>
                    <w:jc w:val="center"/>
                  </w:pPr>
                  <w:r>
                    <w:rPr>
                      <w:noProof/>
                    </w:rPr>
                    <mc:AlternateContent>
                      <mc:Choice Requires="wps">
                        <w:drawing>
                          <wp:inline distT="0" distB="0" distL="0" distR="0" wp14:anchorId="0DE1C989" wp14:editId="5335D8F5">
                            <wp:extent cx="939800" cy="922351"/>
                            <wp:effectExtent l="0" t="0" r="12700" b="11430"/>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0" cy="922351"/>
                                    </a:xfrm>
                                    <a:prstGeom prst="rect">
                                      <a:avLst/>
                                    </a:prstGeom>
                                    <a:solidFill>
                                      <a:srgbClr val="FFFFFF"/>
                                    </a:solidFill>
                                    <a:ln w="9525">
                                      <a:solidFill>
                                        <a:srgbClr val="000000"/>
                                      </a:solidFill>
                                      <a:miter lim="800000"/>
                                      <a:headEnd/>
                                      <a:tailEnd/>
                                    </a:ln>
                                  </wps:spPr>
                                  <wps:txbx>
                                    <w:txbxContent>
                                      <w:p w14:paraId="7F89F9B4" w14:textId="77777777" w:rsidR="00910F33" w:rsidRPr="00A5351D" w:rsidRDefault="00910F33" w:rsidP="000C4EC9">
                                        <w:pPr>
                                          <w:jc w:val="center"/>
                                          <w:rPr>
                                            <w:sz w:val="22"/>
                                          </w:rPr>
                                        </w:pPr>
                                        <w:r w:rsidRPr="00A5351D">
                                          <w:rPr>
                                            <w:sz w:val="22"/>
                                          </w:rPr>
                                          <w:t>Spirit</w:t>
                                        </w:r>
                                      </w:p>
                                      <w:p w14:paraId="6B3D5EDB" w14:textId="77777777" w:rsidR="00910F33" w:rsidRPr="00A5351D" w:rsidRDefault="00910F33" w:rsidP="000C4EC9">
                                        <w:pPr>
                                          <w:jc w:val="center"/>
                                          <w:rPr>
                                            <w:sz w:val="22"/>
                                          </w:rPr>
                                        </w:pPr>
                                        <w:r w:rsidRPr="00A5351D">
                                          <w:rPr>
                                            <w:sz w:val="22"/>
                                          </w:rPr>
                                          <w:t>Mind</w:t>
                                        </w:r>
                                      </w:p>
                                      <w:p w14:paraId="2C6CEA20" w14:textId="77777777" w:rsidR="00910F33" w:rsidRPr="00A5351D" w:rsidRDefault="00910F33" w:rsidP="000C4EC9">
                                        <w:pPr>
                                          <w:jc w:val="center"/>
                                          <w:rPr>
                                            <w:sz w:val="22"/>
                                          </w:rPr>
                                        </w:pPr>
                                        <w:r w:rsidRPr="00A5351D">
                                          <w:rPr>
                                            <w:sz w:val="22"/>
                                          </w:rPr>
                                          <w:t>Body</w:t>
                                        </w:r>
                                      </w:p>
                                      <w:p w14:paraId="11679DD5" w14:textId="77777777" w:rsidR="00910F33" w:rsidRDefault="00910F33"/>
                                    </w:txbxContent>
                                  </wps:txbx>
                                  <wps:bodyPr rot="0" vert="horz" wrap="square" lIns="91440" tIns="45720" rIns="91440" bIns="45720" anchor="t" anchorCtr="0">
                                    <a:noAutofit/>
                                  </wps:bodyPr>
                                </wps:wsp>
                              </a:graphicData>
                            </a:graphic>
                          </wp:inline>
                        </w:drawing>
                      </mc:Choice>
                      <mc:Fallback>
                        <w:pict>
                          <v:shape w14:anchorId="0DE1C989" id="Text Box 33" o:spid="_x0000_s1028" type="#_x0000_t202" style="width:74pt;height:7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">
                            <v:textbox>
                              <w:txbxContent>
                                <w:p w14:paraId="7F89F9B4" w14:textId="77777777" w:rsidR="00910F33" w:rsidRPr="00A5351D" w:rsidRDefault="00910F33" w:rsidP="000C4EC9">
                                  <w:pPr>
                                    <w:jc w:val="center"/>
                                    <w:rPr>
                                      <w:sz w:val="22"/>
                                    </w:rPr>
                                  </w:pPr>
                                  <w:r w:rsidRPr="00A5351D">
                                    <w:rPr>
                                      <w:sz w:val="22"/>
                                    </w:rPr>
                                    <w:t>Spirit</w:t>
                                  </w:r>
                                </w:p>
                                <w:p w14:paraId="6B3D5EDB" w14:textId="77777777" w:rsidR="00910F33" w:rsidRPr="00A5351D" w:rsidRDefault="00910F33" w:rsidP="000C4EC9">
                                  <w:pPr>
                                    <w:jc w:val="center"/>
                                    <w:rPr>
                                      <w:sz w:val="22"/>
                                    </w:rPr>
                                  </w:pPr>
                                  <w:r w:rsidRPr="00A5351D">
                                    <w:rPr>
                                      <w:sz w:val="22"/>
                                    </w:rPr>
                                    <w:t>Mind</w:t>
                                  </w:r>
                                </w:p>
                                <w:p w14:paraId="2C6CEA20" w14:textId="77777777" w:rsidR="00910F33" w:rsidRPr="00A5351D" w:rsidRDefault="00910F33" w:rsidP="000C4EC9">
                                  <w:pPr>
                                    <w:jc w:val="center"/>
                                    <w:rPr>
                                      <w:sz w:val="22"/>
                                    </w:rPr>
                                  </w:pPr>
                                  <w:r w:rsidRPr="00A5351D">
                                    <w:rPr>
                                      <w:sz w:val="22"/>
                                    </w:rPr>
                                    <w:t>Body</w:t>
                                  </w:r>
                                </w:p>
                                <w:p w14:paraId="11679DD5" w14:textId="77777777" w:rsidR="00910F33" w:rsidRDefault="00910F33"/>
                              </w:txbxContent>
                            </v:textbox>
                            <w10:anchorlock/>
                          </v:shape>
                        </w:pict>
                      </mc:Fallback>
                    </mc:AlternateContent>
                  </w:r>
                </w:p>
              </w:tc>
              <w:tc>
                <w:tcPr>
                  <w:tcW w:w="3456" w:type="dxa"/>
                  <w:vAlign w:val="center"/>
                </w:tcPr>
                <w:p w14:paraId="4B4B0112" w14:textId="77777777" w:rsidR="00851FF4" w:rsidRDefault="00851FF4" w:rsidP="00851FF4">
                  <w:pPr>
                    <w:pStyle w:val="nrpsnormalsidebarSB"/>
                    <w:widowControl w:val="0"/>
                    <w:spacing w:after="0" w:line="240" w:lineRule="auto"/>
                    <w:jc w:val="center"/>
                  </w:pPr>
                  <w:r>
                    <w:rPr>
                      <w:noProof/>
                    </w:rPr>
                    <w:drawing>
                      <wp:inline distT="0" distB="0" distL="0" distR="0" wp14:anchorId="76202554" wp14:editId="63D424C9">
                        <wp:extent cx="1828800" cy="1610790"/>
                        <wp:effectExtent l="0" t="0" r="0" b="8890"/>
                        <wp:docPr id="132069004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28800" cy="1610790"/>
                                </a:xfrm>
                                <a:prstGeom prst="rect">
                                  <a:avLst/>
                                </a:prstGeom>
                              </pic:spPr>
                            </pic:pic>
                          </a:graphicData>
                        </a:graphic>
                      </wp:inline>
                    </w:drawing>
                  </w:r>
                </w:p>
              </w:tc>
              <w:tc>
                <w:tcPr>
                  <w:tcW w:w="3156" w:type="dxa"/>
                  <w:vAlign w:val="center"/>
                </w:tcPr>
                <w:p w14:paraId="1774F90A" w14:textId="77777777" w:rsidR="00851FF4" w:rsidRDefault="00851FF4" w:rsidP="00851FF4">
                  <w:pPr>
                    <w:pStyle w:val="nrpsnormalsidebarSB"/>
                    <w:widowControl w:val="0"/>
                    <w:spacing w:after="0" w:line="240" w:lineRule="auto"/>
                    <w:jc w:val="center"/>
                  </w:pPr>
                  <w:r>
                    <w:rPr>
                      <w:noProof/>
                    </w:rPr>
                    <mc:AlternateContent>
                      <mc:Choice Requires="wps">
                        <w:drawing>
                          <wp:inline distT="0" distB="0" distL="0" distR="0" wp14:anchorId="539C82BB" wp14:editId="36501C65">
                            <wp:extent cx="1838960" cy="1544320"/>
                            <wp:effectExtent l="0" t="0" r="27940" b="17780"/>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8960" cy="1544320"/>
                                    </a:xfrm>
                                    <a:prstGeom prst="rect">
                                      <a:avLst/>
                                    </a:prstGeom>
                                    <a:solidFill>
                                      <a:srgbClr val="FFFFFF"/>
                                    </a:solidFill>
                                    <a:ln w="9525">
                                      <a:solidFill>
                                        <a:srgbClr val="000000"/>
                                      </a:solidFill>
                                      <a:miter lim="800000"/>
                                      <a:headEnd/>
                                      <a:tailEnd/>
                                    </a:ln>
                                  </wps:spPr>
                                  <wps:txbx>
                                    <w:txbxContent>
                                      <w:p w14:paraId="695E9D1F" w14:textId="77777777" w:rsidR="00910F33" w:rsidRPr="00A5351D" w:rsidRDefault="00910F33" w:rsidP="000C4EC9">
                                        <w:pPr>
                                          <w:jc w:val="center"/>
                                          <w:rPr>
                                            <w:b/>
                                            <w:i/>
                                            <w:sz w:val="22"/>
                                            <w:szCs w:val="21"/>
                                            <w:u w:val="single"/>
                                          </w:rPr>
                                        </w:pPr>
                                        <w:r w:rsidRPr="00A5351D">
                                          <w:rPr>
                                            <w:b/>
                                            <w:i/>
                                            <w:sz w:val="22"/>
                                            <w:szCs w:val="21"/>
                                            <w:u w:val="single"/>
                                          </w:rPr>
                                          <w:t>Places</w:t>
                                        </w:r>
                                      </w:p>
                                      <w:p w14:paraId="6DBEA3BF" w14:textId="77777777" w:rsidR="00910F33" w:rsidRPr="00A5351D" w:rsidRDefault="00910F33" w:rsidP="000C4EC9">
                                        <w:pPr>
                                          <w:jc w:val="center"/>
                                          <w:rPr>
                                            <w:sz w:val="20"/>
                                            <w:szCs w:val="21"/>
                                          </w:rPr>
                                        </w:pPr>
                                        <w:r w:rsidRPr="00A5351D">
                                          <w:rPr>
                                            <w:sz w:val="20"/>
                                            <w:szCs w:val="21"/>
                                          </w:rPr>
                                          <w:t>Timberline/Alpine Forest</w:t>
                                        </w:r>
                                      </w:p>
                                      <w:p w14:paraId="459CCF65" w14:textId="38257E36" w:rsidR="00910F33" w:rsidRPr="00A5351D" w:rsidRDefault="00910F33" w:rsidP="000C4EC9">
                                        <w:pPr>
                                          <w:jc w:val="center"/>
                                          <w:rPr>
                                            <w:sz w:val="20"/>
                                            <w:szCs w:val="21"/>
                                          </w:rPr>
                                        </w:pPr>
                                        <w:r w:rsidRPr="00A5351D">
                                          <w:rPr>
                                            <w:sz w:val="20"/>
                                            <w:szCs w:val="21"/>
                                          </w:rPr>
                                          <w:t>Mixed Conifer (stand replacement/mixed fire regime)</w:t>
                                        </w:r>
                                      </w:p>
                                      <w:p w14:paraId="2BCD3D05" w14:textId="77777777" w:rsidR="00910F33" w:rsidRPr="00A5351D" w:rsidRDefault="00910F33" w:rsidP="000C4EC9">
                                        <w:pPr>
                                          <w:jc w:val="center"/>
                                          <w:rPr>
                                            <w:sz w:val="20"/>
                                            <w:szCs w:val="21"/>
                                          </w:rPr>
                                        </w:pPr>
                                        <w:r w:rsidRPr="00A5351D">
                                          <w:rPr>
                                            <w:sz w:val="20"/>
                                            <w:szCs w:val="21"/>
                                          </w:rPr>
                                          <w:t>Pine/grass (non-lethal fire regime)</w:t>
                                        </w:r>
                                      </w:p>
                                      <w:p w14:paraId="7BAAAECC" w14:textId="77777777" w:rsidR="00910F33" w:rsidRPr="00A80257" w:rsidRDefault="00910F33" w:rsidP="00851FF4">
                                        <w:pPr>
                                          <w:rPr>
                                            <w:sz w:val="20"/>
                                            <w:szCs w:val="20"/>
                                          </w:rPr>
                                        </w:pPr>
                                        <w:r w:rsidRPr="00A80257">
                                          <w:rPr>
                                            <w:sz w:val="20"/>
                                            <w:szCs w:val="20"/>
                                          </w:rPr>
                                          <w:t>Sage Steppe</w:t>
                                        </w:r>
                                      </w:p>
                                    </w:txbxContent>
                                  </wps:txbx>
                                  <wps:bodyPr rot="0" vert="horz" wrap="square" lIns="91440" tIns="45720" rIns="91440" bIns="45720" anchor="t" anchorCtr="0">
                                    <a:noAutofit/>
                                  </wps:bodyPr>
                                </wps:wsp>
                              </a:graphicData>
                            </a:graphic>
                          </wp:inline>
                        </w:drawing>
                      </mc:Choice>
                      <mc:Fallback>
                        <w:pict>
                          <v:shape w14:anchorId="539C82BB" id="Text Box 2" o:spid="_x0000_s1029" type="#_x0000_t202" style="width:144.8pt;height:1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">
                            <v:textbox>
                              <w:txbxContent>
                                <w:p w14:paraId="695E9D1F" w14:textId="77777777" w:rsidR="00910F33" w:rsidRPr="00A5351D" w:rsidRDefault="00910F33" w:rsidP="000C4EC9">
                                  <w:pPr>
                                    <w:jc w:val="center"/>
                                    <w:rPr>
                                      <w:b/>
                                      <w:i/>
                                      <w:sz w:val="22"/>
                                      <w:szCs w:val="21"/>
                                      <w:u w:val="single"/>
                                    </w:rPr>
                                  </w:pPr>
                                  <w:r w:rsidRPr="00A5351D">
                                    <w:rPr>
                                      <w:b/>
                                      <w:i/>
                                      <w:sz w:val="22"/>
                                      <w:szCs w:val="21"/>
                                      <w:u w:val="single"/>
                                    </w:rPr>
                                    <w:t>Places</w:t>
                                  </w:r>
                                </w:p>
                                <w:p w14:paraId="6DBEA3BF" w14:textId="77777777" w:rsidR="00910F33" w:rsidRPr="00A5351D" w:rsidRDefault="00910F33" w:rsidP="000C4EC9">
                                  <w:pPr>
                                    <w:jc w:val="center"/>
                                    <w:rPr>
                                      <w:sz w:val="20"/>
                                      <w:szCs w:val="21"/>
                                    </w:rPr>
                                  </w:pPr>
                                  <w:r w:rsidRPr="00A5351D">
                                    <w:rPr>
                                      <w:sz w:val="20"/>
                                      <w:szCs w:val="21"/>
                                    </w:rPr>
                                    <w:t>Timberline/Alpine Forest</w:t>
                                  </w:r>
                                </w:p>
                                <w:p w14:paraId="459CCF65" w14:textId="38257E36" w:rsidR="00910F33" w:rsidRPr="00A5351D" w:rsidRDefault="00910F33" w:rsidP="000C4EC9">
                                  <w:pPr>
                                    <w:jc w:val="center"/>
                                    <w:rPr>
                                      <w:sz w:val="20"/>
                                      <w:szCs w:val="21"/>
                                    </w:rPr>
                                  </w:pPr>
                                  <w:r w:rsidRPr="00A5351D">
                                    <w:rPr>
                                      <w:sz w:val="20"/>
                                      <w:szCs w:val="21"/>
                                    </w:rPr>
                                    <w:t>Mixed Conifer (stand replacement/mixed fire regime)</w:t>
                                  </w:r>
                                </w:p>
                                <w:p w14:paraId="2BCD3D05" w14:textId="77777777" w:rsidR="00910F33" w:rsidRPr="00A5351D" w:rsidRDefault="00910F33" w:rsidP="000C4EC9">
                                  <w:pPr>
                                    <w:jc w:val="center"/>
                                    <w:rPr>
                                      <w:sz w:val="20"/>
                                      <w:szCs w:val="21"/>
                                    </w:rPr>
                                  </w:pPr>
                                  <w:r w:rsidRPr="00A5351D">
                                    <w:rPr>
                                      <w:sz w:val="20"/>
                                      <w:szCs w:val="21"/>
                                    </w:rPr>
                                    <w:t>Pine/grass (non-lethal fire regime)</w:t>
                                  </w:r>
                                </w:p>
                                <w:p w14:paraId="7BAAAECC" w14:textId="77777777" w:rsidR="00910F33" w:rsidRPr="00A80257" w:rsidRDefault="00910F33" w:rsidP="00851FF4">
                                  <w:pPr>
                                    <w:rPr>
                                      <w:sz w:val="20"/>
                                      <w:szCs w:val="20"/>
                                    </w:rPr>
                                  </w:pPr>
                                  <w:r w:rsidRPr="00A80257">
                                    <w:rPr>
                                      <w:sz w:val="20"/>
                                      <w:szCs w:val="20"/>
                                    </w:rPr>
                                    <w:t>Sage Steppe</w:t>
                                  </w:r>
                                </w:p>
                              </w:txbxContent>
                            </v:textbox>
                            <w10:anchorlock/>
                          </v:shape>
                        </w:pict>
                      </mc:Fallback>
                    </mc:AlternateContent>
                  </w:r>
                </w:p>
              </w:tc>
            </w:tr>
            <w:tr w:rsidR="00851FF4" w14:paraId="2EA271C1" w14:textId="77777777" w:rsidTr="11C6D738">
              <w:trPr>
                <w:trHeight w:val="432"/>
                <w:jc w:val="center"/>
              </w:trPr>
              <w:tc>
                <w:tcPr>
                  <w:tcW w:w="8328" w:type="dxa"/>
                  <w:gridSpan w:val="3"/>
                  <w:vAlign w:val="center"/>
                </w:tcPr>
                <w:p w14:paraId="1CC7DA2F" w14:textId="77777777" w:rsidR="00851FF4" w:rsidRDefault="00851FF4" w:rsidP="00851FF4">
                  <w:pPr>
                    <w:pStyle w:val="nrpsnormalsidebarSB"/>
                    <w:widowControl w:val="0"/>
                    <w:spacing w:after="0" w:line="240" w:lineRule="auto"/>
                    <w:jc w:val="center"/>
                  </w:pPr>
                </w:p>
                <w:p w14:paraId="3A0A0D06" w14:textId="77777777" w:rsidR="00851FF4" w:rsidRPr="004C1C51" w:rsidRDefault="00851FF4" w:rsidP="00851FF4">
                  <w:pPr>
                    <w:jc w:val="center"/>
                    <w:rPr>
                      <w:b/>
                      <w:sz w:val="18"/>
                      <w:szCs w:val="19"/>
                    </w:rPr>
                  </w:pPr>
                  <w:r w:rsidRPr="00FE438B">
                    <w:rPr>
                      <w:b/>
                      <w:sz w:val="18"/>
                      <w:szCs w:val="19"/>
                    </w:rPr>
                    <w:t xml:space="preserve">Individual &lt;&lt;&gt;&gt; Family &lt;&lt;&gt;&gt; Community &lt;&lt;&gt;&gt; Tribe &lt;&lt;&gt;&gt; Nation &lt;&lt;&gt;&gt; </w:t>
                  </w:r>
                  <w:r w:rsidRPr="000C4EC9">
                    <w:rPr>
                      <w:b/>
                      <w:sz w:val="18"/>
                      <w:szCs w:val="19"/>
                    </w:rPr>
                    <w:t xml:space="preserve">World &lt;&lt;&lt;&lt; </w:t>
                  </w:r>
                  <w:r w:rsidRPr="000C4EC9">
                    <w:rPr>
                      <w:b/>
                      <w:i/>
                      <w:sz w:val="18"/>
                      <w:szCs w:val="19"/>
                    </w:rPr>
                    <w:t xml:space="preserve">Temporal </w:t>
                  </w:r>
                  <w:r w:rsidRPr="000C4EC9">
                    <w:rPr>
                      <w:b/>
                      <w:sz w:val="18"/>
                      <w:szCs w:val="19"/>
                    </w:rPr>
                    <w:t>&gt;&gt;&gt;&gt;</w:t>
                  </w:r>
                </w:p>
              </w:tc>
            </w:tr>
          </w:tbl>
          <w:p w14:paraId="28F2B309" w14:textId="77777777" w:rsidR="00851FF4" w:rsidRDefault="00851FF4" w:rsidP="00851FF4">
            <w:pPr>
              <w:pStyle w:val="nrpsnormalsidebarSB"/>
              <w:widowControl w:val="0"/>
              <w:spacing w:after="0" w:line="240" w:lineRule="auto"/>
              <w:rPr>
                <w:sz w:val="8"/>
                <w:szCs w:val="8"/>
              </w:rPr>
            </w:pPr>
          </w:p>
          <w:p w14:paraId="01CB2369" w14:textId="77777777" w:rsidR="00851FF4" w:rsidRPr="00F8716E" w:rsidRDefault="00851FF4" w:rsidP="00851FF4">
            <w:pPr>
              <w:pStyle w:val="nrpsnormalsidebarSB"/>
              <w:widowControl w:val="0"/>
              <w:spacing w:after="0" w:line="240" w:lineRule="auto"/>
              <w:rPr>
                <w:sz w:val="8"/>
                <w:szCs w:val="8"/>
              </w:rPr>
            </w:pPr>
          </w:p>
        </w:tc>
      </w:tr>
    </w:tbl>
    <w:p w14:paraId="4735142A" w14:textId="77777777" w:rsidR="00851FF4" w:rsidRDefault="00851FF4" w:rsidP="004C3F6B">
      <w:pPr>
        <w:pStyle w:val="nrpsNormal"/>
      </w:pPr>
    </w:p>
    <w:p w14:paraId="00230BC2" w14:textId="77777777" w:rsidR="00ED1465" w:rsidRDefault="00ED1465" w:rsidP="004C3F6B">
      <w:pPr>
        <w:pStyle w:val="nrpsNormal"/>
      </w:pPr>
    </w:p>
    <w:p w14:paraId="24ED36F3" w14:textId="77777777" w:rsidR="00F529F9" w:rsidRPr="00A36C33" w:rsidRDefault="00F529F9" w:rsidP="00F529F9">
      <w:pPr>
        <w:pStyle w:val="nrpsHeading3"/>
        <w:rPr>
          <w:i w:val="0"/>
          <w:iCs/>
        </w:rPr>
      </w:pPr>
      <w:bookmarkStart w:id="700" w:name="_Toc28791836"/>
      <w:bookmarkStart w:id="701" w:name="_Toc34208688"/>
      <w:r w:rsidRPr="002E1E36">
        <w:rPr>
          <w:i w:val="0"/>
          <w:iCs/>
        </w:rPr>
        <w:t>Heat</w:t>
      </w:r>
      <w:bookmarkEnd w:id="700"/>
      <w:bookmarkEnd w:id="701"/>
    </w:p>
    <w:p w14:paraId="5CACEFB5" w14:textId="289D85CD" w:rsidR="004D4589" w:rsidRPr="000C6DE6" w:rsidRDefault="00F529F9" w:rsidP="000C6DE6">
      <w:pPr>
        <w:pStyle w:val="nrpsNormal"/>
      </w:pPr>
      <w:r w:rsidRPr="000C6DE6">
        <w:t>Two strategies communities can use to address heat-related impacts to health are to find ways</w:t>
      </w:r>
      <w:r w:rsidR="00FD1BC9" w:rsidRPr="000C6DE6">
        <w:t xml:space="preserve"> for</w:t>
      </w:r>
      <w:r w:rsidRPr="000C6DE6">
        <w:t xml:space="preserve"> 1) stay</w:t>
      </w:r>
      <w:r w:rsidR="00FD1BC9" w:rsidRPr="000C6DE6">
        <w:t>ing</w:t>
      </w:r>
      <w:r w:rsidRPr="000C6DE6">
        <w:t xml:space="preserve"> cool and not overheat</w:t>
      </w:r>
      <w:r w:rsidR="00FD1BC9" w:rsidRPr="000C6DE6">
        <w:t>ing</w:t>
      </w:r>
      <w:r w:rsidRPr="000C6DE6">
        <w:t xml:space="preserve"> in extreme heat</w:t>
      </w:r>
      <w:r w:rsidR="00FD1BC9" w:rsidRPr="000C6DE6">
        <w:t xml:space="preserve">, </w:t>
      </w:r>
      <w:r w:rsidRPr="000C6DE6">
        <w:t>and 2) cool</w:t>
      </w:r>
      <w:r w:rsidR="00FD1BC9" w:rsidRPr="000C6DE6">
        <w:t>ing</w:t>
      </w:r>
      <w:r w:rsidRPr="000C6DE6">
        <w:t xml:space="preserve"> the air, indoors and out</w:t>
      </w:r>
      <w:r w:rsidR="00FD1BC9" w:rsidRPr="000C6DE6">
        <w:t>doors</w:t>
      </w:r>
      <w:r w:rsidRPr="000C6DE6">
        <w:t xml:space="preserve">. </w:t>
      </w:r>
    </w:p>
    <w:p w14:paraId="3B61D4DB" w14:textId="788CDE48" w:rsidR="00F529F9" w:rsidRPr="000C6DE6" w:rsidRDefault="00F529F9" w:rsidP="000C6DE6">
      <w:pPr>
        <w:pStyle w:val="nrpsNormal"/>
      </w:pPr>
      <w:r w:rsidRPr="000C6DE6">
        <w:t xml:space="preserve">Here are some examples </w:t>
      </w:r>
      <w:r w:rsidR="00FD1BC9" w:rsidRPr="000C6DE6">
        <w:t>centered on</w:t>
      </w:r>
      <w:r w:rsidRPr="000C6DE6">
        <w:t xml:space="preserve"> these strategies:</w:t>
      </w:r>
    </w:p>
    <w:p w14:paraId="332FA176" w14:textId="77777777" w:rsidR="00F529F9" w:rsidRPr="000C6DE6" w:rsidRDefault="00F529F9" w:rsidP="000C6DE6">
      <w:pPr>
        <w:pStyle w:val="nrpsBulletssquareSB"/>
      </w:pPr>
      <w:r w:rsidRPr="000C6DE6">
        <w:t>Inform those working, playing, or otherwise spending extended time in the outdoors about the importance of resting, hydrating, and seeking shade.</w:t>
      </w:r>
    </w:p>
    <w:p w14:paraId="455205C8" w14:textId="19B8AD46" w:rsidR="00F529F9" w:rsidRPr="000C6DE6" w:rsidRDefault="00F529F9" w:rsidP="000C6DE6">
      <w:pPr>
        <w:pStyle w:val="nrpsBulletssquareSB"/>
      </w:pPr>
      <w:r w:rsidRPr="000C6DE6">
        <w:t>Ensure vulnerable populations (</w:t>
      </w:r>
      <w:r w:rsidR="00FD1BC9" w:rsidRPr="000C6DE6">
        <w:t>see</w:t>
      </w:r>
      <w:r w:rsidRPr="000C6DE6">
        <w:t xml:space="preserve"> Section 4) understand heat-related health issues and have a plan for staying cool. For example, develop programs to ensure vulnerable people have access to cool community spaces and that residences have window fans or air conditioners where necessary. </w:t>
      </w:r>
    </w:p>
    <w:p w14:paraId="04750B3E" w14:textId="5C5B6B44" w:rsidR="00D87889" w:rsidRPr="000C6DE6" w:rsidRDefault="00F529F9" w:rsidP="000C6DE6">
      <w:pPr>
        <w:pStyle w:val="nrpsBulletssquareSB"/>
      </w:pPr>
      <w:r w:rsidRPr="000C6DE6">
        <w:t xml:space="preserve">Create incentives and programs to address </w:t>
      </w:r>
      <w:r w:rsidR="00D87889" w:rsidRPr="000C6DE6">
        <w:t xml:space="preserve">the </w:t>
      </w:r>
      <w:r w:rsidRPr="000C6DE6">
        <w:t>rising urban heat</w:t>
      </w:r>
      <w:r w:rsidR="002E1E36" w:rsidRPr="000C6DE6">
        <w:t xml:space="preserve"> island effect</w:t>
      </w:r>
      <w:r w:rsidR="00D87889" w:rsidRPr="000C6DE6">
        <w:t xml:space="preserve"> </w:t>
      </w:r>
      <w:r w:rsidR="00D87889" w:rsidRPr="000C6DE6">
        <w:rPr>
          <w:highlight w:val="green"/>
        </w:rPr>
        <w:t>(</w:t>
      </w:r>
      <w:r w:rsidR="00D87889" w:rsidRPr="000C6DE6">
        <w:t xml:space="preserve">USEPAd undated). Example efforts include </w:t>
      </w:r>
      <w:r w:rsidRPr="000C6DE6">
        <w:t>minimizing the use of black asphalt and tar on roads</w:t>
      </w:r>
      <w:r w:rsidR="00D87889" w:rsidRPr="000C6DE6">
        <w:t xml:space="preserve"> and driveways, and encouraging more environmentally friendly building practices, including cool roofs—constructed with light and heat reflecting materials—to reflect sunlight. </w:t>
      </w:r>
    </w:p>
    <w:p w14:paraId="0AC312E2" w14:textId="3F26BBCD" w:rsidR="00F529F9" w:rsidRPr="000C6DE6" w:rsidRDefault="00FD1BC9" w:rsidP="000C6DE6">
      <w:pPr>
        <w:pStyle w:val="nrpsBulletssquareSB"/>
      </w:pPr>
      <w:r w:rsidRPr="000C6DE6">
        <w:t xml:space="preserve">Create incentives, programs, and/or </w:t>
      </w:r>
      <w:r w:rsidR="00F529F9" w:rsidRPr="000C6DE6">
        <w:t>campaign</w:t>
      </w:r>
      <w:r w:rsidRPr="000C6DE6">
        <w:t>s</w:t>
      </w:r>
      <w:r w:rsidR="00F529F9" w:rsidRPr="000C6DE6">
        <w:t xml:space="preserve"> to plant and care for </w:t>
      </w:r>
      <w:r w:rsidRPr="000C6DE6">
        <w:t xml:space="preserve">trees and other vegetation to create </w:t>
      </w:r>
      <w:r w:rsidR="00F529F9" w:rsidRPr="000C6DE6">
        <w:t>shade</w:t>
      </w:r>
      <w:r w:rsidRPr="000C6DE6">
        <w:t xml:space="preserve"> </w:t>
      </w:r>
      <w:r w:rsidRPr="000C6DE6">
        <w:rPr>
          <w:highlight w:val="green"/>
        </w:rPr>
        <w:t>(</w:t>
      </w:r>
      <w:r w:rsidRPr="000C6DE6">
        <w:t>USEPA</w:t>
      </w:r>
      <w:r w:rsidR="002E1E36" w:rsidRPr="000C6DE6">
        <w:t>e</w:t>
      </w:r>
      <w:r w:rsidRPr="000C6DE6">
        <w:t xml:space="preserve"> undated)</w:t>
      </w:r>
      <w:r w:rsidR="00F529F9" w:rsidRPr="000C6DE6">
        <w:t>.</w:t>
      </w:r>
    </w:p>
    <w:p w14:paraId="485D6194" w14:textId="77777777" w:rsidR="00F529F9" w:rsidRPr="00A36C33" w:rsidRDefault="00F529F9" w:rsidP="00F529F9">
      <w:pPr>
        <w:pStyle w:val="nrpsHeading3"/>
        <w:rPr>
          <w:i w:val="0"/>
          <w:iCs/>
        </w:rPr>
      </w:pPr>
      <w:bookmarkStart w:id="702" w:name="_Toc28791837"/>
      <w:bookmarkStart w:id="703" w:name="_Toc34208689"/>
      <w:r w:rsidRPr="00164AD7">
        <w:rPr>
          <w:i w:val="0"/>
          <w:iCs/>
        </w:rPr>
        <w:t>Air quality</w:t>
      </w:r>
      <w:bookmarkEnd w:id="702"/>
      <w:bookmarkEnd w:id="703"/>
    </w:p>
    <w:p w14:paraId="1DA8C2FA" w14:textId="37DE5EAD" w:rsidR="004D4589" w:rsidRPr="000C6DE6" w:rsidRDefault="00F529F9" w:rsidP="000C6DE6">
      <w:pPr>
        <w:pStyle w:val="nrpsNormal"/>
      </w:pPr>
      <w:r w:rsidRPr="000C6DE6">
        <w:t xml:space="preserve">While it is possible to mitigate some of the effects of wildfire and smoke through forest management practices, these are generally not local community efforts. However, every Montana community can focus on adaptation strategies for dealing with wildfire by increasing the fire resistance of homes, and during wildfire season, improving air quality indoors and outside. </w:t>
      </w:r>
    </w:p>
    <w:p w14:paraId="41754069" w14:textId="6E4CB454" w:rsidR="00F529F9" w:rsidRPr="000C6DE6" w:rsidRDefault="00F529F9" w:rsidP="000C6DE6">
      <w:pPr>
        <w:pStyle w:val="nrpsNormal"/>
      </w:pPr>
      <w:r w:rsidRPr="000C6DE6">
        <w:t>Actions your community can take include:</w:t>
      </w:r>
    </w:p>
    <w:p w14:paraId="417C1E95" w14:textId="77777777" w:rsidR="000C6DE6" w:rsidRPr="000C6DE6" w:rsidRDefault="00F529F9" w:rsidP="000C6DE6">
      <w:pPr>
        <w:pStyle w:val="nrpsBulletssquareSB"/>
      </w:pPr>
      <w:r w:rsidRPr="00320FF4">
        <w:t>Review fire risks of homes and increase the fire resistance in your community by pruning back</w:t>
      </w:r>
      <w:r w:rsidRPr="000C6DE6">
        <w:t xml:space="preserve"> shrubs and trees and removing dead plant matter</w:t>
      </w:r>
      <w:r w:rsidR="000C6DE6" w:rsidRPr="000C6DE6">
        <w:t xml:space="preserve">. The Federal Emergency Management Administrations provides hand checklists for homeowners </w:t>
      </w:r>
      <w:r w:rsidR="000C6DE6" w:rsidRPr="00164AD7">
        <w:rPr>
          <w:highlight w:val="green"/>
        </w:rPr>
        <w:t>(</w:t>
      </w:r>
      <w:r w:rsidR="000C6DE6" w:rsidRPr="000C6DE6">
        <w:t xml:space="preserve">FEMAb undated) and communities </w:t>
      </w:r>
      <w:r w:rsidR="000C6DE6" w:rsidRPr="00164AD7">
        <w:rPr>
          <w:highlight w:val="green"/>
        </w:rPr>
        <w:t>(</w:t>
      </w:r>
      <w:r w:rsidR="000C6DE6" w:rsidRPr="000C6DE6">
        <w:t>FeEMAc undated)</w:t>
      </w:r>
    </w:p>
    <w:p w14:paraId="65CBAFB2" w14:textId="77777777" w:rsidR="00F529F9" w:rsidRPr="000C6DE6" w:rsidRDefault="00F529F9" w:rsidP="000C6DE6">
      <w:pPr>
        <w:pStyle w:val="nrpsBulletssquareSB"/>
      </w:pPr>
      <w:r w:rsidRPr="000C6DE6">
        <w:t>Develop or enhance emergency response plans for forest and grassland wildfires. Create a community database of people who would need physical assistance to evacuate if required.</w:t>
      </w:r>
    </w:p>
    <w:p w14:paraId="52201F46" w14:textId="4E4EB81F" w:rsidR="00F529F9" w:rsidRPr="000C6DE6" w:rsidRDefault="00F529F9" w:rsidP="000C6DE6">
      <w:pPr>
        <w:pStyle w:val="nrpsBulletssquareSB"/>
      </w:pPr>
      <w:r w:rsidRPr="000C6DE6">
        <w:t xml:space="preserve">Inform homeowners about effective options to create safe indoor air using HEPA portable air </w:t>
      </w:r>
      <w:r w:rsidRPr="00320FF4">
        <w:t>cleaners, MERV 13 air</w:t>
      </w:r>
      <w:r w:rsidRPr="000C6DE6">
        <w:t xml:space="preserve"> filters or HVAC systems</w:t>
      </w:r>
      <w:r w:rsidRPr="00320FF4">
        <w:t>.</w:t>
      </w:r>
      <w:r w:rsidRPr="000C6DE6">
        <w:t xml:space="preserve"> These filters remove harmful particulate matter from the smoke that infiltrates your space.</w:t>
      </w:r>
      <w:r w:rsidR="00320FF4">
        <w:t xml:space="preserve"> See the Personal / Air Quality / Gener</w:t>
      </w:r>
      <w:r w:rsidR="00B010D5">
        <w:t>a</w:t>
      </w:r>
      <w:r w:rsidR="00320FF4">
        <w:t>l s</w:t>
      </w:r>
      <w:r w:rsidR="00B010D5">
        <w:t>ub</w:t>
      </w:r>
      <w:r w:rsidR="00320FF4">
        <w:t xml:space="preserve">ection above. Also, </w:t>
      </w:r>
      <w:r w:rsidRPr="000C6DE6">
        <w:t>Climate Smart Missoula has developed a great resource to guide your choice</w:t>
      </w:r>
      <w:r w:rsidR="00320FF4">
        <w:t xml:space="preserve"> (see </w:t>
      </w:r>
      <w:hyperlink r:id="rId168" w:history="1">
        <w:r w:rsidRPr="00320FF4">
          <w:rPr>
            <w:rStyle w:val="Hyperlink"/>
            <w:color w:val="000000" w:themeColor="text1"/>
            <w:u w:val="none"/>
          </w:rPr>
          <w:t>htt</w:t>
        </w:r>
        <w:r w:rsidRPr="000C6DE6">
          <w:rPr>
            <w:rStyle w:val="Hyperlink"/>
            <w:color w:val="000000" w:themeColor="text1"/>
            <w:u w:val="none"/>
          </w:rPr>
          <w:t>ps://www.missoulaclimate.org/hepa-air-filtration.html</w:t>
        </w:r>
      </w:hyperlink>
      <w:r w:rsidR="00320FF4">
        <w:rPr>
          <w:rStyle w:val="Hyperlink"/>
          <w:color w:val="000000" w:themeColor="text1"/>
          <w:u w:val="none"/>
        </w:rPr>
        <w:t>)</w:t>
      </w:r>
      <w:r w:rsidRPr="000C6DE6">
        <w:t xml:space="preserve">.   </w:t>
      </w:r>
    </w:p>
    <w:p w14:paraId="002A89D4" w14:textId="3F978156" w:rsidR="00B010D5" w:rsidRDefault="00F529F9" w:rsidP="00B010D5">
      <w:pPr>
        <w:pStyle w:val="nrpsBulletssquareSB"/>
      </w:pPr>
      <w:r w:rsidRPr="000C6DE6">
        <w:lastRenderedPageBreak/>
        <w:t>Consider funding air filtration in public spaces such as schools, daycare</w:t>
      </w:r>
      <w:r w:rsidR="00320FF4">
        <w:t xml:space="preserve"> centers</w:t>
      </w:r>
      <w:r w:rsidRPr="000C6DE6">
        <w:t xml:space="preserve">, </w:t>
      </w:r>
      <w:r w:rsidR="00320FF4">
        <w:t>senior centers,</w:t>
      </w:r>
      <w:r w:rsidR="00320FF4" w:rsidRPr="000C6DE6">
        <w:t xml:space="preserve"> municipal buildings, evacuation shelters, houses of worship, </w:t>
      </w:r>
      <w:r w:rsidR="00320FF4">
        <w:t xml:space="preserve">and </w:t>
      </w:r>
      <w:r w:rsidRPr="000C6DE6">
        <w:t>gy</w:t>
      </w:r>
      <w:r w:rsidR="00320FF4">
        <w:t>ms and recreational facilities</w:t>
      </w:r>
      <w:r w:rsidRPr="000C6DE6">
        <w:t>.</w:t>
      </w:r>
      <w:r w:rsidR="00B010D5">
        <w:t xml:space="preserve"> Such work is underway in Montana: the team at</w:t>
      </w:r>
      <w:r w:rsidR="00B010D5" w:rsidRPr="000C6DE6">
        <w:t xml:space="preserve"> Climate Smart Missoula promoted safe,</w:t>
      </w:r>
      <w:r w:rsidR="00B010D5">
        <w:t xml:space="preserve"> </w:t>
      </w:r>
      <w:r w:rsidR="00B010D5" w:rsidRPr="000C6DE6">
        <w:t xml:space="preserve">filtered, indoor air during fire season by donating portable HEPA air cleaners to those who were most </w:t>
      </w:r>
      <w:proofErr w:type="gramStart"/>
      <w:r w:rsidR="00B010D5" w:rsidRPr="000C6DE6">
        <w:t>vulnerable</w:t>
      </w:r>
      <w:r w:rsidR="00B010D5">
        <w:t xml:space="preserve"> </w:t>
      </w:r>
      <w:r w:rsidR="00B010D5" w:rsidRPr="000C6DE6">
        <w:t xml:space="preserve"> </w:t>
      </w:r>
      <w:r w:rsidR="00B010D5" w:rsidRPr="000C6DE6">
        <w:rPr>
          <w:highlight w:val="green"/>
        </w:rPr>
        <w:t>(</w:t>
      </w:r>
      <w:proofErr w:type="gramEnd"/>
      <w:r w:rsidR="00B010D5">
        <w:t>see sidebar)</w:t>
      </w:r>
      <w:r w:rsidR="00B010D5" w:rsidRPr="000C6DE6">
        <w:t>.</w:t>
      </w:r>
    </w:p>
    <w:p w14:paraId="3B49A9BE" w14:textId="77777777" w:rsidR="00F529F9" w:rsidRDefault="00F529F9" w:rsidP="000C6DE6">
      <w:pPr>
        <w:pStyle w:val="nrpsBulletssquareSB"/>
      </w:pPr>
      <w:r w:rsidRPr="000C6DE6">
        <w:t xml:space="preserve">Encourage employers to change workplace environment and policies to reduce smoke and heat exposure. For </w:t>
      </w:r>
      <w:r w:rsidR="00320FF4">
        <w:t>example</w:t>
      </w:r>
      <w:r w:rsidRPr="000C6DE6">
        <w:t>, employers could provide access to shade and drinking water for outdoor workers and allow breaks to cool off during extremely hot weather.</w:t>
      </w:r>
    </w:p>
    <w:p w14:paraId="0B00F966" w14:textId="77777777" w:rsidR="0004441B" w:rsidRPr="0004441B" w:rsidRDefault="0004441B" w:rsidP="0004441B">
      <w:pPr>
        <w:pStyle w:val="nrpsNormalsingleline"/>
        <w:rPr>
          <w:sz w:val="12"/>
        </w:rPr>
      </w:pPr>
    </w:p>
    <w:tbl>
      <w:tblPr>
        <w:tblStyle w:val="TableGrid"/>
        <w:tblW w:w="92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4" w:type="dxa"/>
          <w:right w:w="115" w:type="dxa"/>
        </w:tblCellMar>
        <w:tblLook w:val="04A0" w:firstRow="1" w:lastRow="0" w:firstColumn="1" w:lastColumn="0" w:noHBand="0" w:noVBand="1"/>
      </w:tblPr>
      <w:tblGrid>
        <w:gridCol w:w="265"/>
        <w:gridCol w:w="8951"/>
      </w:tblGrid>
      <w:tr w:rsidR="00320FF4" w14:paraId="74D94BBF" w14:textId="77777777" w:rsidTr="0066095A">
        <w:trPr>
          <w:jc w:val="center"/>
        </w:trPr>
        <w:tc>
          <w:tcPr>
            <w:tcW w:w="265" w:type="dxa"/>
            <w:shd w:val="clear" w:color="auto" w:fill="B8CCE4" w:themeFill="accent1" w:themeFillTint="66"/>
          </w:tcPr>
          <w:p w14:paraId="7CD713B7" w14:textId="77777777" w:rsidR="00320FF4" w:rsidRDefault="00320FF4" w:rsidP="00AE2569">
            <w:pPr>
              <w:keepNext/>
              <w:keepLines/>
              <w:widowControl w:val="0"/>
              <w:spacing w:after="0" w:line="240" w:lineRule="auto"/>
              <w:jc w:val="both"/>
              <w:rPr>
                <w:rFonts w:cstheme="minorHAnsi"/>
              </w:rPr>
            </w:pPr>
            <w:r>
              <w:br w:type="page"/>
            </w:r>
          </w:p>
        </w:tc>
        <w:tc>
          <w:tcPr>
            <w:tcW w:w="8951" w:type="dxa"/>
            <w:shd w:val="clear" w:color="auto" w:fill="DBE5F1" w:themeFill="accent1" w:themeFillTint="33"/>
            <w:vAlign w:val="center"/>
          </w:tcPr>
          <w:p w14:paraId="621C484B" w14:textId="77777777" w:rsidR="00320FF4" w:rsidRPr="0066095A" w:rsidRDefault="00320FF4" w:rsidP="00AE2569">
            <w:pPr>
              <w:pStyle w:val="nrpsnormalsidebarSB"/>
              <w:keepNext/>
              <w:keepLines/>
              <w:widowControl w:val="0"/>
              <w:spacing w:after="0" w:line="240" w:lineRule="auto"/>
              <w:jc w:val="center"/>
              <w:rPr>
                <w:rStyle w:val="nrpsFigurecaptionChar"/>
                <w:rFonts w:ascii="Times New Roman" w:hAnsi="Times New Roman"/>
                <w:szCs w:val="22"/>
              </w:rPr>
            </w:pPr>
          </w:p>
          <w:p w14:paraId="720E45FA" w14:textId="77777777" w:rsidR="00320FF4" w:rsidRPr="009641AE" w:rsidRDefault="00320FF4" w:rsidP="00AE2569">
            <w:pPr>
              <w:pStyle w:val="nrpsnormalsidebarSB"/>
              <w:keepNext/>
              <w:keepLines/>
              <w:widowControl w:val="0"/>
              <w:spacing w:after="0" w:line="240" w:lineRule="auto"/>
              <w:jc w:val="center"/>
              <w:rPr>
                <w:rStyle w:val="nrpsFigurecaptionChar"/>
                <w:rFonts w:ascii="Times New Roman" w:hAnsi="Times New Roman"/>
                <w:bCs w:val="0"/>
                <w:sz w:val="20"/>
              </w:rPr>
            </w:pPr>
            <w:bookmarkStart w:id="704" w:name="_Toc34208736"/>
            <w:r w:rsidRPr="00084FEE">
              <w:rPr>
                <w:rStyle w:val="nrpsFigurecaptionChar"/>
                <w:rFonts w:ascii="Times New Roman" w:hAnsi="Times New Roman"/>
                <w:sz w:val="22"/>
                <w:szCs w:val="22"/>
              </w:rPr>
              <w:t>Sidebar:</w:t>
            </w:r>
            <w:r w:rsidRPr="00084FEE">
              <w:rPr>
                <w:rStyle w:val="nrpsFigurecaptionChar"/>
                <w:rFonts w:ascii="Times New Roman" w:hAnsi="Times New Roman"/>
                <w:i w:val="0"/>
                <w:sz w:val="22"/>
                <w:szCs w:val="22"/>
              </w:rPr>
              <w:t xml:space="preserve"> </w:t>
            </w:r>
            <w:r>
              <w:rPr>
                <w:rStyle w:val="nrpsFigurecaptionChar"/>
                <w:rFonts w:ascii="Times New Roman" w:hAnsi="Times New Roman"/>
                <w:i w:val="0"/>
                <w:sz w:val="22"/>
                <w:szCs w:val="22"/>
              </w:rPr>
              <w:t>Community Climate Action Planning for Health Resilience—Tips from Missoula</w:t>
            </w:r>
            <w:bookmarkEnd w:id="704"/>
          </w:p>
          <w:p w14:paraId="289F74C5" w14:textId="77777777" w:rsidR="00320FF4" w:rsidRDefault="00320FF4" w:rsidP="00AE2569">
            <w:pPr>
              <w:pStyle w:val="nrpsnormalsidebarSB"/>
              <w:keepNext/>
              <w:keepLines/>
              <w:jc w:val="center"/>
            </w:pPr>
            <w:r w:rsidRPr="0004441B">
              <w:rPr>
                <w:sz w:val="8"/>
              </w:rPr>
              <w:br/>
            </w:r>
            <w:r>
              <w:t>Amy Cilimburg</w:t>
            </w:r>
          </w:p>
          <w:p w14:paraId="084F613E" w14:textId="54255FB5" w:rsidR="00320FF4" w:rsidRDefault="00320FF4" w:rsidP="00AE2569">
            <w:pPr>
              <w:pStyle w:val="nrpsnormalsidebarSB"/>
              <w:keepNext/>
              <w:keepLines/>
            </w:pPr>
            <w:r>
              <w:t>More wildfire smoke combined with extreme heat is a real challenge to physical and mental health—what can we possibly do? That was a question our newly formed non-profit, Climate Smart Missoula, asked a few years back as we recognized Missoulians were not prepared to “weather the changing weather</w:t>
            </w:r>
            <w:r w:rsidR="00B010D5">
              <w:t>.</w:t>
            </w:r>
            <w:r>
              <w:t xml:space="preserve">” Via our </w:t>
            </w:r>
            <w:r w:rsidRPr="009F09DD">
              <w:rPr>
                <w:iCs/>
              </w:rPr>
              <w:t>Summer Smart</w:t>
            </w:r>
            <w:r>
              <w:t xml:space="preserve"> program, we started working on a handful of initiatives, from planting shade trees to donating indoor HEPA air filters to home-bound seniors. Because we were already working with our City-County Health Department, in 2017, when hazardous smoke filled our valley, we were able to rapidly grow this program, providing HEPA filters—and thus clean indoor air—to those most at risk, from babies to those with asthma to the elderly.  </w:t>
            </w:r>
          </w:p>
          <w:p w14:paraId="6852396C" w14:textId="77777777" w:rsidR="00320FF4" w:rsidRDefault="00320FF4" w:rsidP="00AE2569">
            <w:pPr>
              <w:pStyle w:val="nrpsnormalsidebarSB"/>
              <w:keepNext/>
              <w:keepLines/>
            </w:pPr>
            <w:r>
              <w:t>This early effort helped us learn that although it can be difficult to address the intersection of health and climate change, it can be done. And there’s more to do!</w:t>
            </w:r>
          </w:p>
          <w:p w14:paraId="75A488E3" w14:textId="77777777" w:rsidR="00AE2569" w:rsidRDefault="00320FF4" w:rsidP="00AE2569">
            <w:pPr>
              <w:pStyle w:val="nrpsnormalsidebarSB"/>
              <w:keepNext/>
              <w:keepLines/>
            </w:pPr>
            <w:r>
              <w:t xml:space="preserve">Our </w:t>
            </w:r>
            <w:r w:rsidRPr="00A60D23">
              <w:rPr>
                <w:iCs/>
              </w:rPr>
              <w:t>Summer Smart</w:t>
            </w:r>
            <w:r>
              <w:t xml:space="preserve"> efforts gave us the confidence and motivation to broaden this work. We’re now partnering with Missoula Co</w:t>
            </w:r>
            <w:r w:rsidRPr="00B010D5">
              <w:rPr>
                <w:color w:val="auto"/>
              </w:rPr>
              <w:t xml:space="preserve">unty and the City to craft and implement Missoula’s first-ever resiliency plan: </w:t>
            </w:r>
            <w:r w:rsidRPr="00B010D5">
              <w:rPr>
                <w:rStyle w:val="Hyperlink"/>
                <w:color w:val="auto"/>
                <w:u w:val="none"/>
              </w:rPr>
              <w:t>Climate Ready Missoula</w:t>
            </w:r>
            <w:r w:rsidR="00B010D5" w:rsidRPr="00AE2569">
              <w:rPr>
                <w:rStyle w:val="Hyperlink"/>
                <w:color w:val="auto"/>
                <w:u w:val="none"/>
                <w:vertAlign w:val="superscript"/>
              </w:rPr>
              <w:t>*</w:t>
            </w:r>
            <w:r w:rsidR="00B010D5">
              <w:t xml:space="preserve">. </w:t>
            </w:r>
            <w:r>
              <w:t xml:space="preserve">We first partnered with scientists to understand climate projections and then, given these, worked with hundreds of </w:t>
            </w:r>
            <w:r w:rsidR="00B010D5">
              <w:t>c</w:t>
            </w:r>
            <w:r>
              <w:t>ounty residents to identify who and what is most at risk and what adaptation goals and strategies would best address these risks. We highly recommend the “Climate Ready Communities” guide</w:t>
            </w:r>
            <w:r w:rsidR="00B010D5" w:rsidRPr="00AE2569">
              <w:rPr>
                <w:vertAlign w:val="superscript"/>
              </w:rPr>
              <w:t>**</w:t>
            </w:r>
            <w:r>
              <w:t xml:space="preserve"> or other similar (and free) planning resources available to help any Montana community get started. </w:t>
            </w:r>
          </w:p>
          <w:p w14:paraId="3571E363" w14:textId="05FAD11C" w:rsidR="00320FF4" w:rsidRDefault="00320FF4" w:rsidP="00AE2569">
            <w:pPr>
              <w:pStyle w:val="nrpsnormalsidebarSB"/>
              <w:keepNext/>
              <w:keepLines/>
            </w:pPr>
            <w:r>
              <w:t>By bringing people together to understand how we can best look ahead to the challenges coming our way and “bounce forward</w:t>
            </w:r>
            <w:r w:rsidR="00AE2569">
              <w:t>,</w:t>
            </w:r>
            <w:r>
              <w:t xml:space="preserve">” we can build social equity and strengthen a can-do attitude in the face of change. And community members will no doubt be healthier all around.   </w:t>
            </w:r>
          </w:p>
          <w:p w14:paraId="6D2D302B" w14:textId="77777777" w:rsidR="00320FF4" w:rsidRDefault="00320FF4" w:rsidP="00AE2569">
            <w:pPr>
              <w:pStyle w:val="nrpsnormalsidebarSB"/>
              <w:keepNext/>
              <w:keepLines/>
            </w:pPr>
            <w:r>
              <w:t>A few things we’ve learned along the way:</w:t>
            </w:r>
          </w:p>
          <w:p w14:paraId="799DCE57" w14:textId="77777777" w:rsidR="00320FF4" w:rsidRDefault="00320FF4" w:rsidP="00DF5035">
            <w:pPr>
              <w:pStyle w:val="nrpsnormalsidebarSB"/>
              <w:keepNext/>
              <w:keepLines/>
              <w:numPr>
                <w:ilvl w:val="0"/>
                <w:numId w:val="30"/>
              </w:numPr>
              <w:spacing w:after="0" w:line="240" w:lineRule="auto"/>
            </w:pPr>
            <w:r>
              <w:t>Partner with community health professionals— they’re trusted community members</w:t>
            </w:r>
          </w:p>
          <w:p w14:paraId="3601CF06" w14:textId="77777777" w:rsidR="00320FF4" w:rsidRDefault="00320FF4" w:rsidP="00DF5035">
            <w:pPr>
              <w:pStyle w:val="nrpsnormalsidebarSB"/>
              <w:keepNext/>
              <w:keepLines/>
              <w:numPr>
                <w:ilvl w:val="0"/>
                <w:numId w:val="30"/>
              </w:numPr>
              <w:spacing w:after="0" w:line="240" w:lineRule="auto"/>
            </w:pPr>
            <w:r>
              <w:t>Initiate conversations about who is most at risk in your area</w:t>
            </w:r>
          </w:p>
          <w:p w14:paraId="7E6FF6E9" w14:textId="77777777" w:rsidR="00320FF4" w:rsidRDefault="00320FF4" w:rsidP="00DF5035">
            <w:pPr>
              <w:pStyle w:val="nrpsnormalsidebarSB"/>
              <w:keepNext/>
              <w:keepLines/>
              <w:numPr>
                <w:ilvl w:val="0"/>
                <w:numId w:val="30"/>
              </w:numPr>
              <w:spacing w:after="0" w:line="240" w:lineRule="auto"/>
            </w:pPr>
            <w:r>
              <w:t>Consider starting with a focused initiative, then expand as capacity and buy-in grows</w:t>
            </w:r>
          </w:p>
          <w:p w14:paraId="286051C4" w14:textId="77777777" w:rsidR="00320FF4" w:rsidRDefault="00320FF4" w:rsidP="00DF5035">
            <w:pPr>
              <w:pStyle w:val="nrpsnormalsidebarSB"/>
              <w:keepNext/>
              <w:keepLines/>
              <w:numPr>
                <w:ilvl w:val="0"/>
                <w:numId w:val="30"/>
              </w:numPr>
              <w:spacing w:after="0" w:line="240" w:lineRule="auto"/>
            </w:pPr>
            <w:r>
              <w:t>Connect with neighboring communities when and where you can</w:t>
            </w:r>
          </w:p>
          <w:p w14:paraId="122D8F44" w14:textId="77777777" w:rsidR="00320FF4" w:rsidRPr="00B010D5" w:rsidRDefault="00320FF4" w:rsidP="00DF5035">
            <w:pPr>
              <w:pStyle w:val="nrpsnormalsidebarSB"/>
              <w:keepNext/>
              <w:keepLines/>
              <w:numPr>
                <w:ilvl w:val="0"/>
                <w:numId w:val="30"/>
              </w:numPr>
              <w:spacing w:after="0" w:line="240" w:lineRule="auto"/>
              <w:rPr>
                <w:bCs/>
                <w:i w:val="0"/>
                <w:sz w:val="22"/>
                <w:szCs w:val="22"/>
              </w:rPr>
            </w:pPr>
            <w:r>
              <w:t>Take care of your own personal health and go forth armed with compassion and hope.</w:t>
            </w:r>
          </w:p>
          <w:p w14:paraId="21DEC5F1" w14:textId="78121499" w:rsidR="00B010D5" w:rsidRPr="00B010D5" w:rsidRDefault="00B010D5" w:rsidP="00AE2569">
            <w:pPr>
              <w:pStyle w:val="nrpsnormalsidebarSB"/>
              <w:keepNext/>
              <w:keepLines/>
              <w:jc w:val="left"/>
              <w:rPr>
                <w:rStyle w:val="nrpsFigurecaptionChar"/>
                <w:rFonts w:ascii="Times New Roman" w:hAnsi="Times New Roman"/>
                <w:bCs w:val="0"/>
                <w:sz w:val="20"/>
              </w:rPr>
            </w:pPr>
            <w:r w:rsidRPr="00FE5809">
              <w:t>---</w:t>
            </w:r>
            <w:r>
              <w:rPr>
                <w:rStyle w:val="nrpsFigurecaptionChar"/>
                <w:rFonts w:ascii="Times New Roman" w:hAnsi="Times New Roman"/>
                <w:bCs w:val="0"/>
                <w:sz w:val="20"/>
              </w:rPr>
              <w:br/>
            </w:r>
            <w:r w:rsidRPr="00B010D5">
              <w:t>*  https:</w:t>
            </w:r>
            <w:hyperlink r:id="rId169" w:history="1">
              <w:r w:rsidRPr="00B010D5">
                <w:t>//www.climatereadymissoula.org/</w:t>
              </w:r>
            </w:hyperlink>
            <w:r w:rsidRPr="00B010D5">
              <w:br/>
              <w:t>** https://climatereadycommunities.org/learn-more/about-guidebook/</w:t>
            </w:r>
          </w:p>
          <w:p w14:paraId="78DDECFB" w14:textId="77777777" w:rsidR="00320FF4" w:rsidRPr="00F8716E" w:rsidRDefault="00320FF4" w:rsidP="00AE2569">
            <w:pPr>
              <w:pStyle w:val="nrpsnormalsidebarSB"/>
              <w:keepNext/>
              <w:keepLines/>
              <w:widowControl w:val="0"/>
              <w:spacing w:after="0" w:line="240" w:lineRule="auto"/>
              <w:jc w:val="center"/>
              <w:rPr>
                <w:sz w:val="8"/>
                <w:szCs w:val="8"/>
              </w:rPr>
            </w:pPr>
          </w:p>
        </w:tc>
      </w:tr>
    </w:tbl>
    <w:p w14:paraId="65FE01B0" w14:textId="7A5C823E" w:rsidR="00320FF4" w:rsidRDefault="00320FF4" w:rsidP="00320FF4">
      <w:pPr>
        <w:pStyle w:val="nrpsNormal"/>
      </w:pPr>
    </w:p>
    <w:p w14:paraId="1401A2BC" w14:textId="77777777" w:rsidR="00F529F9" w:rsidRPr="00A36C33" w:rsidRDefault="00F529F9" w:rsidP="00F529F9">
      <w:pPr>
        <w:pStyle w:val="nrpsHeading3"/>
        <w:rPr>
          <w:i w:val="0"/>
          <w:iCs/>
        </w:rPr>
      </w:pPr>
      <w:bookmarkStart w:id="705" w:name="_Toc28791838"/>
      <w:bookmarkStart w:id="706" w:name="_Toc34208690"/>
      <w:r w:rsidRPr="001070A5">
        <w:rPr>
          <w:i w:val="0"/>
          <w:iCs/>
        </w:rPr>
        <w:lastRenderedPageBreak/>
        <w:t>Flooding and water-related illness</w:t>
      </w:r>
      <w:bookmarkEnd w:id="705"/>
      <w:bookmarkEnd w:id="706"/>
    </w:p>
    <w:p w14:paraId="0FAEED9C" w14:textId="6103C582" w:rsidR="004D4589" w:rsidRDefault="00F529F9" w:rsidP="00F529F9">
      <w:pPr>
        <w:pStyle w:val="nrpsNormal"/>
        <w:jc w:val="left"/>
      </w:pPr>
      <w:r w:rsidRPr="00BD7B2C">
        <w:t>Flooding can impact t</w:t>
      </w:r>
      <w:r w:rsidR="00C372AF">
        <w:t>he</w:t>
      </w:r>
      <w:r w:rsidRPr="00BD7B2C">
        <w:t xml:space="preserve"> health</w:t>
      </w:r>
      <w:r w:rsidR="00C372AF">
        <w:t xml:space="preserve"> of Montanans</w:t>
      </w:r>
      <w:r w:rsidRPr="00BD7B2C">
        <w:t xml:space="preserve"> in </w:t>
      </w:r>
      <w:proofErr w:type="gramStart"/>
      <w:r w:rsidRPr="00BD7B2C">
        <w:t>a number of</w:t>
      </w:r>
      <w:proofErr w:type="gramEnd"/>
      <w:r w:rsidRPr="00BD7B2C">
        <w:t xml:space="preserve"> ways</w:t>
      </w:r>
      <w:r>
        <w:t xml:space="preserve">, </w:t>
      </w:r>
      <w:r w:rsidR="001070A5">
        <w:t xml:space="preserve">including </w:t>
      </w:r>
      <w:r>
        <w:t xml:space="preserve">by increasing exposure to </w:t>
      </w:r>
      <w:r w:rsidRPr="00BD7B2C">
        <w:t xml:space="preserve">vector-borne diseases. </w:t>
      </w:r>
    </w:p>
    <w:p w14:paraId="1DCCCF6E" w14:textId="44DE2D26" w:rsidR="00F529F9" w:rsidRPr="00BD7B2C" w:rsidRDefault="00F529F9" w:rsidP="00F529F9">
      <w:pPr>
        <w:pStyle w:val="nrpsNormal"/>
        <w:jc w:val="left"/>
        <w:rPr>
          <w:b/>
          <w:bCs/>
        </w:rPr>
      </w:pPr>
      <w:r>
        <w:t>Actions to counteract or minimize exposure</w:t>
      </w:r>
      <w:r w:rsidRPr="00BD7B2C">
        <w:t xml:space="preserve"> include:</w:t>
      </w:r>
    </w:p>
    <w:p w14:paraId="553E6D3A" w14:textId="361BA516" w:rsidR="00F529F9" w:rsidRPr="004D4589" w:rsidRDefault="00F529F9" w:rsidP="004D4589">
      <w:pPr>
        <w:pStyle w:val="nrpsBulletssquareSB"/>
      </w:pPr>
      <w:r w:rsidRPr="004D4589">
        <w:t>Protect wetlands and restrict new development in flood-prone areas in and adjacent to your community. Wetlands retain water and allow it to soak into the ground, recharging groundwater. Wetlands also filter and slowly release water to surface waters, so that water quality is improved. In rural Montana, 39% of the public water supply and 94% of the domestic water supply comes from groundwater</w:t>
      </w:r>
      <w:r w:rsidR="00C44626">
        <w:t xml:space="preserve"> </w:t>
      </w:r>
      <w:r w:rsidR="00C44626" w:rsidRPr="00C44626">
        <w:rPr>
          <w:highlight w:val="green"/>
        </w:rPr>
        <w:t>(</w:t>
      </w:r>
      <w:r w:rsidR="00C65C59" w:rsidRPr="001070A5">
        <w:rPr>
          <w:color w:val="000000"/>
          <w:sz w:val="22"/>
        </w:rPr>
        <w:t>M</w:t>
      </w:r>
      <w:r w:rsidR="00C65C59">
        <w:rPr>
          <w:color w:val="000000"/>
          <w:sz w:val="22"/>
        </w:rPr>
        <w:t>TGIC undated</w:t>
      </w:r>
      <w:r w:rsidR="00C44626">
        <w:t>)</w:t>
      </w:r>
      <w:r w:rsidRPr="004D4589">
        <w:t xml:space="preserve">. </w:t>
      </w:r>
      <w:r w:rsidR="004D4589" w:rsidRPr="004D4589">
        <w:t>Hence,</w:t>
      </w:r>
      <w:r w:rsidRPr="004D4589">
        <w:t xml:space="preserve"> wetlands protection and open space planning not only conserve habitat and local amenities, they also help protect both surface and groundwater quality and quantity. For these reasons, identify and protect wetlands and other such groundwater recharge areas from development, such as the creation of impervious parking lots, when possible.</w:t>
      </w:r>
    </w:p>
    <w:p w14:paraId="56F121BC" w14:textId="5E14063F" w:rsidR="00F529F9" w:rsidRPr="004D4589" w:rsidRDefault="00F529F9" w:rsidP="004D4589">
      <w:pPr>
        <w:pStyle w:val="nrpsBulletssquareSB"/>
      </w:pPr>
      <w:r w:rsidRPr="004D4589">
        <w:t xml:space="preserve">Assess water and wastewater infrastructure needs and vulnerabilities and assure that an Emergency Response Plan is in place in the event of an emergency weather event. The Montana Department of Environmental Quality </w:t>
      </w:r>
      <w:r w:rsidR="00634348">
        <w:t>provides a useful two-page flier</w:t>
      </w:r>
      <w:r w:rsidR="00634348">
        <w:rPr>
          <w:rStyle w:val="FootnoteReference"/>
        </w:rPr>
        <w:footnoteReference w:id="23"/>
      </w:r>
      <w:r w:rsidR="00634348" w:rsidRPr="004D4589">
        <w:t xml:space="preserve"> </w:t>
      </w:r>
      <w:r w:rsidR="00634348">
        <w:t xml:space="preserve">that includes </w:t>
      </w:r>
      <w:r w:rsidRPr="004D4589">
        <w:t xml:space="preserve">guidelines on training, development of </w:t>
      </w:r>
      <w:r w:rsidR="00634348">
        <w:t>l</w:t>
      </w:r>
      <w:r w:rsidRPr="004D4589">
        <w:t xml:space="preserve">ocal </w:t>
      </w:r>
      <w:r w:rsidR="00634348">
        <w:t>e</w:t>
      </w:r>
      <w:r w:rsidRPr="004D4589">
        <w:t xml:space="preserve">mergency </w:t>
      </w:r>
      <w:r w:rsidR="00634348">
        <w:t>p</w:t>
      </w:r>
      <w:r w:rsidRPr="004D4589">
        <w:t xml:space="preserve">lanning </w:t>
      </w:r>
      <w:r w:rsidR="00634348">
        <w:t>c</w:t>
      </w:r>
      <w:r w:rsidRPr="004D4589">
        <w:t xml:space="preserve">ommittees, </w:t>
      </w:r>
      <w:r w:rsidR="00634348">
        <w:t xml:space="preserve">core elements of an Emergency Response Plan, </w:t>
      </w:r>
      <w:r w:rsidRPr="004D4589">
        <w:t>and compliance with the National Incident Management System</w:t>
      </w:r>
      <w:r w:rsidR="00634348">
        <w:t>.</w:t>
      </w:r>
    </w:p>
    <w:p w14:paraId="7BA81710" w14:textId="40C31A46" w:rsidR="00F529F9" w:rsidRPr="004D4589" w:rsidRDefault="00F529F9" w:rsidP="00E851E1">
      <w:pPr>
        <w:pStyle w:val="nrpsBulletssquareSB"/>
        <w:spacing w:before="240"/>
      </w:pPr>
      <w:r w:rsidRPr="004D4589">
        <w:t xml:space="preserve">Aside from emergency water management, your community will want to ensure all emergency service providers have </w:t>
      </w:r>
      <w:r w:rsidR="00E851E1">
        <w:t>training,</w:t>
      </w:r>
      <w:r w:rsidR="00634348">
        <w:t xml:space="preserve"> </w:t>
      </w:r>
      <w:r w:rsidR="00E851E1">
        <w:t xml:space="preserve">supplies, </w:t>
      </w:r>
      <w:r w:rsidR="00634348">
        <w:t>plans</w:t>
      </w:r>
      <w:r w:rsidR="00E851E1">
        <w:t>,</w:t>
      </w:r>
      <w:r w:rsidR="00634348">
        <w:t xml:space="preserve"> and </w:t>
      </w:r>
      <w:r w:rsidRPr="004D4589">
        <w:t xml:space="preserve">systems </w:t>
      </w:r>
      <w:r w:rsidR="00634348">
        <w:t xml:space="preserve">ready, as needed, </w:t>
      </w:r>
      <w:r w:rsidRPr="004D4589">
        <w:t xml:space="preserve">to </w:t>
      </w:r>
      <w:r w:rsidR="00E851E1">
        <w:t xml:space="preserve">help those in need with a) </w:t>
      </w:r>
      <w:r w:rsidRPr="004D4589">
        <w:t xml:space="preserve">emergency </w:t>
      </w:r>
      <w:r w:rsidRPr="00C372AF">
        <w:t>communication</w:t>
      </w:r>
      <w:r w:rsidR="00E851E1">
        <w:t xml:space="preserve">s and outreach; b) </w:t>
      </w:r>
      <w:r w:rsidRPr="00C372AF">
        <w:t>evacuation strategies, routes, and safety zones</w:t>
      </w:r>
      <w:r w:rsidR="00E851E1">
        <w:t>; and c) medical care.</w:t>
      </w:r>
      <w:r w:rsidRPr="00C372AF">
        <w:t xml:space="preserve"> The Montana Primary Care Association</w:t>
      </w:r>
      <w:r w:rsidR="00C44626" w:rsidRPr="00C372AF">
        <w:rPr>
          <w:rStyle w:val="FootnoteReference"/>
        </w:rPr>
        <w:footnoteReference w:id="24"/>
      </w:r>
      <w:r w:rsidRPr="00C372AF">
        <w:t>, the Montana Department of Public Health and Human Services</w:t>
      </w:r>
      <w:r w:rsidR="00C372AF" w:rsidRPr="00C372AF">
        <w:rPr>
          <w:rStyle w:val="FootnoteReference"/>
        </w:rPr>
        <w:footnoteReference w:id="25"/>
      </w:r>
      <w:r w:rsidRPr="00C372AF">
        <w:t>, and Ready and Safe Montana</w:t>
      </w:r>
      <w:r w:rsidR="00C372AF" w:rsidRPr="00C372AF">
        <w:rPr>
          <w:rStyle w:val="FootnoteReference"/>
        </w:rPr>
        <w:footnoteReference w:id="26"/>
      </w:r>
      <w:r w:rsidRPr="004D4589">
        <w:t xml:space="preserve"> are good resources to consult</w:t>
      </w:r>
      <w:r w:rsidR="004D4589" w:rsidRPr="004D4589">
        <w:t>.</w:t>
      </w:r>
    </w:p>
    <w:p w14:paraId="7A89C4FC" w14:textId="77777777" w:rsidR="00F529F9" w:rsidRPr="00A36C33" w:rsidRDefault="00F529F9" w:rsidP="00F529F9">
      <w:pPr>
        <w:pStyle w:val="nrpsHeading3"/>
        <w:rPr>
          <w:i w:val="0"/>
          <w:iCs/>
        </w:rPr>
      </w:pPr>
      <w:bookmarkStart w:id="707" w:name="_Toc28791840"/>
      <w:bookmarkStart w:id="708" w:name="_Toc34208691"/>
      <w:r w:rsidRPr="006755D4">
        <w:rPr>
          <w:i w:val="0"/>
          <w:iCs/>
        </w:rPr>
        <w:t>Food security</w:t>
      </w:r>
      <w:bookmarkEnd w:id="707"/>
      <w:bookmarkEnd w:id="708"/>
    </w:p>
    <w:p w14:paraId="1A76DC7B" w14:textId="5F2D08E8" w:rsidR="004D4589" w:rsidRDefault="00F529F9" w:rsidP="00F529F9">
      <w:pPr>
        <w:pStyle w:val="nrpsNormal"/>
        <w:jc w:val="left"/>
      </w:pPr>
      <w:r w:rsidRPr="00BD7B2C">
        <w:t>Drought and extreme weather events impact local food security</w:t>
      </w:r>
      <w:r>
        <w:t xml:space="preserve">, for example when hail damages crops. But while many Montanans source </w:t>
      </w:r>
      <w:r w:rsidRPr="00BD7B2C">
        <w:t xml:space="preserve">their food </w:t>
      </w:r>
      <w:r>
        <w:t xml:space="preserve">close to home, </w:t>
      </w:r>
      <w:r w:rsidRPr="00BD7B2C">
        <w:t>most of us rely</w:t>
      </w:r>
      <w:r>
        <w:t xml:space="preserve"> heavily</w:t>
      </w:r>
      <w:r w:rsidRPr="00BD7B2C">
        <w:t xml:space="preserve"> on </w:t>
      </w:r>
      <w:r>
        <w:t>food produced long distances away and trucked to our grocery stores</w:t>
      </w:r>
      <w:r w:rsidRPr="00FE7DF7">
        <w:t xml:space="preserve">. In addition, climate change in other parts of the world can impact </w:t>
      </w:r>
      <w:r w:rsidRPr="00FE7DF7">
        <w:rPr>
          <w:i/>
        </w:rPr>
        <w:t>our</w:t>
      </w:r>
      <w:r w:rsidRPr="00FE7DF7">
        <w:t xml:space="preserve"> food security.</w:t>
      </w:r>
      <w:r>
        <w:t xml:space="preserve"> </w:t>
      </w:r>
      <w:r w:rsidR="00FE7DF7">
        <w:t>Crop destruction or failure, and</w:t>
      </w:r>
      <w:r>
        <w:t xml:space="preserve"> transportation </w:t>
      </w:r>
      <w:r>
        <w:lastRenderedPageBreak/>
        <w:t>interruption</w:t>
      </w:r>
      <w:r w:rsidR="00FE7DF7">
        <w:t xml:space="preserve">—potential outcomes from, for example, climate “surprises” </w:t>
      </w:r>
      <w:r w:rsidR="00FE7DF7" w:rsidRPr="00FE7DF7">
        <w:rPr>
          <w:highlight w:val="green"/>
        </w:rPr>
        <w:t>(</w:t>
      </w:r>
      <w:r w:rsidR="00FE7DF7">
        <w:t xml:space="preserve">Section2)—may </w:t>
      </w:r>
      <w:r>
        <w:t>result</w:t>
      </w:r>
      <w:r w:rsidR="00FE7DF7">
        <w:t xml:space="preserve"> </w:t>
      </w:r>
      <w:r>
        <w:t xml:space="preserve">in pricing increases </w:t>
      </w:r>
      <w:r w:rsidR="00FE7DF7">
        <w:t>or supply interruption to Montanan’s food supply</w:t>
      </w:r>
      <w:r>
        <w:t xml:space="preserve">. </w:t>
      </w:r>
    </w:p>
    <w:p w14:paraId="1256E146" w14:textId="5CF50DB5" w:rsidR="00F529F9" w:rsidRPr="00BD7B2C" w:rsidRDefault="00F529F9" w:rsidP="00F529F9">
      <w:pPr>
        <w:pStyle w:val="nrpsNormal"/>
        <w:jc w:val="left"/>
        <w:rPr>
          <w:b/>
          <w:bCs/>
        </w:rPr>
      </w:pPr>
      <w:r w:rsidRPr="00BD7B2C">
        <w:t>A few examples of community actions</w:t>
      </w:r>
      <w:r>
        <w:t xml:space="preserve"> to protect food security in the face of climate change </w:t>
      </w:r>
      <w:r w:rsidRPr="00BD7B2C">
        <w:t>are:</w:t>
      </w:r>
    </w:p>
    <w:p w14:paraId="2A0CF94C" w14:textId="77777777" w:rsidR="00F529F9" w:rsidRPr="004D4589" w:rsidRDefault="00F529F9" w:rsidP="004D4589">
      <w:pPr>
        <w:pStyle w:val="nrpsBulletssquareSB"/>
      </w:pPr>
      <w:r w:rsidRPr="004D4589">
        <w:t>Encourage community members to incorporate the complexities of food security as part of their climate action plans.</w:t>
      </w:r>
    </w:p>
    <w:p w14:paraId="4EC49B4C" w14:textId="77777777" w:rsidR="00F529F9" w:rsidRPr="004D4589" w:rsidRDefault="00F529F9" w:rsidP="004D4589">
      <w:pPr>
        <w:pStyle w:val="nrpsBulletssquareSB"/>
      </w:pPr>
      <w:r w:rsidRPr="004D4589">
        <w:t>Store non-perishable foods in a location expected to be safe and accessible during foreseeable climate-change-related events.</w:t>
      </w:r>
    </w:p>
    <w:p w14:paraId="67867F69" w14:textId="6B23C551" w:rsidR="00F529F9" w:rsidRPr="004D4589" w:rsidRDefault="00F529F9" w:rsidP="004D4589">
      <w:pPr>
        <w:pStyle w:val="nrpsBulletssquareSB"/>
      </w:pPr>
      <w:r w:rsidRPr="004D4589">
        <w:t xml:space="preserve">Encourage urban gardens and small-scale agriculture to diversify </w:t>
      </w:r>
      <w:r w:rsidR="00FE7DF7">
        <w:t xml:space="preserve">local food supply, plus empower individuals with the knowledge that they can grow their own </w:t>
      </w:r>
      <w:r w:rsidRPr="004D4589">
        <w:t>food</w:t>
      </w:r>
      <w:r w:rsidR="00FE7DF7">
        <w:t>.</w:t>
      </w:r>
    </w:p>
    <w:p w14:paraId="2DD2BFF4" w14:textId="77777777" w:rsidR="00F529F9" w:rsidRPr="004D4589" w:rsidRDefault="00F529F9" w:rsidP="004D4589">
      <w:pPr>
        <w:pStyle w:val="nrpsBulletssquareSB"/>
      </w:pPr>
      <w:r w:rsidRPr="004D4589">
        <w:t>Tap resources offered by County Extension offices to understand irrigation efficiencies, pest control, and appropriate crops to plant for future climatic conditions.</w:t>
      </w:r>
    </w:p>
    <w:p w14:paraId="091AC132" w14:textId="77777777" w:rsidR="00F529F9" w:rsidRPr="004D4589" w:rsidRDefault="00F529F9" w:rsidP="004D4589">
      <w:pPr>
        <w:pStyle w:val="nrpsBulletssquareSB"/>
      </w:pPr>
      <w:r w:rsidRPr="004D4589">
        <w:t>Enhance and incentivize more effective, multi-stakeholder approaches to drought response planning through local watershed groups and community public works departments</w:t>
      </w:r>
    </w:p>
    <w:p w14:paraId="62724E90" w14:textId="77777777" w:rsidR="00F529F9" w:rsidRPr="004D4589" w:rsidRDefault="00F529F9" w:rsidP="004D4589">
      <w:pPr>
        <w:pStyle w:val="nrpsBulletssquareSB"/>
      </w:pPr>
      <w:r w:rsidRPr="004D4589">
        <w:t>Diversify food sources and crop types. Plant and eat from a variety of food sources.</w:t>
      </w:r>
    </w:p>
    <w:p w14:paraId="1CEC7E20" w14:textId="77777777" w:rsidR="0004441B" w:rsidRDefault="0004441B" w:rsidP="0004441B">
      <w:pPr>
        <w:pStyle w:val="nrpsNormalsingleline"/>
      </w:pPr>
      <w:bookmarkStart w:id="709" w:name="_Toc28791841"/>
    </w:p>
    <w:p w14:paraId="563CDB61" w14:textId="77777777" w:rsidR="00F529F9" w:rsidRPr="00CB29BB" w:rsidRDefault="00F529F9" w:rsidP="00F529F9">
      <w:pPr>
        <w:pStyle w:val="nrpsHeading3"/>
        <w:rPr>
          <w:i w:val="0"/>
          <w:iCs/>
        </w:rPr>
      </w:pPr>
      <w:bookmarkStart w:id="710" w:name="_Toc34208692"/>
      <w:commentRangeStart w:id="711"/>
      <w:commentRangeStart w:id="712"/>
      <w:r w:rsidRPr="00CB29BB">
        <w:rPr>
          <w:i w:val="0"/>
          <w:iCs/>
        </w:rPr>
        <w:t>Vector-borne disease</w:t>
      </w:r>
      <w:commentRangeEnd w:id="711"/>
      <w:r w:rsidRPr="00CB29BB">
        <w:rPr>
          <w:rStyle w:val="CommentReference"/>
          <w:rFonts w:ascii="Times New Roman" w:eastAsiaTheme="minorHAnsi" w:hAnsi="Times New Roman" w:cstheme="minorBidi"/>
          <w:b w:val="0"/>
          <w:i w:val="0"/>
          <w:iCs/>
        </w:rPr>
        <w:commentReference w:id="711"/>
      </w:r>
      <w:bookmarkEnd w:id="709"/>
      <w:commentRangeEnd w:id="712"/>
      <w:r w:rsidRPr="00CB29BB">
        <w:rPr>
          <w:rStyle w:val="CommentReference"/>
          <w:rFonts w:ascii="Times New Roman" w:eastAsiaTheme="minorHAnsi" w:hAnsi="Times New Roman" w:cstheme="minorBidi"/>
          <w:b w:val="0"/>
          <w:i w:val="0"/>
          <w:iCs/>
        </w:rPr>
        <w:commentReference w:id="712"/>
      </w:r>
      <w:bookmarkEnd w:id="710"/>
    </w:p>
    <w:p w14:paraId="77B8F5BF" w14:textId="3A5E46BE" w:rsidR="00F529F9" w:rsidRPr="00095E9E" w:rsidRDefault="00F529F9" w:rsidP="00095E9E">
      <w:pPr>
        <w:pStyle w:val="nrpsNormal"/>
      </w:pPr>
      <w:r w:rsidRPr="00CB29BB">
        <w:t>Paying attention to outbreaks of vector borne and infectious disease belongs high on community</w:t>
      </w:r>
      <w:r w:rsidRPr="00095E9E">
        <w:t xml:space="preserve"> planning radar. Climate change is a key contributor to the emergence of these diseases </w:t>
      </w:r>
      <w:r w:rsidRPr="00095E9E">
        <w:rPr>
          <w:highlight w:val="green"/>
        </w:rPr>
        <w:t>(</w:t>
      </w:r>
      <w:r w:rsidRPr="00095E9E">
        <w:t xml:space="preserve">Section 3), and </w:t>
      </w:r>
      <w:commentRangeStart w:id="713"/>
      <w:r w:rsidRPr="00095E9E">
        <w:t xml:space="preserve">certainly mountain states are becoming more susceptible to vector-borne disease with warming temperatures that promote mosquito and </w:t>
      </w:r>
      <w:proofErr w:type="gramStart"/>
      <w:r w:rsidRPr="00095E9E">
        <w:t>other</w:t>
      </w:r>
      <w:proofErr w:type="gramEnd"/>
      <w:r w:rsidRPr="00095E9E">
        <w:t xml:space="preserve"> insect reproduction</w:t>
      </w:r>
      <w:commentRangeEnd w:id="713"/>
      <w:r w:rsidR="00095E9E" w:rsidRPr="00095E9E">
        <w:rPr>
          <w:rStyle w:val="CommentReference"/>
          <w:sz w:val="23"/>
          <w:szCs w:val="20"/>
        </w:rPr>
        <w:commentReference w:id="713"/>
      </w:r>
      <w:r w:rsidRPr="00095E9E">
        <w:t xml:space="preserve">. Having good drainage near homes and mosquito control programs (e.g., municipalities that spray for mosquitos) are to ways to reduce vectors at the community level. But most of all, </w:t>
      </w:r>
      <w:r w:rsidR="00095E9E">
        <w:t xml:space="preserve">stay </w:t>
      </w:r>
      <w:r w:rsidRPr="00095E9E">
        <w:t xml:space="preserve">current </w:t>
      </w:r>
      <w:r w:rsidR="00095E9E">
        <w:t xml:space="preserve">on issues of disease </w:t>
      </w:r>
      <w:r w:rsidR="00095E9E" w:rsidRPr="00095E9E">
        <w:t>transfer as provided by the Center for Disease Control</w:t>
      </w:r>
      <w:r w:rsidR="00095E9E">
        <w:rPr>
          <w:rStyle w:val="FootnoteReference"/>
        </w:rPr>
        <w:footnoteReference w:id="27"/>
      </w:r>
      <w:r w:rsidRPr="00095E9E">
        <w:t>, the US</w:t>
      </w:r>
      <w:r w:rsidR="00C45486">
        <w:t xml:space="preserve"> </w:t>
      </w:r>
      <w:r w:rsidRPr="00095E9E">
        <w:t>D</w:t>
      </w:r>
      <w:r w:rsidR="00C45486">
        <w:t xml:space="preserve">epartment of Agriculture </w:t>
      </w:r>
      <w:r w:rsidRPr="00095E9E">
        <w:t>Animal and Plant Health Inspection Service</w:t>
      </w:r>
      <w:r w:rsidR="00C45486">
        <w:rPr>
          <w:rStyle w:val="FootnoteReference"/>
        </w:rPr>
        <w:footnoteReference w:id="28"/>
      </w:r>
      <w:r w:rsidR="00C45486">
        <w:t>, and Montana’s Department of Public Health and Human Services</w:t>
      </w:r>
      <w:r w:rsidR="00C45486">
        <w:rPr>
          <w:rStyle w:val="FootnoteReference"/>
        </w:rPr>
        <w:footnoteReference w:id="29"/>
      </w:r>
      <w:commentRangeStart w:id="714"/>
      <w:r w:rsidRPr="00095E9E">
        <w:t>.</w:t>
      </w:r>
      <w:commentRangeEnd w:id="714"/>
      <w:r w:rsidR="00CB29BB">
        <w:rPr>
          <w:rStyle w:val="CommentReference"/>
          <w:rFonts w:asciiTheme="minorHAnsi" w:hAnsiTheme="minorHAnsi"/>
        </w:rPr>
        <w:commentReference w:id="714"/>
      </w:r>
    </w:p>
    <w:p w14:paraId="0DB8949B" w14:textId="77777777" w:rsidR="00F529F9" w:rsidRPr="00A36C33" w:rsidRDefault="00F529F9" w:rsidP="00F529F9">
      <w:pPr>
        <w:pStyle w:val="nrpsHeading3"/>
        <w:rPr>
          <w:i w:val="0"/>
          <w:iCs/>
        </w:rPr>
      </w:pPr>
      <w:bookmarkStart w:id="715" w:name="_Toc34208693"/>
      <w:r w:rsidRPr="00A36C33">
        <w:rPr>
          <w:i w:val="0"/>
          <w:iCs/>
        </w:rPr>
        <w:t>Mental health</w:t>
      </w:r>
      <w:bookmarkEnd w:id="715"/>
    </w:p>
    <w:p w14:paraId="7D29A74A" w14:textId="77777777" w:rsidR="00F529F9" w:rsidRPr="00BD7B2C" w:rsidRDefault="00F529F9" w:rsidP="004D4589">
      <w:pPr>
        <w:pStyle w:val="nrpsnormalindentSB"/>
        <w:rPr>
          <w:b/>
          <w:bCs/>
        </w:rPr>
      </w:pPr>
      <w:r w:rsidRPr="00BD7B2C">
        <w:t>Extreme weather events, prolonged heat and smoke, and environmental and societal change all affect mental health</w:t>
      </w:r>
      <w:r>
        <w:t xml:space="preserve"> and a feeling of despair</w:t>
      </w:r>
      <w:r w:rsidRPr="00BD7B2C">
        <w:t xml:space="preserve">. Building capacity to </w:t>
      </w:r>
      <w:proofErr w:type="gramStart"/>
      <w:r>
        <w:t>plan ahead</w:t>
      </w:r>
      <w:proofErr w:type="gramEnd"/>
      <w:r>
        <w:t xml:space="preserve"> is critical to community wellbeing. Actions include</w:t>
      </w:r>
      <w:r w:rsidRPr="00BD7B2C">
        <w:t>:</w:t>
      </w:r>
    </w:p>
    <w:p w14:paraId="4203CFCC" w14:textId="1968A8E0" w:rsidR="00F529F9" w:rsidRPr="007D38DF" w:rsidRDefault="00F529F9" w:rsidP="007D38DF">
      <w:pPr>
        <w:pStyle w:val="nrpsBulletssquareSB"/>
      </w:pPr>
      <w:r w:rsidRPr="007D38DF">
        <w:lastRenderedPageBreak/>
        <w:t>Plug in to your community’s local assets, including health departments, faith leaders, service organizations, chambers of commerce, watershed groups</w:t>
      </w:r>
      <w:r w:rsidR="00095E9E">
        <w:t>,</w:t>
      </w:r>
      <w:r w:rsidRPr="007D38DF">
        <w:t xml:space="preserve"> and Extension agents. Plan for increased mental health response by working with local hospitals, clinics, and health departments to learn how to build mental health services that connect across jurisdictions and eliminate the stigma associated with mental health issues. </w:t>
      </w:r>
    </w:p>
    <w:p w14:paraId="5FBF5CE8" w14:textId="5843C53B" w:rsidR="004D4589" w:rsidRPr="007D38DF" w:rsidRDefault="004D4589" w:rsidP="007D38DF">
      <w:pPr>
        <w:pStyle w:val="nrpsBulletssquareSB"/>
      </w:pPr>
      <w:r w:rsidRPr="007D38DF">
        <w:t>Inform public and healthcare providers about the mental health impacts related to climate-change-induced extreme weather events, poor air quality, rising heat, flooding, drought, and more. Discuss and plan for the potential community disruption (e.g., to health care access and food availability) that can be caused by such events, and how that disruption can impact both the mental health of individuals and the community</w:t>
      </w:r>
      <w:r w:rsidR="00095E9E">
        <w:t>.</w:t>
      </w:r>
      <w:r w:rsidRPr="007D38DF">
        <w:t xml:space="preserve"> </w:t>
      </w:r>
    </w:p>
    <w:p w14:paraId="10115BE0" w14:textId="13221150" w:rsidR="00171A2A" w:rsidRPr="004D4589" w:rsidRDefault="004D4589" w:rsidP="003F76CB">
      <w:pPr>
        <w:pStyle w:val="nrpsBulletssquareSB"/>
      </w:pPr>
      <w:commentRangeStart w:id="716"/>
      <w:commentRangeStart w:id="717"/>
      <w:commentRangeStart w:id="718"/>
      <w:r w:rsidRPr="00BD7B2C">
        <w:t>Build in-school capacity to address mental health issues</w:t>
      </w:r>
      <w:r>
        <w:t xml:space="preserve"> in youth</w:t>
      </w:r>
      <w:commentRangeEnd w:id="716"/>
      <w:r>
        <w:rPr>
          <w:rStyle w:val="CommentReference"/>
          <w:rFonts w:eastAsiaTheme="minorHAnsi" w:cstheme="minorBidi"/>
        </w:rPr>
        <w:commentReference w:id="716"/>
      </w:r>
      <w:commentRangeEnd w:id="717"/>
      <w:r>
        <w:rPr>
          <w:rStyle w:val="CommentReference"/>
          <w:rFonts w:eastAsiaTheme="minorHAnsi" w:cstheme="minorBidi"/>
        </w:rPr>
        <w:commentReference w:id="717"/>
      </w:r>
      <w:commentRangeEnd w:id="718"/>
      <w:r w:rsidR="007B13B7">
        <w:rPr>
          <w:rStyle w:val="CommentReference"/>
          <w:rFonts w:asciiTheme="minorHAnsi" w:hAnsiTheme="minorHAnsi"/>
        </w:rPr>
        <w:commentReference w:id="718"/>
      </w:r>
      <w:r>
        <w:t>.</w:t>
      </w:r>
    </w:p>
    <w:p w14:paraId="53C886D6" w14:textId="1044316E" w:rsidR="00276DA4" w:rsidRDefault="00276DA4" w:rsidP="00276DA4">
      <w:pPr>
        <w:pStyle w:val="nrpsHeading3"/>
      </w:pPr>
      <w:bookmarkStart w:id="719" w:name="_Toc34208694"/>
      <w:r w:rsidRPr="000D4A7F">
        <w:t>Community tools and resources</w:t>
      </w:r>
      <w:bookmarkEnd w:id="719"/>
    </w:p>
    <w:p w14:paraId="5361D66B" w14:textId="38DA22CB" w:rsidR="009568F3" w:rsidRDefault="009568F3" w:rsidP="0004441B">
      <w:pPr>
        <w:pStyle w:val="nrpsNormal"/>
      </w:pPr>
      <w:bookmarkStart w:id="720" w:name="_Toc28791894"/>
      <w:r w:rsidRPr="009568F3">
        <w:t>Table 5-</w:t>
      </w:r>
      <w:r w:rsidR="0004441B">
        <w:t>1 provides a list of r</w:t>
      </w:r>
      <w:r w:rsidRPr="009568F3">
        <w:t>esources for communities, including public and environmental health agencies and organizations, to develop climate change assessments and action plans.</w:t>
      </w:r>
      <w:bookmarkEnd w:id="720"/>
    </w:p>
    <w:p w14:paraId="77B31680" w14:textId="77777777" w:rsidR="0004441B" w:rsidRDefault="0004441B" w:rsidP="009568F3">
      <w:pPr>
        <w:pStyle w:val="nrpsNormal"/>
      </w:pPr>
    </w:p>
    <w:tbl>
      <w:tblPr>
        <w:tblStyle w:val="TableGrid"/>
        <w:tblW w:w="0" w:type="auto"/>
        <w:tblLayout w:type="fixed"/>
        <w:tblCellMar>
          <w:top w:w="43" w:type="dxa"/>
          <w:left w:w="72" w:type="dxa"/>
          <w:bottom w:w="43" w:type="dxa"/>
          <w:right w:w="72" w:type="dxa"/>
        </w:tblCellMar>
        <w:tblLook w:val="04A0" w:firstRow="1" w:lastRow="0" w:firstColumn="1" w:lastColumn="0" w:noHBand="0" w:noVBand="1"/>
      </w:tblPr>
      <w:tblGrid>
        <w:gridCol w:w="1350"/>
        <w:gridCol w:w="3325"/>
        <w:gridCol w:w="3150"/>
        <w:gridCol w:w="1525"/>
      </w:tblGrid>
      <w:tr w:rsidR="0004441B" w:rsidRPr="00CE5FE6" w14:paraId="32332EBE" w14:textId="77777777" w:rsidTr="00C45486">
        <w:trPr>
          <w:trHeight w:val="450"/>
          <w:tblHeader/>
        </w:trPr>
        <w:tc>
          <w:tcPr>
            <w:tcW w:w="9350" w:type="dxa"/>
            <w:gridSpan w:val="4"/>
            <w:tcBorders>
              <w:top w:val="nil"/>
              <w:left w:val="nil"/>
              <w:bottom w:val="double" w:sz="6" w:space="0" w:color="000000"/>
              <w:right w:val="nil"/>
            </w:tcBorders>
            <w:vAlign w:val="center"/>
          </w:tcPr>
          <w:p w14:paraId="7F7B2479" w14:textId="10DDFD6E" w:rsidR="0004441B" w:rsidRPr="0052580C" w:rsidRDefault="0004441B" w:rsidP="0052580C">
            <w:pPr>
              <w:pStyle w:val="nrpsTablecaption"/>
            </w:pPr>
            <w:bookmarkStart w:id="721" w:name="_Toc34208743"/>
            <w:bookmarkStart w:id="722" w:name="_Toc32761460"/>
            <w:r w:rsidRPr="0052580C">
              <w:t>Table 5-1.  Resources for state and local governments, communities, tribes, faith organizations, and teachers to help plan for, address, and educate about climate-change impacts. Note: websites associated with each numbered description can be found at the end of the table.</w:t>
            </w:r>
            <w:bookmarkEnd w:id="721"/>
          </w:p>
        </w:tc>
      </w:tr>
      <w:tr w:rsidR="0004441B" w:rsidRPr="00EF3D90" w14:paraId="58607B61" w14:textId="77777777" w:rsidTr="00C45486">
        <w:trPr>
          <w:trHeight w:val="92"/>
          <w:tblHeader/>
        </w:trPr>
        <w:tc>
          <w:tcPr>
            <w:tcW w:w="1350" w:type="dxa"/>
            <w:tcBorders>
              <w:top w:val="double" w:sz="6" w:space="0" w:color="000000"/>
              <w:left w:val="nil"/>
              <w:bottom w:val="double" w:sz="6" w:space="0" w:color="000000"/>
              <w:right w:val="nil"/>
            </w:tcBorders>
            <w:shd w:val="clear" w:color="auto" w:fill="BFBFBF" w:themeFill="background1" w:themeFillShade="BF"/>
            <w:vAlign w:val="center"/>
          </w:tcPr>
          <w:p w14:paraId="7095015E" w14:textId="77777777" w:rsidR="0004441B" w:rsidRPr="00EF3D90" w:rsidRDefault="0004441B" w:rsidP="00C45486">
            <w:pPr>
              <w:spacing w:after="0" w:line="240" w:lineRule="auto"/>
              <w:rPr>
                <w:rFonts w:asciiTheme="minorHAnsi" w:hAnsiTheme="minorHAnsi" w:cstheme="minorHAnsi"/>
                <w:b/>
                <w:bCs/>
                <w:sz w:val="18"/>
                <w:szCs w:val="12"/>
              </w:rPr>
            </w:pPr>
            <w:r w:rsidRPr="00EF3D90">
              <w:rPr>
                <w:rFonts w:asciiTheme="minorHAnsi" w:hAnsiTheme="minorHAnsi" w:cstheme="minorHAnsi"/>
                <w:b/>
                <w:bCs/>
                <w:sz w:val="18"/>
                <w:szCs w:val="12"/>
              </w:rPr>
              <w:t>Source</w:t>
            </w:r>
          </w:p>
        </w:tc>
        <w:tc>
          <w:tcPr>
            <w:tcW w:w="6475" w:type="dxa"/>
            <w:gridSpan w:val="2"/>
            <w:tcBorders>
              <w:top w:val="double" w:sz="6" w:space="0" w:color="000000"/>
              <w:left w:val="nil"/>
              <w:bottom w:val="double" w:sz="6" w:space="0" w:color="000000"/>
              <w:right w:val="nil"/>
            </w:tcBorders>
            <w:shd w:val="clear" w:color="auto" w:fill="BFBFBF" w:themeFill="background1" w:themeFillShade="BF"/>
            <w:vAlign w:val="center"/>
          </w:tcPr>
          <w:p w14:paraId="1F6264E4" w14:textId="77777777" w:rsidR="0004441B" w:rsidRPr="00EF3D90" w:rsidRDefault="0004441B" w:rsidP="00C45486">
            <w:pPr>
              <w:spacing w:after="0" w:line="240" w:lineRule="auto"/>
              <w:rPr>
                <w:rFonts w:asciiTheme="minorHAnsi" w:hAnsiTheme="minorHAnsi" w:cstheme="minorHAnsi"/>
                <w:b/>
                <w:bCs/>
                <w:sz w:val="18"/>
                <w:szCs w:val="12"/>
              </w:rPr>
            </w:pPr>
            <w:r w:rsidRPr="00EF3D90">
              <w:rPr>
                <w:rFonts w:asciiTheme="minorHAnsi" w:hAnsiTheme="minorHAnsi" w:cstheme="minorHAnsi"/>
                <w:b/>
                <w:bCs/>
                <w:sz w:val="18"/>
                <w:szCs w:val="12"/>
              </w:rPr>
              <w:t>Resource description</w:t>
            </w:r>
          </w:p>
        </w:tc>
        <w:tc>
          <w:tcPr>
            <w:tcW w:w="1525" w:type="dxa"/>
            <w:tcBorders>
              <w:top w:val="double" w:sz="6" w:space="0" w:color="000000"/>
              <w:left w:val="nil"/>
              <w:bottom w:val="double" w:sz="6" w:space="0" w:color="000000"/>
              <w:right w:val="nil"/>
            </w:tcBorders>
            <w:shd w:val="clear" w:color="auto" w:fill="BFBFBF" w:themeFill="background1" w:themeFillShade="BF"/>
            <w:vAlign w:val="center"/>
          </w:tcPr>
          <w:p w14:paraId="1CC54E7B" w14:textId="77777777" w:rsidR="0004441B" w:rsidRPr="00EF3D90" w:rsidRDefault="0004441B" w:rsidP="00C45486">
            <w:pPr>
              <w:spacing w:after="0" w:line="240" w:lineRule="auto"/>
              <w:rPr>
                <w:rFonts w:asciiTheme="minorHAnsi" w:hAnsiTheme="minorHAnsi" w:cstheme="minorHAnsi"/>
                <w:b/>
                <w:bCs/>
                <w:sz w:val="18"/>
                <w:szCs w:val="12"/>
              </w:rPr>
            </w:pPr>
            <w:r w:rsidRPr="00EF3D90">
              <w:rPr>
                <w:rFonts w:asciiTheme="minorHAnsi" w:hAnsiTheme="minorHAnsi" w:cstheme="minorHAnsi"/>
                <w:b/>
                <w:bCs/>
                <w:sz w:val="18"/>
                <w:szCs w:val="12"/>
              </w:rPr>
              <w:t>Website</w:t>
            </w:r>
          </w:p>
        </w:tc>
      </w:tr>
      <w:tr w:rsidR="0004441B" w:rsidRPr="00EF3D90" w14:paraId="2613141D" w14:textId="77777777" w:rsidTr="00C45486">
        <w:trPr>
          <w:trHeight w:val="20"/>
          <w:tblHeader/>
        </w:trPr>
        <w:tc>
          <w:tcPr>
            <w:tcW w:w="1350" w:type="dxa"/>
            <w:tcBorders>
              <w:top w:val="double" w:sz="6" w:space="0" w:color="000000"/>
              <w:left w:val="nil"/>
              <w:bottom w:val="nil"/>
              <w:right w:val="nil"/>
            </w:tcBorders>
            <w:shd w:val="clear" w:color="auto" w:fill="FFFFFF" w:themeFill="background1"/>
            <w:vAlign w:val="center"/>
          </w:tcPr>
          <w:p w14:paraId="086A2902" w14:textId="77777777" w:rsidR="0004441B" w:rsidRPr="00EF3D90" w:rsidRDefault="0004441B" w:rsidP="00C45486">
            <w:pPr>
              <w:spacing w:after="0" w:line="240" w:lineRule="auto"/>
              <w:rPr>
                <w:rFonts w:asciiTheme="minorHAnsi" w:hAnsiTheme="minorHAnsi" w:cstheme="minorHAnsi"/>
                <w:b/>
                <w:bCs/>
                <w:sz w:val="2"/>
                <w:szCs w:val="12"/>
              </w:rPr>
            </w:pPr>
          </w:p>
        </w:tc>
        <w:tc>
          <w:tcPr>
            <w:tcW w:w="6475" w:type="dxa"/>
            <w:gridSpan w:val="2"/>
            <w:tcBorders>
              <w:top w:val="double" w:sz="6" w:space="0" w:color="000000"/>
              <w:left w:val="nil"/>
              <w:bottom w:val="nil"/>
              <w:right w:val="nil"/>
            </w:tcBorders>
            <w:shd w:val="clear" w:color="auto" w:fill="FFFFFF" w:themeFill="background1"/>
            <w:vAlign w:val="center"/>
          </w:tcPr>
          <w:p w14:paraId="6BB3F35D" w14:textId="77777777" w:rsidR="0004441B" w:rsidRPr="00EF3D90" w:rsidRDefault="0004441B" w:rsidP="00C45486">
            <w:pPr>
              <w:spacing w:after="0" w:line="240" w:lineRule="auto"/>
              <w:rPr>
                <w:rFonts w:asciiTheme="minorHAnsi" w:hAnsiTheme="minorHAnsi" w:cstheme="minorHAnsi"/>
                <w:b/>
                <w:bCs/>
                <w:sz w:val="2"/>
                <w:szCs w:val="12"/>
              </w:rPr>
            </w:pPr>
          </w:p>
        </w:tc>
        <w:tc>
          <w:tcPr>
            <w:tcW w:w="1525" w:type="dxa"/>
            <w:tcBorders>
              <w:top w:val="double" w:sz="6" w:space="0" w:color="000000"/>
              <w:left w:val="nil"/>
              <w:bottom w:val="nil"/>
              <w:right w:val="nil"/>
            </w:tcBorders>
            <w:shd w:val="clear" w:color="auto" w:fill="FFFFFF" w:themeFill="background1"/>
            <w:vAlign w:val="center"/>
          </w:tcPr>
          <w:p w14:paraId="718C151E" w14:textId="77777777" w:rsidR="0004441B" w:rsidRPr="00EF3D90" w:rsidRDefault="0004441B" w:rsidP="00C45486">
            <w:pPr>
              <w:spacing w:after="0" w:line="240" w:lineRule="auto"/>
              <w:rPr>
                <w:rFonts w:asciiTheme="minorHAnsi" w:hAnsiTheme="minorHAnsi" w:cstheme="minorHAnsi"/>
                <w:b/>
                <w:bCs/>
                <w:sz w:val="2"/>
                <w:szCs w:val="12"/>
              </w:rPr>
            </w:pPr>
          </w:p>
        </w:tc>
      </w:tr>
      <w:tr w:rsidR="0004441B" w:rsidRPr="004B1680" w14:paraId="62F2A4A7" w14:textId="77777777" w:rsidTr="00C45486">
        <w:trPr>
          <w:trHeight w:val="144"/>
        </w:trPr>
        <w:tc>
          <w:tcPr>
            <w:tcW w:w="9350" w:type="dxa"/>
            <w:gridSpan w:val="4"/>
            <w:tcBorders>
              <w:top w:val="nil"/>
              <w:left w:val="nil"/>
              <w:bottom w:val="nil"/>
              <w:right w:val="nil"/>
            </w:tcBorders>
            <w:shd w:val="clear" w:color="auto" w:fill="D9D9D9" w:themeFill="background1" w:themeFillShade="D9"/>
            <w:vAlign w:val="center"/>
            <w:hideMark/>
          </w:tcPr>
          <w:p w14:paraId="44F76BE2" w14:textId="77777777" w:rsidR="0004441B" w:rsidRPr="00CE5FE6" w:rsidRDefault="0004441B" w:rsidP="00C45486">
            <w:pPr>
              <w:spacing w:after="0" w:line="240" w:lineRule="auto"/>
              <w:rPr>
                <w:rFonts w:asciiTheme="minorHAnsi" w:hAnsiTheme="minorHAnsi" w:cstheme="minorHAnsi"/>
                <w:b/>
                <w:bCs/>
                <w:sz w:val="16"/>
                <w:szCs w:val="12"/>
              </w:rPr>
            </w:pPr>
            <w:r w:rsidRPr="00CE5FE6">
              <w:rPr>
                <w:rFonts w:asciiTheme="minorHAnsi" w:hAnsiTheme="minorHAnsi" w:cstheme="minorHAnsi"/>
                <w:b/>
                <w:bCs/>
                <w:sz w:val="16"/>
                <w:szCs w:val="12"/>
              </w:rPr>
              <w:t xml:space="preserve">NATIONAL: Comprehensive Planning for Climate Change Resilience and Adaptation  </w:t>
            </w:r>
          </w:p>
        </w:tc>
      </w:tr>
      <w:tr w:rsidR="0004441B" w:rsidRPr="00352A37" w14:paraId="5B06CB69" w14:textId="77777777" w:rsidTr="00C45486">
        <w:trPr>
          <w:trHeight w:val="358"/>
        </w:trPr>
        <w:tc>
          <w:tcPr>
            <w:tcW w:w="1350" w:type="dxa"/>
            <w:tcBorders>
              <w:top w:val="nil"/>
              <w:left w:val="nil"/>
              <w:right w:val="nil"/>
            </w:tcBorders>
            <w:vAlign w:val="center"/>
            <w:hideMark/>
          </w:tcPr>
          <w:p w14:paraId="11A3758F" w14:textId="77777777" w:rsidR="0004441B" w:rsidRPr="00352A37" w:rsidRDefault="0004441B" w:rsidP="00C45486">
            <w:pPr>
              <w:spacing w:after="0" w:line="240" w:lineRule="auto"/>
              <w:rPr>
                <w:rFonts w:asciiTheme="minorHAnsi" w:hAnsiTheme="minorHAnsi" w:cstheme="minorHAnsi"/>
                <w:sz w:val="16"/>
                <w:szCs w:val="12"/>
              </w:rPr>
            </w:pPr>
            <w:r w:rsidRPr="00352A37">
              <w:rPr>
                <w:rFonts w:asciiTheme="minorHAnsi" w:hAnsiTheme="minorHAnsi" w:cstheme="minorHAnsi"/>
                <w:sz w:val="16"/>
                <w:szCs w:val="12"/>
              </w:rPr>
              <w:t>National Oceanic and Atmospheric Administration, US</w:t>
            </w:r>
          </w:p>
        </w:tc>
        <w:tc>
          <w:tcPr>
            <w:tcW w:w="8000" w:type="dxa"/>
            <w:gridSpan w:val="3"/>
            <w:tcBorders>
              <w:top w:val="nil"/>
              <w:left w:val="nil"/>
              <w:right w:val="nil"/>
            </w:tcBorders>
            <w:vAlign w:val="center"/>
            <w:hideMark/>
          </w:tcPr>
          <w:p w14:paraId="46E1AF16" w14:textId="069E5DB6" w:rsidR="0004441B" w:rsidRPr="005E5AF6" w:rsidRDefault="0004441B" w:rsidP="001C4FFC">
            <w:pPr>
              <w:spacing w:after="0" w:line="240" w:lineRule="auto"/>
              <w:rPr>
                <w:rFonts w:asciiTheme="minorHAnsi" w:hAnsiTheme="minorHAnsi" w:cstheme="minorHAnsi"/>
                <w:sz w:val="16"/>
                <w:szCs w:val="12"/>
              </w:rPr>
            </w:pPr>
            <w:r w:rsidRPr="005E5AF6">
              <w:rPr>
                <w:rFonts w:asciiTheme="minorHAnsi" w:hAnsiTheme="minorHAnsi" w:cstheme="minorHAnsi"/>
                <w:sz w:val="16"/>
                <w:szCs w:val="12"/>
              </w:rPr>
              <w:t>1) A comprehensive, nationwide,</w:t>
            </w:r>
            <w:r w:rsidRPr="005E5AF6">
              <w:rPr>
                <w:rFonts w:asciiTheme="minorHAnsi" w:hAnsiTheme="minorHAnsi" w:cstheme="minorHAnsi"/>
                <w:bCs/>
                <w:sz w:val="16"/>
                <w:szCs w:val="12"/>
              </w:rPr>
              <w:t xml:space="preserve"> online climate toolkit</w:t>
            </w:r>
            <w:r w:rsidRPr="005E5AF6">
              <w:rPr>
                <w:rFonts w:asciiTheme="minorHAnsi" w:hAnsiTheme="minorHAnsi" w:cstheme="minorHAnsi"/>
                <w:sz w:val="16"/>
                <w:szCs w:val="12"/>
              </w:rPr>
              <w:t xml:space="preserve"> to help communities a) explore hazards; b) assess vulnerability and risks; c) investigate options to reduce risks and protect assets; d) prioritize and plan; e) take actions to build resilience. </w:t>
            </w:r>
            <w:r w:rsidRPr="00352A37">
              <w:rPr>
                <w:rFonts w:asciiTheme="minorHAnsi" w:hAnsiTheme="minorHAnsi" w:cstheme="minorHAnsi"/>
                <w:sz w:val="16"/>
                <w:szCs w:val="12"/>
              </w:rPr>
              <w:t>At this site</w:t>
            </w:r>
            <w:r>
              <w:rPr>
                <w:rFonts w:asciiTheme="minorHAnsi" w:hAnsiTheme="minorHAnsi" w:cstheme="minorHAnsi"/>
                <w:sz w:val="16"/>
                <w:szCs w:val="12"/>
              </w:rPr>
              <w:t>:</w:t>
            </w:r>
            <w:r w:rsidRPr="00352A37">
              <w:rPr>
                <w:rFonts w:asciiTheme="minorHAnsi" w:hAnsiTheme="minorHAnsi" w:cstheme="minorHAnsi"/>
                <w:sz w:val="16"/>
                <w:szCs w:val="12"/>
              </w:rPr>
              <w:t xml:space="preserve"> </w:t>
            </w:r>
            <w:r>
              <w:rPr>
                <w:rFonts w:asciiTheme="minorHAnsi" w:hAnsiTheme="minorHAnsi" w:cstheme="minorHAnsi"/>
                <w:sz w:val="16"/>
                <w:szCs w:val="12"/>
              </w:rPr>
              <w:t>find</w:t>
            </w:r>
            <w:r w:rsidRPr="00352A37">
              <w:rPr>
                <w:rFonts w:asciiTheme="minorHAnsi" w:hAnsiTheme="minorHAnsi" w:cstheme="minorHAnsi"/>
                <w:sz w:val="16"/>
                <w:szCs w:val="12"/>
              </w:rPr>
              <w:t xml:space="preserve"> climate projections for every </w:t>
            </w:r>
            <w:r>
              <w:rPr>
                <w:rFonts w:asciiTheme="minorHAnsi" w:hAnsiTheme="minorHAnsi" w:cstheme="minorHAnsi"/>
                <w:sz w:val="16"/>
                <w:szCs w:val="12"/>
              </w:rPr>
              <w:t>U.S. county</w:t>
            </w:r>
            <w:r w:rsidRPr="00352A37">
              <w:rPr>
                <w:rFonts w:asciiTheme="minorHAnsi" w:hAnsiTheme="minorHAnsi" w:cstheme="minorHAnsi"/>
                <w:sz w:val="16"/>
                <w:szCs w:val="12"/>
              </w:rPr>
              <w:t>, funding opportunities to plan for climate impacts and training options.</w:t>
            </w:r>
          </w:p>
        </w:tc>
      </w:tr>
      <w:tr w:rsidR="0004441B" w:rsidRPr="00352A37" w14:paraId="6331F20B" w14:textId="77777777" w:rsidTr="00C45486">
        <w:trPr>
          <w:trHeight w:val="321"/>
        </w:trPr>
        <w:tc>
          <w:tcPr>
            <w:tcW w:w="1350" w:type="dxa"/>
            <w:vMerge w:val="restart"/>
            <w:tcBorders>
              <w:left w:val="nil"/>
              <w:right w:val="nil"/>
            </w:tcBorders>
            <w:vAlign w:val="center"/>
            <w:hideMark/>
          </w:tcPr>
          <w:p w14:paraId="2EB674FB" w14:textId="77777777" w:rsidR="0004441B" w:rsidRPr="00352A37" w:rsidRDefault="0004441B" w:rsidP="00C45486">
            <w:pPr>
              <w:spacing w:after="0" w:line="240" w:lineRule="auto"/>
              <w:rPr>
                <w:rFonts w:asciiTheme="minorHAnsi" w:hAnsiTheme="minorHAnsi" w:cstheme="minorHAnsi"/>
                <w:sz w:val="16"/>
                <w:szCs w:val="12"/>
              </w:rPr>
            </w:pPr>
            <w:r w:rsidRPr="00352A37">
              <w:rPr>
                <w:rFonts w:asciiTheme="minorHAnsi" w:hAnsiTheme="minorHAnsi" w:cstheme="minorHAnsi"/>
                <w:sz w:val="16"/>
                <w:szCs w:val="12"/>
              </w:rPr>
              <w:t>National League of Cities, Climate for Health &amp; many other partner organizations</w:t>
            </w:r>
          </w:p>
        </w:tc>
        <w:tc>
          <w:tcPr>
            <w:tcW w:w="8000" w:type="dxa"/>
            <w:gridSpan w:val="3"/>
            <w:tcBorders>
              <w:left w:val="nil"/>
              <w:right w:val="nil"/>
            </w:tcBorders>
            <w:vAlign w:val="center"/>
            <w:hideMark/>
          </w:tcPr>
          <w:p w14:paraId="28B28200" w14:textId="77777777" w:rsidR="0004441B" w:rsidRPr="005E5AF6" w:rsidRDefault="0004441B" w:rsidP="00C45486">
            <w:pPr>
              <w:spacing w:after="0" w:line="240" w:lineRule="auto"/>
              <w:rPr>
                <w:rFonts w:asciiTheme="minorHAnsi" w:hAnsiTheme="minorHAnsi" w:cstheme="minorHAnsi"/>
                <w:sz w:val="16"/>
                <w:szCs w:val="12"/>
              </w:rPr>
            </w:pPr>
            <w:r w:rsidRPr="005E5AF6">
              <w:rPr>
                <w:rFonts w:asciiTheme="minorHAnsi" w:hAnsiTheme="minorHAnsi" w:cstheme="minorHAnsi"/>
                <w:bCs/>
                <w:sz w:val="16"/>
                <w:szCs w:val="12"/>
              </w:rPr>
              <w:t>2) Moving Forward: A Guide to Building Momentum on Climate Solutions in Your Community.</w:t>
            </w:r>
            <w:r w:rsidRPr="005E5AF6">
              <w:rPr>
                <w:rFonts w:asciiTheme="minorHAnsi" w:hAnsiTheme="minorHAnsi" w:cstheme="minorHAnsi"/>
                <w:sz w:val="16"/>
                <w:szCs w:val="12"/>
              </w:rPr>
              <w:t xml:space="preserve"> A guide for civic leaders in smaller and mid-size communities who want to lead on climate and sustainability but may lack full-time sustainability staff. Provides resources and ideas to embed local climate solutions into planning and management activities, to achieve benefits with little or no additional costs. Create healthier communities, protect vulnerable residents, save money by reducing waste, spur economic development, build property values, improve public safety and restore natural assets. Engage residents using clear, positive, inclusive </w:t>
            </w:r>
            <w:r>
              <w:rPr>
                <w:rFonts w:asciiTheme="minorHAnsi" w:hAnsiTheme="minorHAnsi" w:cstheme="minorHAnsi"/>
                <w:sz w:val="16"/>
                <w:szCs w:val="12"/>
              </w:rPr>
              <w:t>and</w:t>
            </w:r>
            <w:r w:rsidRPr="005E5AF6">
              <w:rPr>
                <w:rFonts w:asciiTheme="minorHAnsi" w:hAnsiTheme="minorHAnsi" w:cstheme="minorHAnsi"/>
                <w:sz w:val="16"/>
                <w:szCs w:val="12"/>
              </w:rPr>
              <w:t xml:space="preserve"> relevant messages.</w:t>
            </w:r>
          </w:p>
        </w:tc>
      </w:tr>
      <w:tr w:rsidR="0004441B" w:rsidRPr="00352A37" w14:paraId="046B4B5B" w14:textId="77777777" w:rsidTr="00C45486">
        <w:trPr>
          <w:trHeight w:val="159"/>
        </w:trPr>
        <w:tc>
          <w:tcPr>
            <w:tcW w:w="1350" w:type="dxa"/>
            <w:vMerge/>
            <w:tcBorders>
              <w:left w:val="nil"/>
              <w:right w:val="nil"/>
            </w:tcBorders>
            <w:vAlign w:val="center"/>
            <w:hideMark/>
          </w:tcPr>
          <w:p w14:paraId="0E1F8B1B" w14:textId="77777777" w:rsidR="0004441B" w:rsidRPr="00352A37" w:rsidRDefault="0004441B" w:rsidP="00C45486">
            <w:pPr>
              <w:spacing w:after="0" w:line="240" w:lineRule="auto"/>
              <w:rPr>
                <w:rFonts w:asciiTheme="minorHAnsi" w:hAnsiTheme="minorHAnsi" w:cstheme="minorHAnsi"/>
                <w:sz w:val="16"/>
                <w:szCs w:val="12"/>
              </w:rPr>
            </w:pPr>
          </w:p>
        </w:tc>
        <w:tc>
          <w:tcPr>
            <w:tcW w:w="8000" w:type="dxa"/>
            <w:gridSpan w:val="3"/>
            <w:tcBorders>
              <w:left w:val="nil"/>
              <w:right w:val="nil"/>
            </w:tcBorders>
            <w:noWrap/>
            <w:vAlign w:val="center"/>
            <w:hideMark/>
          </w:tcPr>
          <w:p w14:paraId="6B284EFE" w14:textId="77777777" w:rsidR="0004441B" w:rsidRPr="005E5AF6" w:rsidRDefault="0004441B" w:rsidP="00C45486">
            <w:pPr>
              <w:spacing w:after="0" w:line="240" w:lineRule="auto"/>
              <w:rPr>
                <w:rFonts w:asciiTheme="minorHAnsi" w:hAnsiTheme="minorHAnsi" w:cstheme="minorHAnsi"/>
                <w:sz w:val="16"/>
                <w:szCs w:val="12"/>
              </w:rPr>
            </w:pPr>
            <w:r w:rsidRPr="005E5AF6">
              <w:rPr>
                <w:rFonts w:asciiTheme="minorHAnsi" w:hAnsiTheme="minorHAnsi" w:cstheme="minorHAnsi"/>
                <w:sz w:val="16"/>
                <w:szCs w:val="12"/>
              </w:rPr>
              <w:t xml:space="preserve">3) </w:t>
            </w:r>
            <w:r w:rsidRPr="005E5AF6">
              <w:rPr>
                <w:rFonts w:asciiTheme="minorHAnsi" w:hAnsiTheme="minorHAnsi" w:cstheme="minorHAnsi"/>
                <w:bCs/>
                <w:sz w:val="16"/>
                <w:szCs w:val="12"/>
              </w:rPr>
              <w:t>Local Actions to Mitigate and Build Resilience to Climate Change:</w:t>
            </w:r>
            <w:r w:rsidRPr="005E5AF6">
              <w:rPr>
                <w:rFonts w:asciiTheme="minorHAnsi" w:hAnsiTheme="minorHAnsi" w:cstheme="minorHAnsi"/>
                <w:sz w:val="16"/>
                <w:szCs w:val="12"/>
              </w:rPr>
              <w:t xml:space="preserve"> A list of some of the many steps you can take locally to prepare your community, help mitigate impacts, and build a cleaner future for your residents.</w:t>
            </w:r>
          </w:p>
        </w:tc>
      </w:tr>
      <w:tr w:rsidR="0004441B" w:rsidRPr="00352A37" w14:paraId="47408C79" w14:textId="77777777" w:rsidTr="00C45486">
        <w:trPr>
          <w:trHeight w:val="159"/>
        </w:trPr>
        <w:tc>
          <w:tcPr>
            <w:tcW w:w="1350" w:type="dxa"/>
            <w:vMerge/>
            <w:tcBorders>
              <w:left w:val="nil"/>
              <w:right w:val="nil"/>
            </w:tcBorders>
            <w:vAlign w:val="center"/>
            <w:hideMark/>
          </w:tcPr>
          <w:p w14:paraId="233696E3" w14:textId="77777777" w:rsidR="0004441B" w:rsidRPr="00352A37" w:rsidRDefault="0004441B" w:rsidP="00C45486">
            <w:pPr>
              <w:spacing w:after="0" w:line="240" w:lineRule="auto"/>
              <w:rPr>
                <w:rFonts w:asciiTheme="minorHAnsi" w:hAnsiTheme="minorHAnsi" w:cstheme="minorHAnsi"/>
                <w:sz w:val="16"/>
                <w:szCs w:val="12"/>
              </w:rPr>
            </w:pPr>
          </w:p>
        </w:tc>
        <w:tc>
          <w:tcPr>
            <w:tcW w:w="8000" w:type="dxa"/>
            <w:gridSpan w:val="3"/>
            <w:tcBorders>
              <w:left w:val="nil"/>
              <w:right w:val="nil"/>
            </w:tcBorders>
            <w:vAlign w:val="center"/>
            <w:hideMark/>
          </w:tcPr>
          <w:p w14:paraId="0047381E" w14:textId="77777777" w:rsidR="0004441B" w:rsidRPr="005E5AF6" w:rsidRDefault="0004441B" w:rsidP="00C45486">
            <w:pPr>
              <w:spacing w:after="0" w:line="240" w:lineRule="auto"/>
              <w:rPr>
                <w:rFonts w:asciiTheme="minorHAnsi" w:hAnsiTheme="minorHAnsi" w:cstheme="minorHAnsi"/>
                <w:sz w:val="16"/>
                <w:szCs w:val="12"/>
              </w:rPr>
            </w:pPr>
            <w:r w:rsidRPr="005E5AF6">
              <w:rPr>
                <w:rFonts w:asciiTheme="minorHAnsi" w:hAnsiTheme="minorHAnsi" w:cstheme="minorHAnsi"/>
                <w:bCs/>
                <w:sz w:val="16"/>
                <w:szCs w:val="12"/>
              </w:rPr>
              <w:t xml:space="preserve">4) </w:t>
            </w:r>
            <w:r w:rsidRPr="005E5AF6">
              <w:rPr>
                <w:rFonts w:asciiTheme="minorHAnsi" w:hAnsiTheme="minorHAnsi" w:cstheme="minorHAnsi"/>
                <w:sz w:val="16"/>
                <w:szCs w:val="12"/>
              </w:rPr>
              <w:t>Additional resources from National League of Cities and ecoAmerica are available</w:t>
            </w:r>
            <w:r>
              <w:rPr>
                <w:rFonts w:asciiTheme="minorHAnsi" w:hAnsiTheme="minorHAnsi" w:cstheme="minorHAnsi"/>
                <w:sz w:val="16"/>
                <w:szCs w:val="12"/>
              </w:rPr>
              <w:t>.</w:t>
            </w:r>
            <w:r w:rsidRPr="005E5AF6">
              <w:rPr>
                <w:rFonts w:asciiTheme="minorHAnsi" w:hAnsiTheme="minorHAnsi" w:cstheme="minorHAnsi"/>
                <w:sz w:val="16"/>
                <w:szCs w:val="12"/>
              </w:rPr>
              <w:t xml:space="preserve"> </w:t>
            </w:r>
          </w:p>
        </w:tc>
      </w:tr>
      <w:tr w:rsidR="0004441B" w:rsidRPr="004B1680" w14:paraId="122B9C53" w14:textId="77777777" w:rsidTr="00C45486">
        <w:trPr>
          <w:trHeight w:val="456"/>
        </w:trPr>
        <w:tc>
          <w:tcPr>
            <w:tcW w:w="1350" w:type="dxa"/>
            <w:vMerge w:val="restart"/>
            <w:tcBorders>
              <w:left w:val="nil"/>
              <w:right w:val="nil"/>
            </w:tcBorders>
            <w:vAlign w:val="center"/>
            <w:hideMark/>
          </w:tcPr>
          <w:p w14:paraId="1259D2EE" w14:textId="77777777" w:rsidR="0004441B" w:rsidRPr="00CE5FE6" w:rsidRDefault="0004441B" w:rsidP="00C45486">
            <w:pPr>
              <w:spacing w:after="0" w:line="240" w:lineRule="auto"/>
              <w:rPr>
                <w:rFonts w:asciiTheme="minorHAnsi" w:hAnsiTheme="minorHAnsi" w:cstheme="minorHAnsi"/>
                <w:sz w:val="16"/>
                <w:szCs w:val="12"/>
              </w:rPr>
            </w:pPr>
            <w:r w:rsidRPr="00CE5FE6">
              <w:rPr>
                <w:rFonts w:asciiTheme="minorHAnsi" w:hAnsiTheme="minorHAnsi" w:cstheme="minorHAnsi"/>
                <w:sz w:val="16"/>
                <w:szCs w:val="12"/>
              </w:rPr>
              <w:t>Geos Institute's Climate Ready Communities</w:t>
            </w:r>
          </w:p>
        </w:tc>
        <w:tc>
          <w:tcPr>
            <w:tcW w:w="8000" w:type="dxa"/>
            <w:gridSpan w:val="3"/>
            <w:tcBorders>
              <w:left w:val="nil"/>
              <w:right w:val="nil"/>
            </w:tcBorders>
            <w:vAlign w:val="center"/>
            <w:hideMark/>
          </w:tcPr>
          <w:p w14:paraId="1AFDB594" w14:textId="77777777" w:rsidR="0004441B" w:rsidRPr="005E5AF6" w:rsidRDefault="0004441B" w:rsidP="00C45486">
            <w:pPr>
              <w:spacing w:after="0" w:line="240" w:lineRule="auto"/>
              <w:rPr>
                <w:rFonts w:asciiTheme="minorHAnsi" w:hAnsiTheme="minorHAnsi" w:cstheme="minorHAnsi"/>
                <w:sz w:val="12"/>
                <w:szCs w:val="12"/>
                <w:u w:val="single"/>
              </w:rPr>
            </w:pPr>
            <w:r w:rsidRPr="005E5AF6">
              <w:rPr>
                <w:rFonts w:asciiTheme="minorHAnsi" w:hAnsiTheme="minorHAnsi" w:cstheme="minorHAnsi"/>
                <w:sz w:val="16"/>
                <w:szCs w:val="12"/>
              </w:rPr>
              <w:t xml:space="preserve">5) </w:t>
            </w:r>
            <w:r w:rsidRPr="00CE5FE6">
              <w:rPr>
                <w:rFonts w:asciiTheme="minorHAnsi" w:hAnsiTheme="minorHAnsi" w:cstheme="minorHAnsi"/>
                <w:sz w:val="16"/>
                <w:szCs w:val="12"/>
              </w:rPr>
              <w:t xml:space="preserve">The Geos institute </w:t>
            </w:r>
            <w:r>
              <w:rPr>
                <w:rFonts w:asciiTheme="minorHAnsi" w:hAnsiTheme="minorHAnsi" w:cstheme="minorHAnsi"/>
                <w:sz w:val="16"/>
                <w:szCs w:val="12"/>
              </w:rPr>
              <w:t>helps</w:t>
            </w:r>
            <w:r w:rsidRPr="00CE5FE6">
              <w:rPr>
                <w:rFonts w:asciiTheme="minorHAnsi" w:hAnsiTheme="minorHAnsi" w:cstheme="minorHAnsi"/>
                <w:sz w:val="16"/>
                <w:szCs w:val="12"/>
              </w:rPr>
              <w:t xml:space="preserve"> small to mid-sized communities plan for and build climate resilience.  </w:t>
            </w:r>
            <w:r w:rsidRPr="00CE5FE6">
              <w:rPr>
                <w:rFonts w:asciiTheme="minorHAnsi" w:hAnsiTheme="minorHAnsi" w:cstheme="minorHAnsi"/>
                <w:b/>
                <w:bCs/>
                <w:sz w:val="16"/>
                <w:szCs w:val="12"/>
              </w:rPr>
              <w:t>Climate Ready Communities</w:t>
            </w:r>
            <w:r w:rsidRPr="00CE5FE6">
              <w:rPr>
                <w:rFonts w:asciiTheme="minorHAnsi" w:hAnsiTheme="minorHAnsi" w:cstheme="minorHAnsi"/>
                <w:sz w:val="16"/>
                <w:szCs w:val="12"/>
              </w:rPr>
              <w:t xml:space="preserve"> is an affordable "assisted do-it-yourself" progr</w:t>
            </w:r>
            <w:r>
              <w:rPr>
                <w:rFonts w:asciiTheme="minorHAnsi" w:hAnsiTheme="minorHAnsi" w:cstheme="minorHAnsi"/>
                <w:sz w:val="16"/>
                <w:szCs w:val="12"/>
              </w:rPr>
              <w:t xml:space="preserve">am, which </w:t>
            </w:r>
            <w:proofErr w:type="gramStart"/>
            <w:r>
              <w:rPr>
                <w:rFonts w:asciiTheme="minorHAnsi" w:hAnsiTheme="minorHAnsi" w:cstheme="minorHAnsi"/>
                <w:sz w:val="16"/>
                <w:szCs w:val="12"/>
              </w:rPr>
              <w:t>includes:</w:t>
            </w:r>
            <w:proofErr w:type="gramEnd"/>
            <w:r>
              <w:rPr>
                <w:rFonts w:asciiTheme="minorHAnsi" w:hAnsiTheme="minorHAnsi" w:cstheme="minorHAnsi"/>
                <w:sz w:val="16"/>
                <w:szCs w:val="12"/>
              </w:rPr>
              <w:t xml:space="preserve"> a) A free, </w:t>
            </w:r>
            <w:r w:rsidRPr="00CE5FE6">
              <w:rPr>
                <w:rFonts w:asciiTheme="minorHAnsi" w:hAnsiTheme="minorHAnsi" w:cstheme="minorHAnsi"/>
                <w:sz w:val="16"/>
                <w:szCs w:val="12"/>
              </w:rPr>
              <w:t xml:space="preserve">downloadable, comprehensive </w:t>
            </w:r>
            <w:r w:rsidRPr="00CE5FE6">
              <w:rPr>
                <w:rFonts w:asciiTheme="minorHAnsi" w:hAnsiTheme="minorHAnsi" w:cstheme="minorHAnsi"/>
                <w:b/>
                <w:bCs/>
                <w:sz w:val="16"/>
                <w:szCs w:val="12"/>
              </w:rPr>
              <w:t>Practical Guide to Building Climate Resilience</w:t>
            </w:r>
            <w:r>
              <w:rPr>
                <w:rFonts w:asciiTheme="minorHAnsi" w:hAnsiTheme="minorHAnsi" w:cstheme="minorHAnsi"/>
                <w:sz w:val="16"/>
                <w:szCs w:val="12"/>
              </w:rPr>
              <w:t>; b) Annual s</w:t>
            </w:r>
            <w:r w:rsidRPr="00CE5FE6">
              <w:rPr>
                <w:rFonts w:asciiTheme="minorHAnsi" w:hAnsiTheme="minorHAnsi" w:cstheme="minorHAnsi"/>
                <w:sz w:val="16"/>
                <w:szCs w:val="12"/>
              </w:rPr>
              <w:t xml:space="preserve">upport for assistance utilizing the Guide; </w:t>
            </w:r>
            <w:r>
              <w:rPr>
                <w:rFonts w:asciiTheme="minorHAnsi" w:hAnsiTheme="minorHAnsi" w:cstheme="minorHAnsi"/>
                <w:sz w:val="16"/>
                <w:szCs w:val="12"/>
              </w:rPr>
              <w:t>c</w:t>
            </w:r>
            <w:r w:rsidRPr="00CE5FE6">
              <w:rPr>
                <w:rFonts w:asciiTheme="minorHAnsi" w:hAnsiTheme="minorHAnsi" w:cstheme="minorHAnsi"/>
                <w:sz w:val="16"/>
                <w:szCs w:val="12"/>
              </w:rPr>
              <w:t>) Other services</w:t>
            </w:r>
          </w:p>
        </w:tc>
      </w:tr>
      <w:tr w:rsidR="0004441B" w:rsidRPr="004B1680" w14:paraId="645516CA" w14:textId="77777777" w:rsidTr="00C45486">
        <w:trPr>
          <w:trHeight w:val="386"/>
        </w:trPr>
        <w:tc>
          <w:tcPr>
            <w:tcW w:w="1350" w:type="dxa"/>
            <w:vMerge/>
            <w:tcBorders>
              <w:left w:val="nil"/>
              <w:right w:val="nil"/>
            </w:tcBorders>
            <w:vAlign w:val="center"/>
            <w:hideMark/>
          </w:tcPr>
          <w:p w14:paraId="2E18E06A" w14:textId="77777777" w:rsidR="0004441B" w:rsidRPr="00CE5FE6" w:rsidRDefault="0004441B" w:rsidP="00C45486">
            <w:pPr>
              <w:spacing w:after="0" w:line="240" w:lineRule="auto"/>
              <w:rPr>
                <w:rFonts w:asciiTheme="minorHAnsi" w:hAnsiTheme="minorHAnsi" w:cstheme="minorHAnsi"/>
                <w:sz w:val="16"/>
                <w:szCs w:val="12"/>
              </w:rPr>
            </w:pPr>
          </w:p>
        </w:tc>
        <w:tc>
          <w:tcPr>
            <w:tcW w:w="8000" w:type="dxa"/>
            <w:gridSpan w:val="3"/>
            <w:tcBorders>
              <w:left w:val="nil"/>
              <w:right w:val="nil"/>
            </w:tcBorders>
            <w:vAlign w:val="center"/>
            <w:hideMark/>
          </w:tcPr>
          <w:p w14:paraId="0B660832" w14:textId="77777777" w:rsidR="0004441B" w:rsidRPr="005E5AF6" w:rsidRDefault="0004441B" w:rsidP="00C45486">
            <w:pPr>
              <w:spacing w:after="0" w:line="240" w:lineRule="auto"/>
              <w:rPr>
                <w:rFonts w:asciiTheme="minorHAnsi" w:hAnsiTheme="minorHAnsi" w:cstheme="minorHAnsi"/>
                <w:sz w:val="12"/>
                <w:szCs w:val="12"/>
                <w:u w:val="single"/>
              </w:rPr>
            </w:pPr>
            <w:r w:rsidRPr="005E5AF6">
              <w:rPr>
                <w:rFonts w:asciiTheme="minorHAnsi" w:hAnsiTheme="minorHAnsi" w:cstheme="minorHAnsi"/>
                <w:sz w:val="16"/>
                <w:szCs w:val="12"/>
              </w:rPr>
              <w:t xml:space="preserve">6) </w:t>
            </w:r>
            <w:r w:rsidRPr="00CE5FE6">
              <w:rPr>
                <w:rFonts w:asciiTheme="minorHAnsi" w:hAnsiTheme="minorHAnsi" w:cstheme="minorHAnsi"/>
                <w:sz w:val="16"/>
                <w:szCs w:val="12"/>
              </w:rPr>
              <w:t xml:space="preserve">Geos' </w:t>
            </w:r>
            <w:r w:rsidRPr="00CE5FE6">
              <w:rPr>
                <w:rFonts w:asciiTheme="minorHAnsi" w:hAnsiTheme="minorHAnsi" w:cstheme="minorHAnsi"/>
                <w:b/>
                <w:bCs/>
                <w:sz w:val="16"/>
                <w:szCs w:val="12"/>
              </w:rPr>
              <w:t>Climate Wise Initiative</w:t>
            </w:r>
            <w:r>
              <w:rPr>
                <w:rFonts w:asciiTheme="minorHAnsi" w:hAnsiTheme="minorHAnsi" w:cstheme="minorHAnsi"/>
                <w:sz w:val="16"/>
                <w:szCs w:val="12"/>
              </w:rPr>
              <w:t xml:space="preserve">: The </w:t>
            </w:r>
            <w:r w:rsidRPr="00CE5FE6">
              <w:rPr>
                <w:rFonts w:asciiTheme="minorHAnsi" w:hAnsiTheme="minorHAnsi" w:cstheme="minorHAnsi"/>
                <w:sz w:val="16"/>
                <w:szCs w:val="12"/>
              </w:rPr>
              <w:t>Geos team supports community leaders in understanding likely future conditions</w:t>
            </w:r>
            <w:r>
              <w:rPr>
                <w:rFonts w:asciiTheme="minorHAnsi" w:hAnsiTheme="minorHAnsi" w:cstheme="minorHAnsi"/>
                <w:sz w:val="16"/>
                <w:szCs w:val="12"/>
              </w:rPr>
              <w:t xml:space="preserve">, </w:t>
            </w:r>
            <w:r w:rsidRPr="00CE5FE6">
              <w:rPr>
                <w:rFonts w:asciiTheme="minorHAnsi" w:hAnsiTheme="minorHAnsi" w:cstheme="minorHAnsi"/>
                <w:sz w:val="16"/>
                <w:szCs w:val="12"/>
              </w:rPr>
              <w:t xml:space="preserve">building resilience in ways that are effective and beneficial over the </w:t>
            </w:r>
            <w:r>
              <w:rPr>
                <w:rFonts w:asciiTheme="minorHAnsi" w:hAnsiTheme="minorHAnsi" w:cstheme="minorHAnsi"/>
                <w:sz w:val="16"/>
                <w:szCs w:val="12"/>
              </w:rPr>
              <w:t>long-term for people and nature,</w:t>
            </w:r>
            <w:r w:rsidRPr="00CE5FE6">
              <w:rPr>
                <w:rFonts w:asciiTheme="minorHAnsi" w:hAnsiTheme="minorHAnsi" w:cstheme="minorHAnsi"/>
                <w:sz w:val="16"/>
                <w:szCs w:val="12"/>
              </w:rPr>
              <w:t xml:space="preserve"> and developing locally appropriate solutions.</w:t>
            </w:r>
          </w:p>
        </w:tc>
      </w:tr>
      <w:tr w:rsidR="0004441B" w:rsidRPr="004B1680" w14:paraId="1CB6F41A" w14:textId="77777777" w:rsidTr="00C45486">
        <w:trPr>
          <w:trHeight w:val="366"/>
        </w:trPr>
        <w:tc>
          <w:tcPr>
            <w:tcW w:w="1350" w:type="dxa"/>
            <w:tcBorders>
              <w:left w:val="nil"/>
              <w:right w:val="nil"/>
            </w:tcBorders>
            <w:vAlign w:val="center"/>
            <w:hideMark/>
          </w:tcPr>
          <w:p w14:paraId="2F583F2A" w14:textId="77777777" w:rsidR="0004441B" w:rsidRPr="00CE5FE6" w:rsidRDefault="0004441B" w:rsidP="00C45486">
            <w:pPr>
              <w:spacing w:after="0" w:line="240" w:lineRule="auto"/>
              <w:rPr>
                <w:rFonts w:asciiTheme="minorHAnsi" w:hAnsiTheme="minorHAnsi" w:cstheme="minorHAnsi"/>
                <w:sz w:val="16"/>
                <w:szCs w:val="12"/>
              </w:rPr>
            </w:pPr>
            <w:r w:rsidRPr="00CE5FE6">
              <w:rPr>
                <w:rFonts w:asciiTheme="minorHAnsi" w:hAnsiTheme="minorHAnsi" w:cstheme="minorHAnsi"/>
                <w:sz w:val="16"/>
                <w:szCs w:val="12"/>
              </w:rPr>
              <w:t>Geos Institute's Working Waters</w:t>
            </w:r>
          </w:p>
        </w:tc>
        <w:tc>
          <w:tcPr>
            <w:tcW w:w="8000" w:type="dxa"/>
            <w:gridSpan w:val="3"/>
            <w:tcBorders>
              <w:left w:val="nil"/>
              <w:right w:val="nil"/>
            </w:tcBorders>
            <w:vAlign w:val="center"/>
            <w:hideMark/>
          </w:tcPr>
          <w:p w14:paraId="677C0ACB" w14:textId="77777777" w:rsidR="0004441B" w:rsidRPr="005E5AF6" w:rsidRDefault="0004441B" w:rsidP="00C45486">
            <w:pPr>
              <w:spacing w:after="0" w:line="240" w:lineRule="auto"/>
              <w:rPr>
                <w:rFonts w:asciiTheme="minorHAnsi" w:hAnsiTheme="minorHAnsi" w:cstheme="minorHAnsi"/>
                <w:sz w:val="12"/>
                <w:szCs w:val="12"/>
                <w:u w:val="single"/>
              </w:rPr>
            </w:pPr>
            <w:r w:rsidRPr="005E5AF6">
              <w:rPr>
                <w:rFonts w:asciiTheme="minorHAnsi" w:hAnsiTheme="minorHAnsi" w:cstheme="minorHAnsi"/>
                <w:bCs/>
                <w:sz w:val="16"/>
                <w:szCs w:val="12"/>
              </w:rPr>
              <w:t xml:space="preserve">7) </w:t>
            </w:r>
            <w:r w:rsidRPr="00CE5FE6">
              <w:rPr>
                <w:rFonts w:asciiTheme="minorHAnsi" w:hAnsiTheme="minorHAnsi" w:cstheme="minorHAnsi"/>
                <w:b/>
                <w:bCs/>
                <w:sz w:val="16"/>
                <w:szCs w:val="12"/>
              </w:rPr>
              <w:t>Working Waters</w:t>
            </w:r>
            <w:r>
              <w:rPr>
                <w:rFonts w:asciiTheme="minorHAnsi" w:hAnsiTheme="minorHAnsi" w:cstheme="minorHAnsi"/>
                <w:sz w:val="16"/>
                <w:szCs w:val="12"/>
              </w:rPr>
              <w:t>: A</w:t>
            </w:r>
            <w:r w:rsidRPr="00CE5FE6">
              <w:rPr>
                <w:rFonts w:asciiTheme="minorHAnsi" w:hAnsiTheme="minorHAnsi" w:cstheme="minorHAnsi"/>
                <w:sz w:val="16"/>
                <w:szCs w:val="12"/>
              </w:rPr>
              <w:t xml:space="preserve"> science-based initiative </w:t>
            </w:r>
            <w:r>
              <w:rPr>
                <w:rFonts w:asciiTheme="minorHAnsi" w:hAnsiTheme="minorHAnsi" w:cstheme="minorHAnsi"/>
                <w:sz w:val="16"/>
                <w:szCs w:val="12"/>
              </w:rPr>
              <w:t>to ensure</w:t>
            </w:r>
            <w:r w:rsidRPr="00CE5FE6">
              <w:rPr>
                <w:rFonts w:asciiTheme="minorHAnsi" w:hAnsiTheme="minorHAnsi" w:cstheme="minorHAnsi"/>
                <w:sz w:val="16"/>
                <w:szCs w:val="12"/>
              </w:rPr>
              <w:t xml:space="preserve"> safe water for ecosystems</w:t>
            </w:r>
            <w:r>
              <w:rPr>
                <w:rFonts w:asciiTheme="minorHAnsi" w:hAnsiTheme="minorHAnsi" w:cstheme="minorHAnsi"/>
                <w:sz w:val="16"/>
                <w:szCs w:val="12"/>
              </w:rPr>
              <w:t>, including people</w:t>
            </w:r>
            <w:r w:rsidRPr="00CE5FE6">
              <w:rPr>
                <w:rFonts w:asciiTheme="minorHAnsi" w:hAnsiTheme="minorHAnsi" w:cstheme="minorHAnsi"/>
                <w:sz w:val="16"/>
                <w:szCs w:val="12"/>
              </w:rPr>
              <w:t xml:space="preserve">. </w:t>
            </w:r>
            <w:r>
              <w:rPr>
                <w:rFonts w:asciiTheme="minorHAnsi" w:hAnsiTheme="minorHAnsi" w:cstheme="minorHAnsi"/>
                <w:sz w:val="16"/>
                <w:szCs w:val="12"/>
              </w:rPr>
              <w:t>Helps</w:t>
            </w:r>
            <w:r w:rsidRPr="00CE5FE6">
              <w:rPr>
                <w:rFonts w:asciiTheme="minorHAnsi" w:hAnsiTheme="minorHAnsi" w:cstheme="minorHAnsi"/>
                <w:sz w:val="16"/>
                <w:szCs w:val="12"/>
              </w:rPr>
              <w:t xml:space="preserve"> water managers and other stakeholders to research, plan, incentivize, and implement actionable strategies to heal damaged habitat and protect healthy landscapes.</w:t>
            </w:r>
          </w:p>
        </w:tc>
      </w:tr>
      <w:tr w:rsidR="0004441B" w:rsidRPr="004B1680" w14:paraId="5A174364" w14:textId="77777777" w:rsidTr="00C45486">
        <w:trPr>
          <w:trHeight w:val="438"/>
        </w:trPr>
        <w:tc>
          <w:tcPr>
            <w:tcW w:w="1350" w:type="dxa"/>
            <w:tcBorders>
              <w:left w:val="nil"/>
              <w:bottom w:val="single" w:sz="4" w:space="0" w:color="000000"/>
              <w:right w:val="nil"/>
            </w:tcBorders>
            <w:vAlign w:val="center"/>
            <w:hideMark/>
          </w:tcPr>
          <w:p w14:paraId="31BF4191" w14:textId="77777777" w:rsidR="0004441B" w:rsidRPr="00CE5FE6" w:rsidRDefault="0004441B" w:rsidP="00C45486">
            <w:pPr>
              <w:spacing w:after="0" w:line="240" w:lineRule="auto"/>
              <w:rPr>
                <w:rFonts w:asciiTheme="minorHAnsi" w:hAnsiTheme="minorHAnsi" w:cstheme="minorHAnsi"/>
                <w:sz w:val="16"/>
                <w:szCs w:val="12"/>
              </w:rPr>
            </w:pPr>
            <w:r w:rsidRPr="00CE5FE6">
              <w:rPr>
                <w:rFonts w:asciiTheme="minorHAnsi" w:hAnsiTheme="minorHAnsi" w:cstheme="minorHAnsi"/>
                <w:sz w:val="16"/>
                <w:szCs w:val="12"/>
              </w:rPr>
              <w:lastRenderedPageBreak/>
              <w:t>Climate Adaptation Knowledge Exchange</w:t>
            </w:r>
          </w:p>
        </w:tc>
        <w:tc>
          <w:tcPr>
            <w:tcW w:w="8000" w:type="dxa"/>
            <w:gridSpan w:val="3"/>
            <w:tcBorders>
              <w:left w:val="nil"/>
              <w:bottom w:val="single" w:sz="4" w:space="0" w:color="000000"/>
              <w:right w:val="nil"/>
            </w:tcBorders>
            <w:vAlign w:val="center"/>
            <w:hideMark/>
          </w:tcPr>
          <w:p w14:paraId="11433364" w14:textId="77777777" w:rsidR="0004441B" w:rsidRPr="005E5AF6" w:rsidRDefault="0004441B" w:rsidP="00C45486">
            <w:pPr>
              <w:spacing w:after="0" w:line="240" w:lineRule="auto"/>
              <w:rPr>
                <w:rFonts w:asciiTheme="minorHAnsi" w:hAnsiTheme="minorHAnsi" w:cstheme="minorHAnsi"/>
                <w:sz w:val="12"/>
                <w:szCs w:val="12"/>
                <w:u w:val="single"/>
              </w:rPr>
            </w:pPr>
            <w:r w:rsidRPr="005E5AF6">
              <w:rPr>
                <w:rFonts w:asciiTheme="minorHAnsi" w:hAnsiTheme="minorHAnsi" w:cstheme="minorHAnsi"/>
                <w:sz w:val="16"/>
                <w:szCs w:val="12"/>
              </w:rPr>
              <w:t xml:space="preserve">8) </w:t>
            </w:r>
            <w:r w:rsidRPr="00CE5FE6">
              <w:rPr>
                <w:rFonts w:asciiTheme="minorHAnsi" w:hAnsiTheme="minorHAnsi" w:cstheme="minorHAnsi"/>
                <w:sz w:val="16"/>
                <w:szCs w:val="12"/>
              </w:rPr>
              <w:t>Widely used source of climate adaptation case stu</w:t>
            </w:r>
            <w:r>
              <w:rPr>
                <w:rFonts w:asciiTheme="minorHAnsi" w:hAnsiTheme="minorHAnsi" w:cstheme="minorHAnsi"/>
                <w:sz w:val="16"/>
                <w:szCs w:val="12"/>
              </w:rPr>
              <w:t>dies, resources and opportunities, to support</w:t>
            </w:r>
            <w:r w:rsidRPr="00CE5FE6">
              <w:rPr>
                <w:rFonts w:asciiTheme="minorHAnsi" w:hAnsiTheme="minorHAnsi" w:cstheme="minorHAnsi"/>
                <w:sz w:val="16"/>
                <w:szCs w:val="12"/>
              </w:rPr>
              <w:t xml:space="preserve"> managers, planners and practitioners </w:t>
            </w:r>
            <w:r>
              <w:rPr>
                <w:rFonts w:asciiTheme="minorHAnsi" w:hAnsiTheme="minorHAnsi" w:cstheme="minorHAnsi"/>
                <w:sz w:val="16"/>
                <w:szCs w:val="12"/>
              </w:rPr>
              <w:t xml:space="preserve">in </w:t>
            </w:r>
            <w:r w:rsidRPr="00CE5FE6">
              <w:rPr>
                <w:rFonts w:asciiTheme="minorHAnsi" w:hAnsiTheme="minorHAnsi" w:cstheme="minorHAnsi"/>
                <w:sz w:val="16"/>
                <w:szCs w:val="12"/>
              </w:rPr>
              <w:t>prepar</w:t>
            </w:r>
            <w:r>
              <w:rPr>
                <w:rFonts w:asciiTheme="minorHAnsi" w:hAnsiTheme="minorHAnsi" w:cstheme="minorHAnsi"/>
                <w:sz w:val="16"/>
                <w:szCs w:val="12"/>
              </w:rPr>
              <w:t>ing</w:t>
            </w:r>
            <w:r w:rsidRPr="00CE5FE6">
              <w:rPr>
                <w:rFonts w:asciiTheme="minorHAnsi" w:hAnsiTheme="minorHAnsi" w:cstheme="minorHAnsi"/>
                <w:sz w:val="16"/>
                <w:szCs w:val="12"/>
              </w:rPr>
              <w:t xml:space="preserve"> for and respond</w:t>
            </w:r>
            <w:r>
              <w:rPr>
                <w:rFonts w:asciiTheme="minorHAnsi" w:hAnsiTheme="minorHAnsi" w:cstheme="minorHAnsi"/>
                <w:sz w:val="16"/>
                <w:szCs w:val="12"/>
              </w:rPr>
              <w:t>ing</w:t>
            </w:r>
            <w:r w:rsidRPr="00CE5FE6">
              <w:rPr>
                <w:rFonts w:asciiTheme="minorHAnsi" w:hAnsiTheme="minorHAnsi" w:cstheme="minorHAnsi"/>
                <w:sz w:val="16"/>
                <w:szCs w:val="12"/>
              </w:rPr>
              <w:t xml:space="preserve"> to climate change. Resources can be searched by adaptation phase, region and topic.</w:t>
            </w:r>
          </w:p>
        </w:tc>
      </w:tr>
      <w:tr w:rsidR="007B13B7" w:rsidRPr="0010216D" w14:paraId="439719A9" w14:textId="77777777" w:rsidTr="00C45486">
        <w:trPr>
          <w:trHeight w:val="438"/>
        </w:trPr>
        <w:tc>
          <w:tcPr>
            <w:tcW w:w="1350" w:type="dxa"/>
            <w:tcBorders>
              <w:left w:val="nil"/>
              <w:bottom w:val="single" w:sz="4" w:space="0" w:color="000000"/>
              <w:right w:val="nil"/>
            </w:tcBorders>
            <w:vAlign w:val="center"/>
          </w:tcPr>
          <w:p w14:paraId="1E18A3F5" w14:textId="2B4D8A42" w:rsidR="007B13B7" w:rsidRPr="0010216D" w:rsidRDefault="0010216D" w:rsidP="00C45486">
            <w:pPr>
              <w:spacing w:after="0" w:line="240" w:lineRule="auto"/>
              <w:rPr>
                <w:rFonts w:asciiTheme="minorHAnsi" w:hAnsiTheme="minorHAnsi" w:cstheme="minorHAnsi"/>
                <w:sz w:val="16"/>
                <w:szCs w:val="16"/>
              </w:rPr>
            </w:pPr>
            <w:r w:rsidRPr="0010216D">
              <w:rPr>
                <w:rFonts w:ascii="Calibri" w:eastAsia="Times New Roman" w:hAnsi="Calibri" w:cs="Calibri"/>
                <w:color w:val="000000"/>
                <w:sz w:val="16"/>
                <w:szCs w:val="20"/>
              </w:rPr>
              <w:t>ASTHOs Climate Change Collaborative</w:t>
            </w:r>
          </w:p>
        </w:tc>
        <w:tc>
          <w:tcPr>
            <w:tcW w:w="8000" w:type="dxa"/>
            <w:gridSpan w:val="3"/>
            <w:tcBorders>
              <w:left w:val="nil"/>
              <w:bottom w:val="single" w:sz="4" w:space="0" w:color="000000"/>
              <w:right w:val="nil"/>
            </w:tcBorders>
            <w:vAlign w:val="center"/>
          </w:tcPr>
          <w:p w14:paraId="3256B629" w14:textId="6BE8CB74" w:rsidR="007B13B7" w:rsidRPr="0010216D" w:rsidRDefault="0010216D" w:rsidP="0010216D">
            <w:pPr>
              <w:spacing w:after="0" w:line="240" w:lineRule="auto"/>
              <w:rPr>
                <w:rFonts w:asciiTheme="minorHAnsi" w:hAnsiTheme="minorHAnsi" w:cstheme="minorHAnsi"/>
                <w:sz w:val="16"/>
                <w:szCs w:val="16"/>
              </w:rPr>
            </w:pPr>
            <w:r>
              <w:rPr>
                <w:rFonts w:asciiTheme="minorHAnsi" w:hAnsiTheme="minorHAnsi" w:cstheme="minorHAnsi"/>
                <w:sz w:val="16"/>
                <w:szCs w:val="16"/>
              </w:rPr>
              <w:t>9</w:t>
            </w:r>
            <w:r w:rsidRPr="0010216D">
              <w:rPr>
                <w:rFonts w:asciiTheme="minorHAnsi" w:hAnsiTheme="minorHAnsi" w:cstheme="minorHAnsi"/>
                <w:sz w:val="16"/>
                <w:szCs w:val="16"/>
              </w:rPr>
              <w:t>)</w:t>
            </w:r>
            <w:r>
              <w:rPr>
                <w:rFonts w:asciiTheme="minorHAnsi" w:hAnsiTheme="minorHAnsi" w:cstheme="minorHAnsi"/>
                <w:sz w:val="16"/>
                <w:szCs w:val="16"/>
              </w:rPr>
              <w:t xml:space="preserve"> </w:t>
            </w:r>
            <w:r w:rsidRPr="0010216D">
              <w:rPr>
                <w:rFonts w:ascii="Calibri" w:eastAsia="Times New Roman" w:hAnsi="Calibri" w:cs="Calibri"/>
                <w:color w:val="auto"/>
                <w:sz w:val="16"/>
                <w:szCs w:val="16"/>
              </w:rPr>
              <w:t>ASTHO's Extreme Weather and Climate Readiness: Toolkit for State and Territorial Health Departments</w:t>
            </w:r>
            <w:r>
              <w:rPr>
                <w:rFonts w:ascii="Calibri" w:eastAsia="Times New Roman" w:hAnsi="Calibri" w:cs="Calibri"/>
                <w:color w:val="auto"/>
                <w:sz w:val="16"/>
                <w:szCs w:val="16"/>
              </w:rPr>
              <w:t>.</w:t>
            </w:r>
            <w:r w:rsidRPr="0010216D">
              <w:rPr>
                <w:rFonts w:asciiTheme="minorHAnsi" w:hAnsiTheme="minorHAnsi" w:cstheme="minorHAnsi"/>
                <w:color w:val="auto"/>
                <w:sz w:val="16"/>
                <w:szCs w:val="16"/>
              </w:rPr>
              <w:t xml:space="preserve"> </w:t>
            </w:r>
            <w:r>
              <w:rPr>
                <w:rFonts w:ascii="Calibri" w:eastAsia="Times New Roman" w:hAnsi="Calibri" w:cs="Calibri"/>
                <w:color w:val="auto"/>
                <w:sz w:val="16"/>
                <w:szCs w:val="16"/>
              </w:rPr>
              <w:t>D</w:t>
            </w:r>
            <w:r w:rsidRPr="0010216D">
              <w:rPr>
                <w:rFonts w:ascii="Calibri" w:eastAsia="Times New Roman" w:hAnsi="Calibri" w:cs="Calibri"/>
                <w:color w:val="000000"/>
                <w:sz w:val="16"/>
                <w:szCs w:val="16"/>
              </w:rPr>
              <w:t>eveloped by the US Association of State and Territorial Health Officers for state-level health departments in the US. It provides some practical steps, forms, and guidance for climate readiness planning within your public health agency</w:t>
            </w:r>
            <w:r>
              <w:rPr>
                <w:rFonts w:ascii="Calibri" w:eastAsia="Times New Roman" w:hAnsi="Calibri" w:cs="Calibri"/>
                <w:color w:val="000000"/>
                <w:sz w:val="16"/>
                <w:szCs w:val="16"/>
              </w:rPr>
              <w:t xml:space="preserve">. The toolkit describes </w:t>
            </w:r>
            <w:r w:rsidRPr="0010216D">
              <w:rPr>
                <w:rFonts w:ascii="Calibri" w:eastAsia="Times New Roman" w:hAnsi="Calibri" w:cs="Calibri"/>
                <w:color w:val="000000"/>
                <w:sz w:val="16"/>
                <w:szCs w:val="16"/>
              </w:rPr>
              <w:t>a comprehensive approach to integrating climate readiness into seven key public health programs.</w:t>
            </w:r>
          </w:p>
        </w:tc>
      </w:tr>
      <w:tr w:rsidR="0004441B" w:rsidRPr="004B1680" w14:paraId="7D6C283E" w14:textId="77777777" w:rsidTr="00C45486">
        <w:trPr>
          <w:trHeight w:val="144"/>
        </w:trPr>
        <w:tc>
          <w:tcPr>
            <w:tcW w:w="9350" w:type="dxa"/>
            <w:gridSpan w:val="4"/>
            <w:tcBorders>
              <w:left w:val="nil"/>
              <w:bottom w:val="nil"/>
              <w:right w:val="nil"/>
            </w:tcBorders>
            <w:shd w:val="clear" w:color="auto" w:fill="D9D9D9" w:themeFill="background1" w:themeFillShade="D9"/>
            <w:vAlign w:val="center"/>
            <w:hideMark/>
          </w:tcPr>
          <w:p w14:paraId="498138C8" w14:textId="77777777" w:rsidR="0004441B" w:rsidRPr="00CE5FE6" w:rsidRDefault="0004441B" w:rsidP="00C45486">
            <w:pPr>
              <w:spacing w:after="0" w:line="240" w:lineRule="auto"/>
              <w:rPr>
                <w:rFonts w:asciiTheme="minorHAnsi" w:hAnsiTheme="minorHAnsi" w:cstheme="minorHAnsi"/>
                <w:b/>
                <w:bCs/>
                <w:sz w:val="16"/>
                <w:szCs w:val="12"/>
              </w:rPr>
            </w:pPr>
            <w:r w:rsidRPr="00CE5FE6">
              <w:rPr>
                <w:rFonts w:asciiTheme="minorHAnsi" w:hAnsiTheme="minorHAnsi" w:cstheme="minorHAnsi"/>
                <w:b/>
                <w:bCs/>
                <w:sz w:val="16"/>
                <w:szCs w:val="12"/>
              </w:rPr>
              <w:t>National: Planning for Climate Change and Health</w:t>
            </w:r>
          </w:p>
        </w:tc>
      </w:tr>
      <w:tr w:rsidR="0004441B" w:rsidRPr="004B1680" w14:paraId="6238E1FF" w14:textId="77777777" w:rsidTr="00C45486">
        <w:trPr>
          <w:trHeight w:val="304"/>
        </w:trPr>
        <w:tc>
          <w:tcPr>
            <w:tcW w:w="1350" w:type="dxa"/>
            <w:vMerge w:val="restart"/>
            <w:tcBorders>
              <w:top w:val="nil"/>
              <w:left w:val="nil"/>
              <w:right w:val="nil"/>
            </w:tcBorders>
            <w:vAlign w:val="center"/>
            <w:hideMark/>
          </w:tcPr>
          <w:p w14:paraId="3950DFB0" w14:textId="77777777" w:rsidR="0004441B" w:rsidRPr="00CE5FE6" w:rsidRDefault="0004441B" w:rsidP="00C45486">
            <w:pPr>
              <w:spacing w:after="0" w:line="240" w:lineRule="auto"/>
              <w:rPr>
                <w:rFonts w:asciiTheme="minorHAnsi" w:hAnsiTheme="minorHAnsi" w:cstheme="minorHAnsi"/>
                <w:sz w:val="16"/>
                <w:szCs w:val="12"/>
              </w:rPr>
            </w:pPr>
            <w:r w:rsidRPr="00CE5FE6">
              <w:rPr>
                <w:rFonts w:asciiTheme="minorHAnsi" w:hAnsiTheme="minorHAnsi" w:cstheme="minorHAnsi"/>
                <w:sz w:val="16"/>
                <w:szCs w:val="12"/>
              </w:rPr>
              <w:t>Centers for Disease Control and Prevention (CDC)</w:t>
            </w:r>
          </w:p>
        </w:tc>
        <w:tc>
          <w:tcPr>
            <w:tcW w:w="8000" w:type="dxa"/>
            <w:gridSpan w:val="3"/>
            <w:tcBorders>
              <w:top w:val="nil"/>
              <w:left w:val="nil"/>
              <w:right w:val="nil"/>
            </w:tcBorders>
            <w:vAlign w:val="center"/>
            <w:hideMark/>
          </w:tcPr>
          <w:p w14:paraId="6EA244DE" w14:textId="300EB4E3" w:rsidR="0004441B" w:rsidRPr="00934987" w:rsidRDefault="0010216D" w:rsidP="0010216D">
            <w:pPr>
              <w:spacing w:after="0" w:line="240" w:lineRule="auto"/>
              <w:rPr>
                <w:rFonts w:asciiTheme="minorHAnsi" w:hAnsiTheme="minorHAnsi" w:cstheme="minorHAnsi"/>
                <w:sz w:val="12"/>
                <w:szCs w:val="12"/>
                <w:highlight w:val="yellow"/>
                <w:u w:val="single"/>
              </w:rPr>
            </w:pPr>
            <w:r>
              <w:rPr>
                <w:rFonts w:asciiTheme="minorHAnsi" w:hAnsiTheme="minorHAnsi" w:cstheme="minorHAnsi"/>
                <w:bCs/>
                <w:sz w:val="16"/>
                <w:szCs w:val="12"/>
              </w:rPr>
              <w:t>10</w:t>
            </w:r>
            <w:r w:rsidR="0004441B" w:rsidRPr="001D7D92">
              <w:rPr>
                <w:rFonts w:asciiTheme="minorHAnsi" w:hAnsiTheme="minorHAnsi" w:cstheme="minorHAnsi"/>
                <w:bCs/>
                <w:sz w:val="16"/>
                <w:szCs w:val="12"/>
              </w:rPr>
              <w:t>)</w:t>
            </w:r>
            <w:r w:rsidR="0004441B" w:rsidRPr="001D7D92">
              <w:rPr>
                <w:rFonts w:asciiTheme="minorHAnsi" w:hAnsiTheme="minorHAnsi" w:cstheme="minorHAnsi"/>
                <w:b/>
                <w:bCs/>
                <w:sz w:val="16"/>
                <w:szCs w:val="12"/>
              </w:rPr>
              <w:t xml:space="preserve"> </w:t>
            </w:r>
            <w:r w:rsidR="0004441B" w:rsidRPr="00CE5FE6">
              <w:rPr>
                <w:rFonts w:asciiTheme="minorHAnsi" w:hAnsiTheme="minorHAnsi" w:cstheme="minorHAnsi"/>
                <w:b/>
                <w:bCs/>
                <w:sz w:val="16"/>
                <w:szCs w:val="12"/>
              </w:rPr>
              <w:t>Climate and Health: Resources for Public Health Professionals</w:t>
            </w:r>
            <w:r w:rsidR="0004441B" w:rsidRPr="00CE5FE6">
              <w:rPr>
                <w:rFonts w:asciiTheme="minorHAnsi" w:hAnsiTheme="minorHAnsi" w:cstheme="minorHAnsi"/>
                <w:sz w:val="16"/>
                <w:szCs w:val="12"/>
              </w:rPr>
              <w:t xml:space="preserve">.  </w:t>
            </w:r>
            <w:r w:rsidR="0004441B">
              <w:rPr>
                <w:rFonts w:asciiTheme="minorHAnsi" w:hAnsiTheme="minorHAnsi" w:cstheme="minorHAnsi"/>
                <w:sz w:val="16"/>
                <w:szCs w:val="12"/>
              </w:rPr>
              <w:t>Resources include</w:t>
            </w:r>
            <w:r w:rsidR="0004441B" w:rsidRPr="00CE5FE6">
              <w:rPr>
                <w:rFonts w:asciiTheme="minorHAnsi" w:hAnsiTheme="minorHAnsi" w:cstheme="minorHAnsi"/>
                <w:sz w:val="16"/>
                <w:szCs w:val="12"/>
              </w:rPr>
              <w:t xml:space="preserve"> guidance, trainings, webinars, data, tools and videos for the range of essential public health servi</w:t>
            </w:r>
            <w:r w:rsidR="0004441B">
              <w:rPr>
                <w:rFonts w:asciiTheme="minorHAnsi" w:hAnsiTheme="minorHAnsi" w:cstheme="minorHAnsi"/>
                <w:sz w:val="16"/>
                <w:szCs w:val="12"/>
              </w:rPr>
              <w:t>ces around climate and health.</w:t>
            </w:r>
          </w:p>
        </w:tc>
      </w:tr>
      <w:tr w:rsidR="0004441B" w:rsidRPr="004B1680" w14:paraId="0603ADCD" w14:textId="77777777" w:rsidTr="00C45486">
        <w:trPr>
          <w:trHeight w:val="528"/>
        </w:trPr>
        <w:tc>
          <w:tcPr>
            <w:tcW w:w="1350" w:type="dxa"/>
            <w:vMerge/>
            <w:tcBorders>
              <w:left w:val="nil"/>
              <w:right w:val="nil"/>
            </w:tcBorders>
            <w:vAlign w:val="center"/>
            <w:hideMark/>
          </w:tcPr>
          <w:p w14:paraId="3B42DC76" w14:textId="77777777" w:rsidR="0004441B" w:rsidRPr="00CE5FE6" w:rsidRDefault="0004441B" w:rsidP="00C45486">
            <w:pPr>
              <w:spacing w:after="0" w:line="240" w:lineRule="auto"/>
              <w:rPr>
                <w:rFonts w:asciiTheme="minorHAnsi" w:hAnsiTheme="minorHAnsi" w:cstheme="minorHAnsi"/>
                <w:sz w:val="16"/>
                <w:szCs w:val="12"/>
              </w:rPr>
            </w:pPr>
          </w:p>
        </w:tc>
        <w:tc>
          <w:tcPr>
            <w:tcW w:w="8000" w:type="dxa"/>
            <w:gridSpan w:val="3"/>
            <w:tcBorders>
              <w:left w:val="nil"/>
              <w:right w:val="nil"/>
            </w:tcBorders>
            <w:vAlign w:val="center"/>
            <w:hideMark/>
          </w:tcPr>
          <w:p w14:paraId="0F107921" w14:textId="3767BC24" w:rsidR="0004441B" w:rsidRPr="00934987" w:rsidRDefault="0004441B" w:rsidP="0010216D">
            <w:pPr>
              <w:spacing w:after="0" w:line="240" w:lineRule="auto"/>
              <w:rPr>
                <w:rFonts w:asciiTheme="minorHAnsi" w:hAnsiTheme="minorHAnsi" w:cstheme="minorHAnsi"/>
                <w:sz w:val="12"/>
                <w:szCs w:val="12"/>
                <w:highlight w:val="yellow"/>
                <w:u w:val="single"/>
              </w:rPr>
            </w:pPr>
            <w:r w:rsidRPr="0010216D">
              <w:rPr>
                <w:rFonts w:asciiTheme="minorHAnsi" w:hAnsiTheme="minorHAnsi" w:cstheme="minorHAnsi"/>
                <w:bCs/>
                <w:sz w:val="16"/>
                <w:szCs w:val="12"/>
              </w:rPr>
              <w:t>1</w:t>
            </w:r>
            <w:r w:rsidR="0010216D" w:rsidRPr="0010216D">
              <w:rPr>
                <w:rFonts w:asciiTheme="minorHAnsi" w:hAnsiTheme="minorHAnsi" w:cstheme="minorHAnsi"/>
                <w:bCs/>
                <w:sz w:val="16"/>
                <w:szCs w:val="12"/>
              </w:rPr>
              <w:t>1</w:t>
            </w:r>
            <w:r w:rsidRPr="0010216D">
              <w:rPr>
                <w:rFonts w:asciiTheme="minorHAnsi" w:hAnsiTheme="minorHAnsi" w:cstheme="minorHAnsi"/>
                <w:bCs/>
                <w:sz w:val="16"/>
                <w:szCs w:val="12"/>
              </w:rPr>
              <w:t xml:space="preserve">) </w:t>
            </w:r>
            <w:r w:rsidRPr="00CE5FE6">
              <w:rPr>
                <w:rFonts w:asciiTheme="minorHAnsi" w:hAnsiTheme="minorHAnsi" w:cstheme="minorHAnsi"/>
                <w:b/>
                <w:bCs/>
                <w:sz w:val="16"/>
                <w:szCs w:val="12"/>
              </w:rPr>
              <w:t xml:space="preserve">Assessing Health Vulnerability to Climate Change: A Guide for Health Departments.  </w:t>
            </w:r>
            <w:r w:rsidRPr="00CE5FE6">
              <w:rPr>
                <w:rFonts w:asciiTheme="minorHAnsi" w:hAnsiTheme="minorHAnsi" w:cstheme="minorHAnsi"/>
                <w:sz w:val="16"/>
                <w:szCs w:val="12"/>
              </w:rPr>
              <w:t>Provides a suggested sequence of steps that health departments can undertake to assess local health vulnerabilities associated with climate change.</w:t>
            </w:r>
          </w:p>
        </w:tc>
      </w:tr>
      <w:tr w:rsidR="0004441B" w:rsidRPr="004B1680" w14:paraId="7BEA0C3C" w14:textId="77777777" w:rsidTr="00C45486">
        <w:trPr>
          <w:trHeight w:val="204"/>
        </w:trPr>
        <w:tc>
          <w:tcPr>
            <w:tcW w:w="1350" w:type="dxa"/>
            <w:vMerge/>
            <w:tcBorders>
              <w:left w:val="nil"/>
              <w:right w:val="nil"/>
            </w:tcBorders>
            <w:vAlign w:val="center"/>
            <w:hideMark/>
          </w:tcPr>
          <w:p w14:paraId="562F3789" w14:textId="77777777" w:rsidR="0004441B" w:rsidRPr="00CE5FE6" w:rsidRDefault="0004441B" w:rsidP="00C45486">
            <w:pPr>
              <w:spacing w:after="0" w:line="240" w:lineRule="auto"/>
              <w:rPr>
                <w:rFonts w:asciiTheme="minorHAnsi" w:hAnsiTheme="minorHAnsi" w:cstheme="minorHAnsi"/>
                <w:sz w:val="16"/>
                <w:szCs w:val="12"/>
              </w:rPr>
            </w:pPr>
          </w:p>
        </w:tc>
        <w:tc>
          <w:tcPr>
            <w:tcW w:w="8000" w:type="dxa"/>
            <w:gridSpan w:val="3"/>
            <w:tcBorders>
              <w:left w:val="nil"/>
              <w:right w:val="nil"/>
            </w:tcBorders>
            <w:vAlign w:val="center"/>
            <w:hideMark/>
          </w:tcPr>
          <w:p w14:paraId="6C726719" w14:textId="273E5C58" w:rsidR="0004441B" w:rsidRPr="00934987" w:rsidRDefault="0004441B" w:rsidP="0010216D">
            <w:pPr>
              <w:spacing w:after="0" w:line="240" w:lineRule="auto"/>
              <w:rPr>
                <w:rFonts w:asciiTheme="minorHAnsi" w:hAnsiTheme="minorHAnsi" w:cstheme="minorHAnsi"/>
                <w:sz w:val="12"/>
                <w:szCs w:val="12"/>
                <w:highlight w:val="yellow"/>
                <w:u w:val="single"/>
              </w:rPr>
            </w:pPr>
            <w:r w:rsidRPr="001D7D92">
              <w:rPr>
                <w:rFonts w:asciiTheme="minorHAnsi" w:hAnsiTheme="minorHAnsi" w:cstheme="minorHAnsi"/>
                <w:bCs/>
                <w:sz w:val="16"/>
                <w:szCs w:val="12"/>
              </w:rPr>
              <w:t>1</w:t>
            </w:r>
            <w:r w:rsidR="0010216D">
              <w:rPr>
                <w:rFonts w:asciiTheme="minorHAnsi" w:hAnsiTheme="minorHAnsi" w:cstheme="minorHAnsi"/>
                <w:bCs/>
                <w:sz w:val="16"/>
                <w:szCs w:val="12"/>
              </w:rPr>
              <w:t>2</w:t>
            </w:r>
            <w:r w:rsidRPr="001D7D92">
              <w:rPr>
                <w:rFonts w:asciiTheme="minorHAnsi" w:hAnsiTheme="minorHAnsi" w:cstheme="minorHAnsi"/>
                <w:bCs/>
                <w:sz w:val="16"/>
                <w:szCs w:val="12"/>
              </w:rPr>
              <w:t>)</w:t>
            </w:r>
            <w:r w:rsidRPr="001D7D92">
              <w:rPr>
                <w:rFonts w:asciiTheme="minorHAnsi" w:hAnsiTheme="minorHAnsi" w:cstheme="minorHAnsi"/>
                <w:b/>
                <w:bCs/>
                <w:sz w:val="16"/>
                <w:szCs w:val="12"/>
              </w:rPr>
              <w:t xml:space="preserve"> </w:t>
            </w:r>
            <w:r w:rsidRPr="00CE5FE6">
              <w:rPr>
                <w:rFonts w:asciiTheme="minorHAnsi" w:hAnsiTheme="minorHAnsi" w:cstheme="minorHAnsi"/>
                <w:b/>
                <w:bCs/>
                <w:sz w:val="16"/>
                <w:szCs w:val="12"/>
              </w:rPr>
              <w:t>Climate and Health Intervention Assessment</w:t>
            </w:r>
            <w:r>
              <w:rPr>
                <w:rFonts w:asciiTheme="minorHAnsi" w:hAnsiTheme="minorHAnsi" w:cstheme="minorHAnsi"/>
                <w:b/>
                <w:bCs/>
                <w:sz w:val="16"/>
                <w:szCs w:val="12"/>
              </w:rPr>
              <w:t>.</w:t>
            </w:r>
            <w:r w:rsidRPr="00CE5FE6">
              <w:rPr>
                <w:rFonts w:asciiTheme="minorHAnsi" w:hAnsiTheme="minorHAnsi" w:cstheme="minorHAnsi"/>
                <w:b/>
                <w:bCs/>
                <w:sz w:val="16"/>
                <w:szCs w:val="12"/>
              </w:rPr>
              <w:t xml:space="preserve">  </w:t>
            </w:r>
            <w:r w:rsidRPr="00CE5FE6">
              <w:rPr>
                <w:rFonts w:asciiTheme="minorHAnsi" w:hAnsiTheme="minorHAnsi" w:cstheme="minorHAnsi"/>
                <w:sz w:val="16"/>
                <w:szCs w:val="12"/>
              </w:rPr>
              <w:t>Outlines evidence of effectiveness of various interventions for reducing the negative health impacts of climate change</w:t>
            </w:r>
            <w:r>
              <w:rPr>
                <w:rFonts w:asciiTheme="minorHAnsi" w:hAnsiTheme="minorHAnsi" w:cstheme="minorHAnsi"/>
                <w:sz w:val="16"/>
                <w:szCs w:val="12"/>
              </w:rPr>
              <w:t>.</w:t>
            </w:r>
            <w:r w:rsidRPr="00CE5FE6">
              <w:rPr>
                <w:rFonts w:asciiTheme="minorHAnsi" w:hAnsiTheme="minorHAnsi" w:cstheme="minorHAnsi"/>
                <w:sz w:val="16"/>
                <w:szCs w:val="12"/>
              </w:rPr>
              <w:t xml:space="preserve"> </w:t>
            </w:r>
            <w:r>
              <w:rPr>
                <w:rFonts w:asciiTheme="minorHAnsi" w:hAnsiTheme="minorHAnsi" w:cstheme="minorHAnsi"/>
                <w:sz w:val="16"/>
                <w:szCs w:val="12"/>
              </w:rPr>
              <w:t>Ninety</w:t>
            </w:r>
            <w:r w:rsidRPr="00CE5FE6">
              <w:rPr>
                <w:rFonts w:asciiTheme="minorHAnsi" w:hAnsiTheme="minorHAnsi" w:cstheme="minorHAnsi"/>
                <w:sz w:val="16"/>
                <w:szCs w:val="12"/>
              </w:rPr>
              <w:t xml:space="preserve"> pages of</w:t>
            </w:r>
            <w:r>
              <w:rPr>
                <w:rFonts w:asciiTheme="minorHAnsi" w:hAnsiTheme="minorHAnsi" w:cstheme="minorHAnsi"/>
                <w:sz w:val="16"/>
                <w:szCs w:val="12"/>
              </w:rPr>
              <w:t xml:space="preserve"> </w:t>
            </w:r>
            <w:r w:rsidRPr="00CE5FE6">
              <w:rPr>
                <w:rFonts w:asciiTheme="minorHAnsi" w:hAnsiTheme="minorHAnsi" w:cstheme="minorHAnsi"/>
                <w:sz w:val="16"/>
                <w:szCs w:val="12"/>
              </w:rPr>
              <w:t>thoroughly cited</w:t>
            </w:r>
            <w:r>
              <w:rPr>
                <w:rFonts w:asciiTheme="minorHAnsi" w:hAnsiTheme="minorHAnsi" w:cstheme="minorHAnsi"/>
                <w:sz w:val="16"/>
                <w:szCs w:val="12"/>
              </w:rPr>
              <w:t>, very helpful information</w:t>
            </w:r>
            <w:r w:rsidRPr="00CE5FE6">
              <w:rPr>
                <w:rFonts w:asciiTheme="minorHAnsi" w:hAnsiTheme="minorHAnsi" w:cstheme="minorHAnsi"/>
                <w:sz w:val="16"/>
                <w:szCs w:val="12"/>
              </w:rPr>
              <w:t>.</w:t>
            </w:r>
          </w:p>
        </w:tc>
      </w:tr>
      <w:tr w:rsidR="0004441B" w:rsidRPr="004B1680" w14:paraId="2AFA295F" w14:textId="77777777" w:rsidTr="00C45486">
        <w:trPr>
          <w:trHeight w:val="204"/>
        </w:trPr>
        <w:tc>
          <w:tcPr>
            <w:tcW w:w="1350" w:type="dxa"/>
            <w:vMerge/>
            <w:tcBorders>
              <w:left w:val="nil"/>
              <w:right w:val="nil"/>
            </w:tcBorders>
            <w:vAlign w:val="center"/>
            <w:hideMark/>
          </w:tcPr>
          <w:p w14:paraId="5CE45833" w14:textId="77777777" w:rsidR="0004441B" w:rsidRPr="00CE5FE6" w:rsidRDefault="0004441B" w:rsidP="00C45486">
            <w:pPr>
              <w:spacing w:after="0" w:line="240" w:lineRule="auto"/>
              <w:rPr>
                <w:rFonts w:asciiTheme="minorHAnsi" w:hAnsiTheme="minorHAnsi" w:cstheme="minorHAnsi"/>
                <w:sz w:val="16"/>
                <w:szCs w:val="12"/>
              </w:rPr>
            </w:pPr>
          </w:p>
        </w:tc>
        <w:tc>
          <w:tcPr>
            <w:tcW w:w="8000" w:type="dxa"/>
            <w:gridSpan w:val="3"/>
            <w:tcBorders>
              <w:left w:val="nil"/>
              <w:right w:val="nil"/>
            </w:tcBorders>
            <w:vAlign w:val="center"/>
            <w:hideMark/>
          </w:tcPr>
          <w:p w14:paraId="3F1886DA" w14:textId="5D141C6C" w:rsidR="0004441B" w:rsidRPr="00934987" w:rsidRDefault="0004441B" w:rsidP="0010216D">
            <w:pPr>
              <w:spacing w:after="0" w:line="240" w:lineRule="auto"/>
              <w:rPr>
                <w:rFonts w:asciiTheme="minorHAnsi" w:hAnsiTheme="minorHAnsi" w:cstheme="minorHAnsi"/>
                <w:sz w:val="12"/>
                <w:szCs w:val="12"/>
                <w:highlight w:val="yellow"/>
              </w:rPr>
            </w:pPr>
            <w:r w:rsidRPr="0010216D">
              <w:rPr>
                <w:rFonts w:asciiTheme="minorHAnsi" w:hAnsiTheme="minorHAnsi" w:cstheme="minorHAnsi"/>
                <w:bCs/>
                <w:sz w:val="16"/>
                <w:szCs w:val="12"/>
              </w:rPr>
              <w:t>1</w:t>
            </w:r>
            <w:r w:rsidR="0010216D" w:rsidRPr="0010216D">
              <w:rPr>
                <w:rFonts w:asciiTheme="minorHAnsi" w:hAnsiTheme="minorHAnsi" w:cstheme="minorHAnsi"/>
                <w:bCs/>
                <w:sz w:val="16"/>
                <w:szCs w:val="12"/>
              </w:rPr>
              <w:t>3</w:t>
            </w:r>
            <w:r w:rsidRPr="0010216D">
              <w:rPr>
                <w:rFonts w:asciiTheme="minorHAnsi" w:hAnsiTheme="minorHAnsi" w:cstheme="minorHAnsi"/>
                <w:bCs/>
                <w:sz w:val="16"/>
                <w:szCs w:val="12"/>
              </w:rPr>
              <w:t>)</w:t>
            </w:r>
            <w:r w:rsidRPr="001D7D92">
              <w:rPr>
                <w:rFonts w:asciiTheme="minorHAnsi" w:hAnsiTheme="minorHAnsi" w:cstheme="minorHAnsi"/>
                <w:b/>
                <w:bCs/>
                <w:sz w:val="16"/>
                <w:szCs w:val="12"/>
              </w:rPr>
              <w:t xml:space="preserve"> </w:t>
            </w:r>
            <w:r w:rsidRPr="00CE5FE6">
              <w:rPr>
                <w:rFonts w:asciiTheme="minorHAnsi" w:hAnsiTheme="minorHAnsi" w:cstheme="minorHAnsi"/>
                <w:b/>
                <w:bCs/>
                <w:sz w:val="16"/>
                <w:szCs w:val="12"/>
              </w:rPr>
              <w:t>Information on the health effects of climate change</w:t>
            </w:r>
            <w:r w:rsidRPr="00CE5FE6">
              <w:rPr>
                <w:rFonts w:asciiTheme="minorHAnsi" w:hAnsiTheme="minorHAnsi" w:cstheme="minorHAnsi"/>
                <w:sz w:val="16"/>
                <w:szCs w:val="12"/>
              </w:rPr>
              <w:t>, excerpted from the Third National Cli</w:t>
            </w:r>
            <w:r>
              <w:rPr>
                <w:rFonts w:asciiTheme="minorHAnsi" w:hAnsiTheme="minorHAnsi" w:cstheme="minorHAnsi"/>
                <w:sz w:val="16"/>
                <w:szCs w:val="12"/>
              </w:rPr>
              <w:t>mate Assessment</w:t>
            </w:r>
            <w:r w:rsidRPr="00CE5FE6">
              <w:rPr>
                <w:rFonts w:asciiTheme="minorHAnsi" w:hAnsiTheme="minorHAnsi" w:cstheme="minorHAnsi"/>
                <w:sz w:val="16"/>
                <w:szCs w:val="12"/>
              </w:rPr>
              <w:t xml:space="preserve">.  Some existing health threats will </w:t>
            </w:r>
            <w:proofErr w:type="gramStart"/>
            <w:r w:rsidRPr="00CE5FE6">
              <w:rPr>
                <w:rFonts w:asciiTheme="minorHAnsi" w:hAnsiTheme="minorHAnsi" w:cstheme="minorHAnsi"/>
                <w:sz w:val="16"/>
                <w:szCs w:val="12"/>
              </w:rPr>
              <w:t>intensify</w:t>
            </w:r>
            <w:proofErr w:type="gramEnd"/>
            <w:r w:rsidRPr="00CE5FE6">
              <w:rPr>
                <w:rFonts w:asciiTheme="minorHAnsi" w:hAnsiTheme="minorHAnsi" w:cstheme="minorHAnsi"/>
                <w:sz w:val="16"/>
                <w:szCs w:val="12"/>
              </w:rPr>
              <w:t xml:space="preserve"> and new health threats will emerge.</w:t>
            </w:r>
          </w:p>
        </w:tc>
      </w:tr>
      <w:tr w:rsidR="0004441B" w:rsidRPr="004B1680" w14:paraId="77E5D89E" w14:textId="77777777" w:rsidTr="00C45486">
        <w:trPr>
          <w:trHeight w:val="546"/>
        </w:trPr>
        <w:tc>
          <w:tcPr>
            <w:tcW w:w="1350" w:type="dxa"/>
            <w:vMerge/>
            <w:tcBorders>
              <w:left w:val="nil"/>
              <w:right w:val="nil"/>
            </w:tcBorders>
            <w:vAlign w:val="center"/>
            <w:hideMark/>
          </w:tcPr>
          <w:p w14:paraId="5A11E2A0" w14:textId="77777777" w:rsidR="0004441B" w:rsidRPr="00CE5FE6" w:rsidRDefault="0004441B" w:rsidP="00C45486">
            <w:pPr>
              <w:spacing w:after="0" w:line="240" w:lineRule="auto"/>
              <w:rPr>
                <w:rFonts w:asciiTheme="minorHAnsi" w:hAnsiTheme="minorHAnsi" w:cstheme="minorHAnsi"/>
                <w:sz w:val="16"/>
                <w:szCs w:val="12"/>
              </w:rPr>
            </w:pPr>
          </w:p>
        </w:tc>
        <w:tc>
          <w:tcPr>
            <w:tcW w:w="8000" w:type="dxa"/>
            <w:gridSpan w:val="3"/>
            <w:tcBorders>
              <w:left w:val="nil"/>
              <w:bottom w:val="single" w:sz="4" w:space="0" w:color="000000"/>
              <w:right w:val="nil"/>
            </w:tcBorders>
            <w:vAlign w:val="center"/>
            <w:hideMark/>
          </w:tcPr>
          <w:p w14:paraId="7B2FE80B" w14:textId="4576AB56" w:rsidR="0004441B" w:rsidRPr="00934987" w:rsidRDefault="0004441B" w:rsidP="0010216D">
            <w:pPr>
              <w:spacing w:after="0" w:line="240" w:lineRule="auto"/>
              <w:rPr>
                <w:rFonts w:asciiTheme="minorHAnsi" w:hAnsiTheme="minorHAnsi" w:cstheme="minorHAnsi"/>
                <w:sz w:val="12"/>
                <w:szCs w:val="12"/>
                <w:highlight w:val="yellow"/>
                <w:u w:val="single"/>
              </w:rPr>
            </w:pPr>
            <w:r w:rsidRPr="001D7D92">
              <w:rPr>
                <w:rFonts w:asciiTheme="minorHAnsi" w:hAnsiTheme="minorHAnsi" w:cstheme="minorHAnsi"/>
                <w:sz w:val="16"/>
                <w:szCs w:val="12"/>
              </w:rPr>
              <w:t>1</w:t>
            </w:r>
            <w:r w:rsidR="0010216D">
              <w:rPr>
                <w:rFonts w:asciiTheme="minorHAnsi" w:hAnsiTheme="minorHAnsi" w:cstheme="minorHAnsi"/>
                <w:sz w:val="16"/>
                <w:szCs w:val="12"/>
              </w:rPr>
              <w:t>4</w:t>
            </w:r>
            <w:r w:rsidRPr="001D7D92">
              <w:rPr>
                <w:rFonts w:asciiTheme="minorHAnsi" w:hAnsiTheme="minorHAnsi" w:cstheme="minorHAnsi"/>
                <w:sz w:val="16"/>
                <w:szCs w:val="12"/>
              </w:rPr>
              <w:t xml:space="preserve">) </w:t>
            </w:r>
            <w:r w:rsidRPr="00CE5FE6">
              <w:rPr>
                <w:rFonts w:asciiTheme="minorHAnsi" w:hAnsiTheme="minorHAnsi" w:cstheme="minorHAnsi"/>
                <w:sz w:val="16"/>
                <w:szCs w:val="12"/>
              </w:rPr>
              <w:t>The</w:t>
            </w:r>
            <w:r w:rsidRPr="00CE5FE6">
              <w:rPr>
                <w:rFonts w:asciiTheme="minorHAnsi" w:hAnsiTheme="minorHAnsi" w:cstheme="minorHAnsi"/>
                <w:b/>
                <w:bCs/>
                <w:sz w:val="16"/>
                <w:szCs w:val="12"/>
              </w:rPr>
              <w:t xml:space="preserve"> Building Resilience Against Climate Effects (BRACE) framework</w:t>
            </w:r>
            <w:r w:rsidRPr="00CE5FE6">
              <w:rPr>
                <w:rFonts w:asciiTheme="minorHAnsi" w:hAnsiTheme="minorHAnsi" w:cstheme="minorHAnsi"/>
                <w:sz w:val="16"/>
                <w:szCs w:val="12"/>
              </w:rPr>
              <w:t xml:space="preserve"> is a five-step process that allows health officials to develop strategies and programs to help communities prepare for the health effects of climate change.  Combining atmospheric data and climate projections with epidemiologic analysis allows health officials to more effectively anticipate, prepare for, and respond to a range of climate sensitive health impacts.</w:t>
            </w:r>
          </w:p>
        </w:tc>
      </w:tr>
      <w:tr w:rsidR="0004441B" w:rsidRPr="004B1680" w14:paraId="403AC9F6" w14:textId="77777777" w:rsidTr="00C45486">
        <w:trPr>
          <w:trHeight w:val="285"/>
        </w:trPr>
        <w:tc>
          <w:tcPr>
            <w:tcW w:w="1350" w:type="dxa"/>
            <w:vMerge/>
            <w:tcBorders>
              <w:left w:val="nil"/>
              <w:right w:val="nil"/>
            </w:tcBorders>
            <w:vAlign w:val="center"/>
            <w:hideMark/>
          </w:tcPr>
          <w:p w14:paraId="47B41185" w14:textId="77777777" w:rsidR="0004441B" w:rsidRPr="00CE5FE6" w:rsidRDefault="0004441B" w:rsidP="00C45486">
            <w:pPr>
              <w:spacing w:after="0" w:line="240" w:lineRule="auto"/>
              <w:rPr>
                <w:rFonts w:asciiTheme="minorHAnsi" w:hAnsiTheme="minorHAnsi" w:cstheme="minorHAnsi"/>
                <w:sz w:val="16"/>
                <w:szCs w:val="12"/>
              </w:rPr>
            </w:pPr>
          </w:p>
        </w:tc>
        <w:tc>
          <w:tcPr>
            <w:tcW w:w="8000" w:type="dxa"/>
            <w:gridSpan w:val="3"/>
            <w:tcBorders>
              <w:left w:val="nil"/>
              <w:right w:val="nil"/>
            </w:tcBorders>
            <w:vAlign w:val="center"/>
            <w:hideMark/>
          </w:tcPr>
          <w:p w14:paraId="6210F95A" w14:textId="24B3A47B" w:rsidR="0004441B" w:rsidRPr="00934987" w:rsidRDefault="0004441B" w:rsidP="0010216D">
            <w:pPr>
              <w:spacing w:after="0" w:line="240" w:lineRule="auto"/>
              <w:rPr>
                <w:rFonts w:asciiTheme="minorHAnsi" w:hAnsiTheme="minorHAnsi" w:cstheme="minorHAnsi"/>
                <w:sz w:val="12"/>
                <w:szCs w:val="12"/>
                <w:highlight w:val="yellow"/>
                <w:u w:val="single"/>
              </w:rPr>
            </w:pPr>
            <w:r w:rsidRPr="001D7D92">
              <w:rPr>
                <w:rFonts w:asciiTheme="minorHAnsi" w:hAnsiTheme="minorHAnsi" w:cstheme="minorHAnsi"/>
                <w:sz w:val="16"/>
                <w:szCs w:val="12"/>
              </w:rPr>
              <w:t>1</w:t>
            </w:r>
            <w:r w:rsidR="0010216D">
              <w:rPr>
                <w:rFonts w:asciiTheme="minorHAnsi" w:hAnsiTheme="minorHAnsi" w:cstheme="minorHAnsi"/>
                <w:sz w:val="16"/>
                <w:szCs w:val="12"/>
              </w:rPr>
              <w:t>5</w:t>
            </w:r>
            <w:r w:rsidRPr="001D7D92">
              <w:rPr>
                <w:rFonts w:asciiTheme="minorHAnsi" w:hAnsiTheme="minorHAnsi" w:cstheme="minorHAnsi"/>
                <w:sz w:val="16"/>
                <w:szCs w:val="12"/>
              </w:rPr>
              <w:t xml:space="preserve">) CDC’s </w:t>
            </w:r>
            <w:r w:rsidRPr="001D7D92">
              <w:rPr>
                <w:rFonts w:asciiTheme="minorHAnsi" w:hAnsiTheme="minorHAnsi" w:cstheme="minorHAnsi"/>
                <w:b/>
                <w:bCs/>
                <w:sz w:val="16"/>
                <w:szCs w:val="12"/>
              </w:rPr>
              <w:t xml:space="preserve">Climate-Ready States and Cities Initiative </w:t>
            </w:r>
            <w:r w:rsidRPr="001D7D92">
              <w:rPr>
                <w:rFonts w:asciiTheme="minorHAnsi" w:hAnsiTheme="minorHAnsi" w:cstheme="minorHAnsi"/>
                <w:sz w:val="16"/>
                <w:szCs w:val="12"/>
              </w:rPr>
              <w:t>(CRSCI) funds states and cities to use the five-step Building Resilience Against Climate Effects (BRACE) framework (described above).</w:t>
            </w:r>
          </w:p>
        </w:tc>
      </w:tr>
      <w:tr w:rsidR="0004441B" w:rsidRPr="004B1680" w14:paraId="6EFEA904" w14:textId="77777777" w:rsidTr="00C45486">
        <w:trPr>
          <w:trHeight w:val="456"/>
        </w:trPr>
        <w:tc>
          <w:tcPr>
            <w:tcW w:w="1350" w:type="dxa"/>
            <w:tcBorders>
              <w:left w:val="nil"/>
              <w:right w:val="nil"/>
            </w:tcBorders>
            <w:vAlign w:val="center"/>
            <w:hideMark/>
          </w:tcPr>
          <w:p w14:paraId="2A62BB29" w14:textId="77777777" w:rsidR="0004441B" w:rsidRPr="00CE5FE6" w:rsidRDefault="0004441B" w:rsidP="00C45486">
            <w:pPr>
              <w:spacing w:after="0" w:line="240" w:lineRule="auto"/>
              <w:rPr>
                <w:rFonts w:asciiTheme="minorHAnsi" w:hAnsiTheme="minorHAnsi" w:cstheme="minorHAnsi"/>
                <w:sz w:val="16"/>
                <w:szCs w:val="16"/>
              </w:rPr>
            </w:pPr>
            <w:r w:rsidRPr="00CE5FE6">
              <w:rPr>
                <w:rFonts w:asciiTheme="minorHAnsi" w:hAnsiTheme="minorHAnsi" w:cstheme="minorHAnsi"/>
                <w:sz w:val="16"/>
                <w:szCs w:val="16"/>
              </w:rPr>
              <w:t>National Leagu</w:t>
            </w:r>
            <w:r>
              <w:rPr>
                <w:rFonts w:asciiTheme="minorHAnsi" w:hAnsiTheme="minorHAnsi" w:cstheme="minorHAnsi"/>
                <w:sz w:val="16"/>
                <w:szCs w:val="16"/>
              </w:rPr>
              <w:t>e of Cities, Climate for Health, et al.</w:t>
            </w:r>
          </w:p>
        </w:tc>
        <w:tc>
          <w:tcPr>
            <w:tcW w:w="8000" w:type="dxa"/>
            <w:gridSpan w:val="3"/>
            <w:tcBorders>
              <w:left w:val="nil"/>
              <w:right w:val="nil"/>
            </w:tcBorders>
            <w:vAlign w:val="center"/>
            <w:hideMark/>
          </w:tcPr>
          <w:p w14:paraId="28B2D0BD" w14:textId="74A668CD" w:rsidR="0004441B" w:rsidRPr="00934987" w:rsidRDefault="0004441B" w:rsidP="0010216D">
            <w:pPr>
              <w:spacing w:after="0" w:line="240" w:lineRule="auto"/>
              <w:rPr>
                <w:rFonts w:asciiTheme="minorHAnsi" w:hAnsiTheme="minorHAnsi" w:cstheme="minorHAnsi"/>
                <w:sz w:val="12"/>
                <w:szCs w:val="12"/>
                <w:highlight w:val="yellow"/>
                <w:u w:val="single"/>
              </w:rPr>
            </w:pPr>
            <w:r w:rsidRPr="001D7D92">
              <w:rPr>
                <w:rFonts w:asciiTheme="minorHAnsi" w:hAnsiTheme="minorHAnsi" w:cstheme="minorHAnsi"/>
                <w:bCs/>
                <w:sz w:val="16"/>
                <w:szCs w:val="16"/>
              </w:rPr>
              <w:t>1</w:t>
            </w:r>
            <w:r w:rsidR="0010216D">
              <w:rPr>
                <w:rFonts w:asciiTheme="minorHAnsi" w:hAnsiTheme="minorHAnsi" w:cstheme="minorHAnsi"/>
                <w:bCs/>
                <w:sz w:val="16"/>
                <w:szCs w:val="16"/>
              </w:rPr>
              <w:t>6</w:t>
            </w:r>
            <w:r w:rsidRPr="001D7D92">
              <w:rPr>
                <w:rFonts w:asciiTheme="minorHAnsi" w:hAnsiTheme="minorHAnsi" w:cstheme="minorHAnsi"/>
                <w:bCs/>
                <w:sz w:val="16"/>
                <w:szCs w:val="16"/>
              </w:rPr>
              <w:t>)</w:t>
            </w:r>
            <w:r w:rsidRPr="001D7D92">
              <w:rPr>
                <w:rFonts w:asciiTheme="minorHAnsi" w:hAnsiTheme="minorHAnsi" w:cstheme="minorHAnsi"/>
                <w:b/>
                <w:bCs/>
                <w:sz w:val="16"/>
                <w:szCs w:val="16"/>
              </w:rPr>
              <w:t xml:space="preserve"> Moving Forward: A Guide for Health Professionals to Building Momentum on Climate Action</w:t>
            </w:r>
            <w:r w:rsidRPr="001D7D92">
              <w:rPr>
                <w:rFonts w:asciiTheme="minorHAnsi" w:hAnsiTheme="minorHAnsi" w:cstheme="minorHAnsi"/>
                <w:sz w:val="16"/>
                <w:szCs w:val="16"/>
              </w:rPr>
              <w:t>.  Guidance and tools to reduce energy use, build resilient clinics and health departments, and support policies, which better integrate health into climate solutions.</w:t>
            </w:r>
          </w:p>
        </w:tc>
      </w:tr>
      <w:tr w:rsidR="0004441B" w:rsidRPr="004B1680" w14:paraId="086F3520" w14:textId="77777777" w:rsidTr="00C45486">
        <w:trPr>
          <w:trHeight w:val="294"/>
        </w:trPr>
        <w:tc>
          <w:tcPr>
            <w:tcW w:w="1350" w:type="dxa"/>
            <w:tcBorders>
              <w:left w:val="nil"/>
              <w:right w:val="nil"/>
            </w:tcBorders>
            <w:vAlign w:val="center"/>
            <w:hideMark/>
          </w:tcPr>
          <w:p w14:paraId="3AA6EDCC" w14:textId="77777777" w:rsidR="0004441B" w:rsidRPr="00CE5FE6" w:rsidRDefault="0004441B" w:rsidP="00C45486">
            <w:pPr>
              <w:spacing w:after="0" w:line="240" w:lineRule="auto"/>
              <w:rPr>
                <w:rFonts w:asciiTheme="minorHAnsi" w:hAnsiTheme="minorHAnsi" w:cstheme="minorHAnsi"/>
                <w:sz w:val="16"/>
                <w:szCs w:val="16"/>
              </w:rPr>
            </w:pPr>
            <w:r w:rsidRPr="00CE5FE6">
              <w:rPr>
                <w:rFonts w:asciiTheme="minorHAnsi" w:hAnsiTheme="minorHAnsi" w:cstheme="minorHAnsi"/>
                <w:sz w:val="16"/>
                <w:szCs w:val="16"/>
              </w:rPr>
              <w:t>US Global Change Research Program</w:t>
            </w:r>
          </w:p>
        </w:tc>
        <w:tc>
          <w:tcPr>
            <w:tcW w:w="8000" w:type="dxa"/>
            <w:gridSpan w:val="3"/>
            <w:tcBorders>
              <w:left w:val="nil"/>
              <w:right w:val="nil"/>
            </w:tcBorders>
            <w:vAlign w:val="center"/>
            <w:hideMark/>
          </w:tcPr>
          <w:p w14:paraId="30FD81F4" w14:textId="2624E5F1" w:rsidR="0004441B" w:rsidRPr="00934987" w:rsidRDefault="0004441B" w:rsidP="0010216D">
            <w:pPr>
              <w:spacing w:after="0" w:line="240" w:lineRule="auto"/>
              <w:rPr>
                <w:rFonts w:asciiTheme="minorHAnsi" w:hAnsiTheme="minorHAnsi" w:cstheme="minorHAnsi"/>
                <w:sz w:val="12"/>
                <w:szCs w:val="12"/>
                <w:highlight w:val="yellow"/>
                <w:u w:val="single"/>
              </w:rPr>
            </w:pPr>
            <w:r w:rsidRPr="00BF480D">
              <w:rPr>
                <w:rFonts w:asciiTheme="minorHAnsi" w:hAnsiTheme="minorHAnsi" w:cstheme="minorHAnsi"/>
                <w:bCs/>
                <w:color w:val="auto"/>
                <w:sz w:val="16"/>
                <w:szCs w:val="16"/>
              </w:rPr>
              <w:t>1</w:t>
            </w:r>
            <w:r w:rsidR="0010216D">
              <w:rPr>
                <w:rFonts w:asciiTheme="minorHAnsi" w:hAnsiTheme="minorHAnsi" w:cstheme="minorHAnsi"/>
                <w:bCs/>
                <w:color w:val="auto"/>
                <w:sz w:val="16"/>
                <w:szCs w:val="16"/>
              </w:rPr>
              <w:t>7</w:t>
            </w:r>
            <w:r w:rsidRPr="00BF480D">
              <w:rPr>
                <w:rFonts w:asciiTheme="minorHAnsi" w:hAnsiTheme="minorHAnsi" w:cstheme="minorHAnsi"/>
                <w:bCs/>
                <w:color w:val="auto"/>
                <w:sz w:val="16"/>
                <w:szCs w:val="16"/>
              </w:rPr>
              <w:t>)</w:t>
            </w:r>
            <w:r w:rsidRPr="001D7D92">
              <w:rPr>
                <w:rFonts w:asciiTheme="minorHAnsi" w:hAnsiTheme="minorHAnsi" w:cstheme="minorHAnsi"/>
                <w:b/>
                <w:bCs/>
                <w:color w:val="auto"/>
                <w:sz w:val="16"/>
                <w:szCs w:val="16"/>
              </w:rPr>
              <w:t xml:space="preserve"> The Impacts of Climate Change on Human Health in the United States: A Scientific Assessment.</w:t>
            </w:r>
            <w:r w:rsidRPr="001D7D92">
              <w:rPr>
                <w:rFonts w:asciiTheme="minorHAnsi" w:hAnsiTheme="minorHAnsi" w:cstheme="minorHAnsi"/>
                <w:color w:val="auto"/>
                <w:sz w:val="16"/>
                <w:szCs w:val="16"/>
              </w:rPr>
              <w:t xml:space="preserve"> Climate change is a significant threat to the health of the American people. This scientific assessment examines how climate change is already affecting human health and the changes that may occur in the future.  </w:t>
            </w:r>
          </w:p>
        </w:tc>
      </w:tr>
      <w:tr w:rsidR="0004441B" w:rsidRPr="004B1680" w14:paraId="7689F752" w14:textId="77777777" w:rsidTr="00C45486">
        <w:trPr>
          <w:trHeight w:val="204"/>
        </w:trPr>
        <w:tc>
          <w:tcPr>
            <w:tcW w:w="1350" w:type="dxa"/>
            <w:tcBorders>
              <w:left w:val="nil"/>
              <w:right w:val="nil"/>
            </w:tcBorders>
            <w:vAlign w:val="center"/>
            <w:hideMark/>
          </w:tcPr>
          <w:p w14:paraId="2D55CB0B" w14:textId="77777777" w:rsidR="0004441B" w:rsidRPr="00CE5FE6" w:rsidRDefault="0004441B" w:rsidP="00C45486">
            <w:pPr>
              <w:spacing w:after="0" w:line="240" w:lineRule="auto"/>
              <w:rPr>
                <w:rFonts w:asciiTheme="minorHAnsi" w:hAnsiTheme="minorHAnsi" w:cstheme="minorHAnsi"/>
                <w:sz w:val="16"/>
                <w:szCs w:val="16"/>
              </w:rPr>
            </w:pPr>
            <w:r w:rsidRPr="00CE5FE6">
              <w:rPr>
                <w:rFonts w:asciiTheme="minorHAnsi" w:hAnsiTheme="minorHAnsi" w:cstheme="minorHAnsi"/>
                <w:sz w:val="16"/>
                <w:szCs w:val="16"/>
              </w:rPr>
              <w:t>American Public Health Association</w:t>
            </w:r>
          </w:p>
        </w:tc>
        <w:tc>
          <w:tcPr>
            <w:tcW w:w="8000" w:type="dxa"/>
            <w:gridSpan w:val="3"/>
            <w:tcBorders>
              <w:left w:val="nil"/>
              <w:right w:val="nil"/>
            </w:tcBorders>
            <w:vAlign w:val="center"/>
            <w:hideMark/>
          </w:tcPr>
          <w:p w14:paraId="4F5B243C" w14:textId="596CAB41" w:rsidR="0004441B" w:rsidRPr="00934987" w:rsidRDefault="0004441B" w:rsidP="0010216D">
            <w:pPr>
              <w:spacing w:after="0" w:line="240" w:lineRule="auto"/>
              <w:rPr>
                <w:rFonts w:asciiTheme="minorHAnsi" w:hAnsiTheme="minorHAnsi" w:cstheme="minorHAnsi"/>
                <w:sz w:val="12"/>
                <w:szCs w:val="12"/>
                <w:highlight w:val="yellow"/>
                <w:u w:val="single"/>
              </w:rPr>
            </w:pPr>
            <w:r w:rsidRPr="001D7D92">
              <w:rPr>
                <w:rFonts w:asciiTheme="minorHAnsi" w:hAnsiTheme="minorHAnsi" w:cstheme="minorHAnsi"/>
                <w:color w:val="auto"/>
                <w:sz w:val="16"/>
                <w:szCs w:val="16"/>
              </w:rPr>
              <w:t>1</w:t>
            </w:r>
            <w:r w:rsidR="0010216D">
              <w:rPr>
                <w:rFonts w:asciiTheme="minorHAnsi" w:hAnsiTheme="minorHAnsi" w:cstheme="minorHAnsi"/>
                <w:color w:val="auto"/>
                <w:sz w:val="16"/>
                <w:szCs w:val="16"/>
              </w:rPr>
              <w:t>8</w:t>
            </w:r>
            <w:r w:rsidRPr="001D7D92">
              <w:rPr>
                <w:rFonts w:asciiTheme="minorHAnsi" w:hAnsiTheme="minorHAnsi" w:cstheme="minorHAnsi"/>
                <w:color w:val="auto"/>
                <w:sz w:val="16"/>
                <w:szCs w:val="16"/>
              </w:rPr>
              <w:t>) #Climate Changes Health.  A wealth of resources, including their</w:t>
            </w:r>
            <w:r w:rsidRPr="001D7D92">
              <w:rPr>
                <w:rFonts w:asciiTheme="minorHAnsi" w:hAnsiTheme="minorHAnsi" w:cstheme="minorHAnsi"/>
                <w:b/>
                <w:bCs/>
                <w:color w:val="auto"/>
                <w:sz w:val="16"/>
                <w:szCs w:val="16"/>
              </w:rPr>
              <w:t xml:space="preserve"> Climate Change and Health Needs Assessment </w:t>
            </w:r>
            <w:r w:rsidRPr="001D7D92">
              <w:rPr>
                <w:rFonts w:asciiTheme="minorHAnsi" w:hAnsiTheme="minorHAnsi" w:cstheme="minorHAnsi"/>
                <w:color w:val="auto"/>
                <w:sz w:val="16"/>
                <w:szCs w:val="16"/>
              </w:rPr>
              <w:t>and their</w:t>
            </w:r>
            <w:r w:rsidRPr="001D7D92">
              <w:rPr>
                <w:rFonts w:asciiTheme="minorHAnsi" w:hAnsiTheme="minorHAnsi" w:cstheme="minorHAnsi"/>
                <w:b/>
                <w:bCs/>
                <w:color w:val="auto"/>
                <w:sz w:val="16"/>
                <w:szCs w:val="16"/>
              </w:rPr>
              <w:t xml:space="preserve"> Climate Change and Health Strategic Plan</w:t>
            </w:r>
            <w:r w:rsidRPr="001D7D92">
              <w:rPr>
                <w:rFonts w:asciiTheme="minorHAnsi" w:hAnsiTheme="minorHAnsi" w:cstheme="minorHAnsi"/>
                <w:color w:val="auto"/>
                <w:sz w:val="16"/>
                <w:szCs w:val="16"/>
              </w:rPr>
              <w:t xml:space="preserve">.  Understand and plan for the effects of climate change on health.  </w:t>
            </w:r>
          </w:p>
        </w:tc>
      </w:tr>
      <w:tr w:rsidR="0004441B" w:rsidRPr="004B1680" w14:paraId="44D5CD28" w14:textId="77777777" w:rsidTr="00C45486">
        <w:trPr>
          <w:trHeight w:val="267"/>
        </w:trPr>
        <w:tc>
          <w:tcPr>
            <w:tcW w:w="1350" w:type="dxa"/>
            <w:tcBorders>
              <w:left w:val="nil"/>
              <w:right w:val="nil"/>
            </w:tcBorders>
            <w:vAlign w:val="center"/>
            <w:hideMark/>
          </w:tcPr>
          <w:p w14:paraId="25E209B7" w14:textId="77777777" w:rsidR="0004441B" w:rsidRPr="00CE5FE6" w:rsidRDefault="0004441B" w:rsidP="00C45486">
            <w:pPr>
              <w:spacing w:after="0" w:line="240" w:lineRule="auto"/>
              <w:rPr>
                <w:rFonts w:asciiTheme="minorHAnsi" w:hAnsiTheme="minorHAnsi" w:cstheme="minorHAnsi"/>
                <w:sz w:val="16"/>
                <w:szCs w:val="16"/>
              </w:rPr>
            </w:pPr>
            <w:r w:rsidRPr="00CE5FE6">
              <w:rPr>
                <w:rFonts w:asciiTheme="minorHAnsi" w:hAnsiTheme="minorHAnsi" w:cstheme="minorHAnsi"/>
                <w:sz w:val="16"/>
                <w:szCs w:val="16"/>
              </w:rPr>
              <w:t>Public Health Institute (PHI)</w:t>
            </w:r>
          </w:p>
        </w:tc>
        <w:tc>
          <w:tcPr>
            <w:tcW w:w="8000" w:type="dxa"/>
            <w:gridSpan w:val="3"/>
            <w:tcBorders>
              <w:left w:val="nil"/>
              <w:right w:val="nil"/>
            </w:tcBorders>
            <w:vAlign w:val="center"/>
            <w:hideMark/>
          </w:tcPr>
          <w:p w14:paraId="6B9B6DF2" w14:textId="594162E4" w:rsidR="0004441B" w:rsidRPr="00934987" w:rsidRDefault="0004441B" w:rsidP="0010216D">
            <w:pPr>
              <w:spacing w:after="0" w:line="240" w:lineRule="auto"/>
              <w:rPr>
                <w:rFonts w:asciiTheme="minorHAnsi" w:hAnsiTheme="minorHAnsi" w:cstheme="minorHAnsi"/>
                <w:sz w:val="12"/>
                <w:szCs w:val="12"/>
                <w:highlight w:val="yellow"/>
                <w:u w:val="single"/>
              </w:rPr>
            </w:pPr>
            <w:r w:rsidRPr="001D7D92">
              <w:rPr>
                <w:rFonts w:asciiTheme="minorHAnsi" w:hAnsiTheme="minorHAnsi" w:cstheme="minorHAnsi"/>
                <w:color w:val="auto"/>
                <w:sz w:val="16"/>
                <w:szCs w:val="16"/>
              </w:rPr>
              <w:t>1</w:t>
            </w:r>
            <w:r w:rsidR="0010216D">
              <w:rPr>
                <w:rFonts w:asciiTheme="minorHAnsi" w:hAnsiTheme="minorHAnsi" w:cstheme="minorHAnsi"/>
                <w:color w:val="auto"/>
                <w:sz w:val="16"/>
                <w:szCs w:val="16"/>
              </w:rPr>
              <w:t>9</w:t>
            </w:r>
            <w:r w:rsidRPr="001D7D92">
              <w:rPr>
                <w:rFonts w:asciiTheme="minorHAnsi" w:hAnsiTheme="minorHAnsi" w:cstheme="minorHAnsi"/>
                <w:color w:val="auto"/>
                <w:sz w:val="16"/>
                <w:szCs w:val="16"/>
              </w:rPr>
              <w:t>)  PHI's </w:t>
            </w:r>
            <w:r w:rsidRPr="001D7D92">
              <w:rPr>
                <w:rFonts w:asciiTheme="minorHAnsi" w:hAnsiTheme="minorHAnsi" w:cstheme="minorHAnsi"/>
                <w:b/>
                <w:bCs/>
                <w:color w:val="auto"/>
                <w:sz w:val="16"/>
                <w:szCs w:val="16"/>
              </w:rPr>
              <w:t>Center for Climate Change and Health's report</w:t>
            </w:r>
            <w:r w:rsidRPr="001D7D92">
              <w:rPr>
                <w:rFonts w:asciiTheme="minorHAnsi" w:hAnsiTheme="minorHAnsi" w:cstheme="minorHAnsi"/>
                <w:color w:val="auto"/>
                <w:sz w:val="16"/>
                <w:szCs w:val="16"/>
              </w:rPr>
              <w:t> explores the many ways in which climate change, health, and equity are connected. Presents a conceptual framework to show how these issues are linked, and to identify opportunities and recommendations for action.</w:t>
            </w:r>
          </w:p>
        </w:tc>
      </w:tr>
      <w:tr w:rsidR="0004441B" w:rsidRPr="004B1680" w14:paraId="08E215C8" w14:textId="77777777" w:rsidTr="00C45486">
        <w:trPr>
          <w:trHeight w:val="555"/>
        </w:trPr>
        <w:tc>
          <w:tcPr>
            <w:tcW w:w="1350" w:type="dxa"/>
            <w:tcBorders>
              <w:left w:val="nil"/>
              <w:bottom w:val="single" w:sz="4" w:space="0" w:color="000000"/>
              <w:right w:val="nil"/>
            </w:tcBorders>
            <w:vAlign w:val="center"/>
            <w:hideMark/>
          </w:tcPr>
          <w:p w14:paraId="592C5544" w14:textId="77777777" w:rsidR="0004441B" w:rsidRPr="00CE5FE6" w:rsidRDefault="0004441B" w:rsidP="00C45486">
            <w:pPr>
              <w:spacing w:after="0" w:line="240" w:lineRule="auto"/>
              <w:rPr>
                <w:rFonts w:asciiTheme="minorHAnsi" w:hAnsiTheme="minorHAnsi" w:cstheme="minorHAnsi"/>
                <w:sz w:val="16"/>
                <w:szCs w:val="16"/>
              </w:rPr>
            </w:pPr>
            <w:r w:rsidRPr="00CE5FE6">
              <w:rPr>
                <w:rFonts w:asciiTheme="minorHAnsi" w:hAnsiTheme="minorHAnsi" w:cstheme="minorHAnsi"/>
                <w:sz w:val="16"/>
                <w:szCs w:val="16"/>
              </w:rPr>
              <w:t>National Academies Press</w:t>
            </w:r>
          </w:p>
        </w:tc>
        <w:tc>
          <w:tcPr>
            <w:tcW w:w="8000" w:type="dxa"/>
            <w:gridSpan w:val="3"/>
            <w:tcBorders>
              <w:left w:val="nil"/>
              <w:bottom w:val="single" w:sz="4" w:space="0" w:color="000000"/>
              <w:right w:val="nil"/>
            </w:tcBorders>
            <w:vAlign w:val="center"/>
            <w:hideMark/>
          </w:tcPr>
          <w:p w14:paraId="14CFF476" w14:textId="4E1FD4FD" w:rsidR="0004441B" w:rsidRPr="00934987" w:rsidRDefault="0010216D" w:rsidP="0010216D">
            <w:pPr>
              <w:spacing w:after="0" w:line="240" w:lineRule="auto"/>
              <w:rPr>
                <w:rFonts w:asciiTheme="minorHAnsi" w:hAnsiTheme="minorHAnsi" w:cstheme="minorHAnsi"/>
                <w:sz w:val="12"/>
                <w:szCs w:val="12"/>
                <w:highlight w:val="yellow"/>
                <w:u w:val="single"/>
              </w:rPr>
            </w:pPr>
            <w:r>
              <w:rPr>
                <w:rFonts w:asciiTheme="minorHAnsi" w:hAnsiTheme="minorHAnsi" w:cstheme="minorHAnsi"/>
                <w:bCs/>
                <w:color w:val="auto"/>
                <w:sz w:val="16"/>
                <w:szCs w:val="16"/>
              </w:rPr>
              <w:t>20</w:t>
            </w:r>
            <w:r w:rsidR="0004441B" w:rsidRPr="00DE6474">
              <w:rPr>
                <w:rFonts w:asciiTheme="minorHAnsi" w:hAnsiTheme="minorHAnsi" w:cstheme="minorHAnsi"/>
                <w:bCs/>
                <w:color w:val="auto"/>
                <w:sz w:val="16"/>
                <w:szCs w:val="16"/>
              </w:rPr>
              <w:t>)</w:t>
            </w:r>
            <w:r w:rsidR="0004441B" w:rsidRPr="001D7D92">
              <w:rPr>
                <w:rFonts w:asciiTheme="minorHAnsi" w:hAnsiTheme="minorHAnsi" w:cstheme="minorHAnsi"/>
                <w:b/>
                <w:bCs/>
                <w:color w:val="auto"/>
                <w:sz w:val="16"/>
                <w:szCs w:val="16"/>
              </w:rPr>
              <w:t xml:space="preserve"> Protecting the Health and Well-Being of Communities in a Changing Climate: Proceedings of a Workshop.  </w:t>
            </w:r>
            <w:r w:rsidR="0004441B" w:rsidRPr="001D7D92">
              <w:rPr>
                <w:rFonts w:asciiTheme="minorHAnsi" w:hAnsiTheme="minorHAnsi" w:cstheme="minorHAnsi"/>
                <w:color w:val="auto"/>
                <w:sz w:val="16"/>
                <w:szCs w:val="16"/>
              </w:rPr>
              <w:t>Presentations and discussions about regional, state, and local efforts to mitigate and adapt to health challenges arising from climate change.</w:t>
            </w:r>
          </w:p>
        </w:tc>
      </w:tr>
      <w:tr w:rsidR="0004441B" w:rsidRPr="004B1680" w14:paraId="197CA517" w14:textId="77777777" w:rsidTr="00C45486">
        <w:trPr>
          <w:trHeight w:val="717"/>
        </w:trPr>
        <w:tc>
          <w:tcPr>
            <w:tcW w:w="1350" w:type="dxa"/>
            <w:tcBorders>
              <w:left w:val="nil"/>
              <w:bottom w:val="single" w:sz="4" w:space="0" w:color="000000"/>
              <w:right w:val="nil"/>
            </w:tcBorders>
            <w:vAlign w:val="center"/>
          </w:tcPr>
          <w:p w14:paraId="646A54FF" w14:textId="77777777" w:rsidR="0004441B" w:rsidRPr="00CE5FE6" w:rsidRDefault="0004441B" w:rsidP="00C45486">
            <w:pPr>
              <w:spacing w:after="0" w:line="240" w:lineRule="auto"/>
              <w:rPr>
                <w:rFonts w:asciiTheme="minorHAnsi" w:hAnsiTheme="minorHAnsi" w:cstheme="minorHAnsi"/>
                <w:sz w:val="16"/>
                <w:szCs w:val="16"/>
              </w:rPr>
            </w:pPr>
            <w:r>
              <w:rPr>
                <w:rFonts w:asciiTheme="minorHAnsi" w:hAnsiTheme="minorHAnsi" w:cstheme="minorHAnsi"/>
                <w:sz w:val="16"/>
                <w:szCs w:val="16"/>
              </w:rPr>
              <w:t xml:space="preserve">US </w:t>
            </w:r>
            <w:r w:rsidRPr="0019252F">
              <w:rPr>
                <w:rFonts w:asciiTheme="minorHAnsi" w:hAnsiTheme="minorHAnsi" w:cstheme="minorHAnsi"/>
                <w:sz w:val="16"/>
                <w:szCs w:val="16"/>
              </w:rPr>
              <w:t>Government Accountability Office</w:t>
            </w:r>
          </w:p>
        </w:tc>
        <w:tc>
          <w:tcPr>
            <w:tcW w:w="8000" w:type="dxa"/>
            <w:gridSpan w:val="3"/>
            <w:tcBorders>
              <w:left w:val="nil"/>
              <w:bottom w:val="single" w:sz="4" w:space="0" w:color="000000"/>
              <w:right w:val="nil"/>
            </w:tcBorders>
            <w:vAlign w:val="center"/>
          </w:tcPr>
          <w:p w14:paraId="5E4BB571" w14:textId="619A0755" w:rsidR="0004441B" w:rsidRPr="00934987" w:rsidRDefault="0004441B" w:rsidP="0010216D">
            <w:pPr>
              <w:spacing w:after="0" w:line="240" w:lineRule="auto"/>
              <w:rPr>
                <w:rStyle w:val="Hyperlink"/>
                <w:rFonts w:asciiTheme="minorHAnsi" w:hAnsiTheme="minorHAnsi" w:cstheme="minorHAnsi"/>
                <w:sz w:val="12"/>
                <w:szCs w:val="12"/>
                <w:highlight w:val="yellow"/>
              </w:rPr>
            </w:pPr>
            <w:r w:rsidRPr="00DE6474">
              <w:rPr>
                <w:rFonts w:asciiTheme="minorHAnsi" w:hAnsiTheme="minorHAnsi" w:cstheme="minorHAnsi"/>
                <w:bCs/>
                <w:color w:val="auto"/>
                <w:sz w:val="16"/>
                <w:szCs w:val="16"/>
              </w:rPr>
              <w:t>2</w:t>
            </w:r>
            <w:r w:rsidR="0010216D">
              <w:rPr>
                <w:rFonts w:asciiTheme="minorHAnsi" w:hAnsiTheme="minorHAnsi" w:cstheme="minorHAnsi"/>
                <w:bCs/>
                <w:color w:val="auto"/>
                <w:sz w:val="16"/>
                <w:szCs w:val="16"/>
              </w:rPr>
              <w:t>1</w:t>
            </w:r>
            <w:r w:rsidRPr="00DE6474">
              <w:rPr>
                <w:rFonts w:asciiTheme="minorHAnsi" w:hAnsiTheme="minorHAnsi" w:cstheme="minorHAnsi"/>
                <w:bCs/>
                <w:color w:val="auto"/>
                <w:sz w:val="16"/>
                <w:szCs w:val="16"/>
              </w:rPr>
              <w:t>)</w:t>
            </w:r>
            <w:r w:rsidRPr="001D7D92">
              <w:rPr>
                <w:rFonts w:asciiTheme="minorHAnsi" w:hAnsiTheme="minorHAnsi" w:cstheme="minorHAnsi"/>
                <w:b/>
                <w:bCs/>
                <w:color w:val="auto"/>
                <w:sz w:val="16"/>
                <w:szCs w:val="16"/>
              </w:rPr>
              <w:t xml:space="preserve"> WATER INFRASTRUCTURE: Technical Assistance and Climate Resilience Planning Could Help Utilities Prepare for Potential Climate Change Impacts. </w:t>
            </w:r>
            <w:r w:rsidRPr="001D7D92">
              <w:rPr>
                <w:rFonts w:asciiTheme="minorHAnsi" w:hAnsiTheme="minorHAnsi" w:cstheme="minorHAnsi"/>
                <w:bCs/>
                <w:color w:val="auto"/>
                <w:sz w:val="16"/>
                <w:szCs w:val="16"/>
              </w:rPr>
              <w:t>This report examines federal technical and financial assistance to utilities for enhancing climate resilience, and options experts identified for providing additional assistance, among other things.</w:t>
            </w:r>
          </w:p>
        </w:tc>
      </w:tr>
      <w:tr w:rsidR="0004441B" w:rsidRPr="00BF480D" w14:paraId="7D5E4B32" w14:textId="77777777" w:rsidTr="00C45486">
        <w:trPr>
          <w:trHeight w:val="144"/>
        </w:trPr>
        <w:tc>
          <w:tcPr>
            <w:tcW w:w="9350" w:type="dxa"/>
            <w:gridSpan w:val="4"/>
            <w:tcBorders>
              <w:left w:val="nil"/>
              <w:bottom w:val="nil"/>
              <w:right w:val="nil"/>
            </w:tcBorders>
            <w:shd w:val="clear" w:color="auto" w:fill="D9D9D9" w:themeFill="background1" w:themeFillShade="D9"/>
            <w:vAlign w:val="center"/>
            <w:hideMark/>
          </w:tcPr>
          <w:p w14:paraId="5DD6328E" w14:textId="77777777" w:rsidR="0004441B" w:rsidRPr="00BF480D" w:rsidRDefault="0004441B" w:rsidP="00C45486">
            <w:pPr>
              <w:spacing w:after="0" w:line="240" w:lineRule="auto"/>
              <w:rPr>
                <w:rFonts w:asciiTheme="minorHAnsi" w:hAnsiTheme="minorHAnsi" w:cstheme="minorHAnsi"/>
                <w:b/>
                <w:bCs/>
                <w:sz w:val="16"/>
                <w:szCs w:val="16"/>
              </w:rPr>
            </w:pPr>
            <w:r w:rsidRPr="00BF480D">
              <w:rPr>
                <w:rFonts w:asciiTheme="minorHAnsi" w:hAnsiTheme="minorHAnsi" w:cstheme="minorHAnsi"/>
                <w:b/>
                <w:bCs/>
                <w:sz w:val="16"/>
                <w:szCs w:val="16"/>
              </w:rPr>
              <w:t>ECONOMICS</w:t>
            </w:r>
          </w:p>
        </w:tc>
      </w:tr>
      <w:tr w:rsidR="0004441B" w:rsidRPr="00BF480D" w14:paraId="30E6CBFE" w14:textId="77777777" w:rsidTr="00C45486">
        <w:trPr>
          <w:trHeight w:val="475"/>
        </w:trPr>
        <w:tc>
          <w:tcPr>
            <w:tcW w:w="1350" w:type="dxa"/>
            <w:tcBorders>
              <w:top w:val="nil"/>
              <w:left w:val="nil"/>
              <w:right w:val="nil"/>
            </w:tcBorders>
            <w:vAlign w:val="center"/>
            <w:hideMark/>
          </w:tcPr>
          <w:p w14:paraId="2577C6A9" w14:textId="77777777" w:rsidR="0004441B" w:rsidRPr="00BF480D" w:rsidRDefault="0004441B" w:rsidP="00C45486">
            <w:pPr>
              <w:spacing w:after="0" w:line="240" w:lineRule="auto"/>
              <w:rPr>
                <w:rFonts w:asciiTheme="minorHAnsi" w:hAnsiTheme="minorHAnsi" w:cstheme="minorHAnsi"/>
                <w:sz w:val="16"/>
                <w:szCs w:val="16"/>
              </w:rPr>
            </w:pPr>
            <w:r w:rsidRPr="00BF480D">
              <w:rPr>
                <w:rFonts w:asciiTheme="minorHAnsi" w:hAnsiTheme="minorHAnsi" w:cstheme="minorHAnsi"/>
                <w:sz w:val="16"/>
                <w:szCs w:val="16"/>
              </w:rPr>
              <w:t>Moody's Investor Services</w:t>
            </w:r>
          </w:p>
        </w:tc>
        <w:tc>
          <w:tcPr>
            <w:tcW w:w="8000" w:type="dxa"/>
            <w:gridSpan w:val="3"/>
            <w:tcBorders>
              <w:top w:val="nil"/>
              <w:left w:val="nil"/>
              <w:right w:val="nil"/>
            </w:tcBorders>
            <w:vAlign w:val="center"/>
            <w:hideMark/>
          </w:tcPr>
          <w:p w14:paraId="7F0D00DB" w14:textId="6174EFD5" w:rsidR="0004441B" w:rsidRPr="00BF480D" w:rsidRDefault="0004441B" w:rsidP="0010216D">
            <w:pPr>
              <w:spacing w:after="0" w:line="240" w:lineRule="auto"/>
              <w:rPr>
                <w:rFonts w:asciiTheme="minorHAnsi" w:hAnsiTheme="minorHAnsi" w:cstheme="minorHAnsi"/>
                <w:sz w:val="12"/>
                <w:szCs w:val="12"/>
                <w:u w:val="single"/>
              </w:rPr>
            </w:pPr>
            <w:r w:rsidRPr="00BF480D">
              <w:rPr>
                <w:rFonts w:asciiTheme="minorHAnsi" w:hAnsiTheme="minorHAnsi" w:cstheme="minorHAnsi"/>
                <w:sz w:val="16"/>
                <w:szCs w:val="16"/>
              </w:rPr>
              <w:t>2</w:t>
            </w:r>
            <w:r w:rsidR="0010216D">
              <w:rPr>
                <w:rFonts w:asciiTheme="minorHAnsi" w:hAnsiTheme="minorHAnsi" w:cstheme="minorHAnsi"/>
                <w:sz w:val="16"/>
                <w:szCs w:val="16"/>
              </w:rPr>
              <w:t>2</w:t>
            </w:r>
            <w:r w:rsidRPr="00BF480D">
              <w:rPr>
                <w:rFonts w:asciiTheme="minorHAnsi" w:hAnsiTheme="minorHAnsi" w:cstheme="minorHAnsi"/>
                <w:sz w:val="16"/>
                <w:szCs w:val="16"/>
              </w:rPr>
              <w:t xml:space="preserve">) Moody's Report: Environmental Risks -- Evaluating the impact of climate change on US state and local issuers. "Climate change is forecast to heighten US exposure to economic loss… </w:t>
            </w:r>
            <w:r w:rsidRPr="00BF480D">
              <w:rPr>
                <w:rFonts w:asciiTheme="minorHAnsi" w:hAnsiTheme="minorHAnsi" w:cstheme="minorHAnsi"/>
                <w:iCs/>
                <w:sz w:val="16"/>
                <w:szCs w:val="16"/>
              </w:rPr>
              <w:t>This will be a growing negative credit factor for issuers without sufficient adaptation and mitigation strategies.</w:t>
            </w:r>
            <w:r w:rsidRPr="00BF480D">
              <w:rPr>
                <w:rFonts w:asciiTheme="minorHAnsi" w:hAnsiTheme="minorHAnsi" w:cstheme="minorHAnsi"/>
                <w:i/>
                <w:iCs/>
                <w:sz w:val="16"/>
                <w:szCs w:val="16"/>
              </w:rPr>
              <w:t xml:space="preserve">” </w:t>
            </w:r>
            <w:r w:rsidRPr="00BF480D">
              <w:rPr>
                <w:rFonts w:asciiTheme="minorHAnsi" w:hAnsiTheme="minorHAnsi" w:cstheme="minorHAnsi"/>
                <w:iCs/>
                <w:sz w:val="16"/>
                <w:szCs w:val="16"/>
              </w:rPr>
              <w:t>(</w:t>
            </w:r>
            <w:r>
              <w:rPr>
                <w:rFonts w:asciiTheme="minorHAnsi" w:hAnsiTheme="minorHAnsi" w:cstheme="minorHAnsi"/>
                <w:iCs/>
                <w:sz w:val="16"/>
                <w:szCs w:val="16"/>
              </w:rPr>
              <w:t>r</w:t>
            </w:r>
            <w:r w:rsidRPr="00BF480D">
              <w:rPr>
                <w:rFonts w:asciiTheme="minorHAnsi" w:hAnsiTheme="minorHAnsi" w:cstheme="minorHAnsi"/>
                <w:sz w:val="16"/>
                <w:szCs w:val="16"/>
              </w:rPr>
              <w:t>eport available to Moody's subscribers)</w:t>
            </w:r>
          </w:p>
        </w:tc>
      </w:tr>
      <w:tr w:rsidR="0004441B" w:rsidRPr="00BF480D" w14:paraId="04E16095" w14:textId="77777777" w:rsidTr="00C45486">
        <w:trPr>
          <w:trHeight w:val="31"/>
        </w:trPr>
        <w:tc>
          <w:tcPr>
            <w:tcW w:w="1350" w:type="dxa"/>
            <w:tcBorders>
              <w:left w:val="nil"/>
              <w:right w:val="nil"/>
            </w:tcBorders>
            <w:vAlign w:val="center"/>
            <w:hideMark/>
          </w:tcPr>
          <w:p w14:paraId="212CA19F" w14:textId="77777777" w:rsidR="0004441B" w:rsidRPr="00BF480D" w:rsidRDefault="0004441B" w:rsidP="00C45486">
            <w:pPr>
              <w:spacing w:after="0" w:line="240" w:lineRule="auto"/>
              <w:rPr>
                <w:rFonts w:asciiTheme="minorHAnsi" w:hAnsiTheme="minorHAnsi" w:cstheme="minorHAnsi"/>
                <w:sz w:val="16"/>
                <w:szCs w:val="16"/>
              </w:rPr>
            </w:pPr>
            <w:r w:rsidRPr="00BF480D">
              <w:rPr>
                <w:rFonts w:asciiTheme="minorHAnsi" w:hAnsiTheme="minorHAnsi" w:cstheme="minorHAnsi"/>
                <w:sz w:val="16"/>
                <w:szCs w:val="16"/>
              </w:rPr>
              <w:t>New York Times</w:t>
            </w:r>
          </w:p>
        </w:tc>
        <w:tc>
          <w:tcPr>
            <w:tcW w:w="8000" w:type="dxa"/>
            <w:gridSpan w:val="3"/>
            <w:tcBorders>
              <w:left w:val="nil"/>
              <w:bottom w:val="single" w:sz="4" w:space="0" w:color="000000"/>
              <w:right w:val="nil"/>
            </w:tcBorders>
            <w:noWrap/>
            <w:vAlign w:val="center"/>
            <w:hideMark/>
          </w:tcPr>
          <w:p w14:paraId="48411C24" w14:textId="0134436B" w:rsidR="0004441B" w:rsidRPr="00BF480D" w:rsidRDefault="0004441B" w:rsidP="0010216D">
            <w:pPr>
              <w:spacing w:after="0" w:line="240" w:lineRule="auto"/>
              <w:rPr>
                <w:rFonts w:asciiTheme="minorHAnsi" w:hAnsiTheme="minorHAnsi" w:cstheme="minorHAnsi"/>
                <w:sz w:val="12"/>
                <w:szCs w:val="12"/>
                <w:u w:val="single"/>
              </w:rPr>
            </w:pPr>
            <w:r w:rsidRPr="00BF480D">
              <w:rPr>
                <w:rFonts w:asciiTheme="minorHAnsi" w:hAnsiTheme="minorHAnsi" w:cstheme="minorHAnsi"/>
                <w:sz w:val="16"/>
                <w:szCs w:val="16"/>
              </w:rPr>
              <w:t>2</w:t>
            </w:r>
            <w:r w:rsidR="0010216D">
              <w:rPr>
                <w:rFonts w:asciiTheme="minorHAnsi" w:hAnsiTheme="minorHAnsi" w:cstheme="minorHAnsi"/>
                <w:sz w:val="16"/>
                <w:szCs w:val="16"/>
              </w:rPr>
              <w:t>3</w:t>
            </w:r>
            <w:r w:rsidRPr="00BF480D">
              <w:rPr>
                <w:rFonts w:asciiTheme="minorHAnsi" w:hAnsiTheme="minorHAnsi" w:cstheme="minorHAnsi"/>
                <w:sz w:val="16"/>
                <w:szCs w:val="16"/>
              </w:rPr>
              <w:t>) "Moody’s Buys Climate Data Firm, Signaling New Scrutiny of Climate Risks"</w:t>
            </w:r>
          </w:p>
        </w:tc>
      </w:tr>
      <w:tr w:rsidR="0004441B" w:rsidRPr="00BF480D" w14:paraId="66A9AE35" w14:textId="77777777" w:rsidTr="00C45486">
        <w:trPr>
          <w:trHeight w:val="186"/>
        </w:trPr>
        <w:tc>
          <w:tcPr>
            <w:tcW w:w="1350" w:type="dxa"/>
            <w:tcBorders>
              <w:left w:val="nil"/>
              <w:right w:val="nil"/>
            </w:tcBorders>
            <w:vAlign w:val="center"/>
            <w:hideMark/>
          </w:tcPr>
          <w:p w14:paraId="5542DCE4" w14:textId="77777777" w:rsidR="0004441B" w:rsidRPr="00BF480D" w:rsidRDefault="0004441B" w:rsidP="00C45486">
            <w:pPr>
              <w:spacing w:after="0" w:line="240" w:lineRule="auto"/>
              <w:rPr>
                <w:rFonts w:asciiTheme="minorHAnsi" w:hAnsiTheme="minorHAnsi" w:cstheme="minorHAnsi"/>
                <w:sz w:val="16"/>
                <w:szCs w:val="16"/>
              </w:rPr>
            </w:pPr>
            <w:r w:rsidRPr="00BF480D">
              <w:rPr>
                <w:rFonts w:asciiTheme="minorHAnsi" w:hAnsiTheme="minorHAnsi" w:cstheme="minorHAnsi"/>
                <w:sz w:val="16"/>
                <w:szCs w:val="16"/>
              </w:rPr>
              <w:lastRenderedPageBreak/>
              <w:t>Janney Investment Strategy Group</w:t>
            </w:r>
          </w:p>
        </w:tc>
        <w:tc>
          <w:tcPr>
            <w:tcW w:w="8000" w:type="dxa"/>
            <w:gridSpan w:val="3"/>
            <w:tcBorders>
              <w:left w:val="nil"/>
              <w:right w:val="nil"/>
            </w:tcBorders>
            <w:vAlign w:val="center"/>
            <w:hideMark/>
          </w:tcPr>
          <w:p w14:paraId="0120E97A" w14:textId="04E2B69E" w:rsidR="0004441B" w:rsidRPr="00BF480D" w:rsidRDefault="0004441B" w:rsidP="0010216D">
            <w:pPr>
              <w:spacing w:after="0" w:line="240" w:lineRule="auto"/>
              <w:rPr>
                <w:rFonts w:asciiTheme="minorHAnsi" w:hAnsiTheme="minorHAnsi" w:cstheme="minorHAnsi"/>
                <w:sz w:val="12"/>
                <w:szCs w:val="12"/>
                <w:u w:val="single"/>
              </w:rPr>
            </w:pPr>
            <w:r w:rsidRPr="00BF480D">
              <w:rPr>
                <w:rFonts w:asciiTheme="minorHAnsi" w:hAnsiTheme="minorHAnsi" w:cstheme="minorHAnsi"/>
                <w:sz w:val="16"/>
                <w:szCs w:val="16"/>
              </w:rPr>
              <w:t>2</w:t>
            </w:r>
            <w:r w:rsidR="0010216D">
              <w:rPr>
                <w:rFonts w:asciiTheme="minorHAnsi" w:hAnsiTheme="minorHAnsi" w:cstheme="minorHAnsi"/>
                <w:sz w:val="16"/>
                <w:szCs w:val="16"/>
              </w:rPr>
              <w:t>4</w:t>
            </w:r>
            <w:r w:rsidRPr="00BF480D">
              <w:rPr>
                <w:rFonts w:asciiTheme="minorHAnsi" w:hAnsiTheme="minorHAnsi" w:cstheme="minorHAnsi"/>
                <w:sz w:val="16"/>
                <w:szCs w:val="16"/>
              </w:rPr>
              <w:t>) Muni Report, 10/22/19: Climate Change and Potential Impact on State and Local Government Credit Analysis.</w:t>
            </w:r>
          </w:p>
        </w:tc>
      </w:tr>
      <w:tr w:rsidR="0004441B" w:rsidRPr="00BF480D" w14:paraId="4554A018" w14:textId="77777777" w:rsidTr="00C45486">
        <w:trPr>
          <w:trHeight w:val="235"/>
        </w:trPr>
        <w:tc>
          <w:tcPr>
            <w:tcW w:w="1350" w:type="dxa"/>
            <w:tcBorders>
              <w:left w:val="nil"/>
              <w:right w:val="nil"/>
            </w:tcBorders>
            <w:vAlign w:val="center"/>
            <w:hideMark/>
          </w:tcPr>
          <w:p w14:paraId="168D0CA3" w14:textId="77777777" w:rsidR="0004441B" w:rsidRPr="00BF480D" w:rsidRDefault="0004441B" w:rsidP="00C45486">
            <w:pPr>
              <w:spacing w:after="0" w:line="240" w:lineRule="auto"/>
              <w:rPr>
                <w:rFonts w:asciiTheme="minorHAnsi" w:hAnsiTheme="minorHAnsi" w:cstheme="minorHAnsi"/>
                <w:sz w:val="16"/>
                <w:szCs w:val="16"/>
              </w:rPr>
            </w:pPr>
            <w:r w:rsidRPr="00BF480D">
              <w:rPr>
                <w:rFonts w:asciiTheme="minorHAnsi" w:hAnsiTheme="minorHAnsi" w:cstheme="minorHAnsi"/>
                <w:sz w:val="16"/>
                <w:szCs w:val="16"/>
              </w:rPr>
              <w:t>Pew Trust</w:t>
            </w:r>
          </w:p>
        </w:tc>
        <w:tc>
          <w:tcPr>
            <w:tcW w:w="8000" w:type="dxa"/>
            <w:gridSpan w:val="3"/>
            <w:tcBorders>
              <w:left w:val="nil"/>
              <w:right w:val="nil"/>
            </w:tcBorders>
            <w:vAlign w:val="center"/>
            <w:hideMark/>
          </w:tcPr>
          <w:p w14:paraId="3C2A7EF0" w14:textId="06B86B81" w:rsidR="0004441B" w:rsidRPr="00BF480D" w:rsidRDefault="0004441B" w:rsidP="0010216D">
            <w:pPr>
              <w:spacing w:after="0" w:line="240" w:lineRule="auto"/>
              <w:rPr>
                <w:rFonts w:asciiTheme="minorHAnsi" w:hAnsiTheme="minorHAnsi" w:cstheme="minorHAnsi"/>
                <w:sz w:val="12"/>
                <w:szCs w:val="12"/>
                <w:u w:val="single"/>
              </w:rPr>
            </w:pPr>
            <w:r w:rsidRPr="00BF480D">
              <w:rPr>
                <w:rFonts w:asciiTheme="minorHAnsi" w:hAnsiTheme="minorHAnsi" w:cstheme="minorHAnsi"/>
                <w:sz w:val="16"/>
                <w:szCs w:val="16"/>
              </w:rPr>
              <w:t>2</w:t>
            </w:r>
            <w:r w:rsidR="0010216D">
              <w:rPr>
                <w:rFonts w:asciiTheme="minorHAnsi" w:hAnsiTheme="minorHAnsi" w:cstheme="minorHAnsi"/>
                <w:sz w:val="16"/>
                <w:szCs w:val="16"/>
              </w:rPr>
              <w:t>5</w:t>
            </w:r>
            <w:r w:rsidRPr="00BF480D">
              <w:rPr>
                <w:rFonts w:asciiTheme="minorHAnsi" w:hAnsiTheme="minorHAnsi" w:cstheme="minorHAnsi"/>
                <w:sz w:val="16"/>
                <w:szCs w:val="16"/>
              </w:rPr>
              <w:t>) "Climate Change Could Make Borrowing Costlier for States and Cities… now is the time for communities to make serious investments in climate resilience — or risk being punished by the financial sector in the future."</w:t>
            </w:r>
          </w:p>
        </w:tc>
      </w:tr>
      <w:tr w:rsidR="0004441B" w:rsidRPr="00BF480D" w14:paraId="24A88F46" w14:textId="77777777" w:rsidTr="00C45486">
        <w:trPr>
          <w:trHeight w:val="609"/>
        </w:trPr>
        <w:tc>
          <w:tcPr>
            <w:tcW w:w="1350" w:type="dxa"/>
            <w:tcBorders>
              <w:left w:val="nil"/>
              <w:right w:val="nil"/>
            </w:tcBorders>
            <w:vAlign w:val="center"/>
            <w:hideMark/>
          </w:tcPr>
          <w:p w14:paraId="5A8E8991" w14:textId="77777777" w:rsidR="0004441B" w:rsidRPr="00BF480D" w:rsidRDefault="0004441B" w:rsidP="00C45486">
            <w:pPr>
              <w:spacing w:after="0" w:line="240" w:lineRule="auto"/>
              <w:rPr>
                <w:rFonts w:asciiTheme="minorHAnsi" w:hAnsiTheme="minorHAnsi" w:cstheme="minorHAnsi"/>
                <w:sz w:val="16"/>
                <w:szCs w:val="16"/>
              </w:rPr>
            </w:pPr>
            <w:r w:rsidRPr="00BF480D">
              <w:rPr>
                <w:rFonts w:asciiTheme="minorHAnsi" w:hAnsiTheme="minorHAnsi" w:cstheme="minorHAnsi"/>
                <w:sz w:val="16"/>
                <w:szCs w:val="16"/>
              </w:rPr>
              <w:t>London School of Economics and Political Science</w:t>
            </w:r>
          </w:p>
        </w:tc>
        <w:tc>
          <w:tcPr>
            <w:tcW w:w="8000" w:type="dxa"/>
            <w:gridSpan w:val="3"/>
            <w:tcBorders>
              <w:left w:val="nil"/>
              <w:right w:val="nil"/>
            </w:tcBorders>
            <w:vAlign w:val="center"/>
            <w:hideMark/>
          </w:tcPr>
          <w:p w14:paraId="29405924" w14:textId="6D2DF551" w:rsidR="0004441B" w:rsidRPr="00BF480D" w:rsidRDefault="0004441B" w:rsidP="0010216D">
            <w:pPr>
              <w:spacing w:after="0" w:line="240" w:lineRule="auto"/>
              <w:rPr>
                <w:rFonts w:asciiTheme="minorHAnsi" w:hAnsiTheme="minorHAnsi" w:cstheme="minorHAnsi"/>
                <w:sz w:val="12"/>
                <w:szCs w:val="12"/>
                <w:u w:val="single"/>
              </w:rPr>
            </w:pPr>
            <w:r w:rsidRPr="00BF480D">
              <w:rPr>
                <w:rFonts w:asciiTheme="minorHAnsi" w:hAnsiTheme="minorHAnsi" w:cstheme="minorHAnsi"/>
                <w:sz w:val="16"/>
                <w:szCs w:val="16"/>
              </w:rPr>
              <w:t>2</w:t>
            </w:r>
            <w:r w:rsidR="0010216D">
              <w:rPr>
                <w:rFonts w:asciiTheme="minorHAnsi" w:hAnsiTheme="minorHAnsi" w:cstheme="minorHAnsi"/>
                <w:sz w:val="16"/>
                <w:szCs w:val="16"/>
              </w:rPr>
              <w:t>6</w:t>
            </w:r>
            <w:r w:rsidRPr="00BF480D">
              <w:rPr>
                <w:rFonts w:asciiTheme="minorHAnsi" w:hAnsiTheme="minorHAnsi" w:cstheme="minorHAnsi"/>
                <w:sz w:val="16"/>
                <w:szCs w:val="16"/>
              </w:rPr>
              <w:t xml:space="preserve">) 2019 Report:  The Missing Economic Risks in Assessments of Climate Change Impacts. Additional sponsors: Potsdam Institute for Climate Impact </w:t>
            </w:r>
            <w:proofErr w:type="gramStart"/>
            <w:r w:rsidRPr="00BF480D">
              <w:rPr>
                <w:rFonts w:asciiTheme="minorHAnsi" w:hAnsiTheme="minorHAnsi" w:cstheme="minorHAnsi"/>
                <w:sz w:val="16"/>
                <w:szCs w:val="16"/>
              </w:rPr>
              <w:t>Research;  Earth</w:t>
            </w:r>
            <w:proofErr w:type="gramEnd"/>
            <w:r w:rsidRPr="00BF480D">
              <w:rPr>
                <w:rFonts w:asciiTheme="minorHAnsi" w:hAnsiTheme="minorHAnsi" w:cstheme="minorHAnsi"/>
                <w:sz w:val="16"/>
                <w:szCs w:val="16"/>
              </w:rPr>
              <w:t xml:space="preserve"> Institute at Columbia University</w:t>
            </w:r>
          </w:p>
        </w:tc>
      </w:tr>
      <w:tr w:rsidR="0004441B" w:rsidRPr="004B1680" w14:paraId="633D4AB1" w14:textId="77777777" w:rsidTr="00C45486">
        <w:trPr>
          <w:trHeight w:val="213"/>
        </w:trPr>
        <w:tc>
          <w:tcPr>
            <w:tcW w:w="1350" w:type="dxa"/>
            <w:tcBorders>
              <w:left w:val="nil"/>
              <w:bottom w:val="single" w:sz="4" w:space="0" w:color="000000"/>
              <w:right w:val="nil"/>
            </w:tcBorders>
            <w:vAlign w:val="center"/>
            <w:hideMark/>
          </w:tcPr>
          <w:p w14:paraId="718D380F" w14:textId="77777777" w:rsidR="0004441B" w:rsidRPr="00BF480D" w:rsidRDefault="0004441B" w:rsidP="00C45486">
            <w:pPr>
              <w:spacing w:after="0" w:line="240" w:lineRule="auto"/>
              <w:rPr>
                <w:rFonts w:asciiTheme="minorHAnsi" w:hAnsiTheme="minorHAnsi" w:cstheme="minorHAnsi"/>
                <w:sz w:val="16"/>
                <w:szCs w:val="16"/>
              </w:rPr>
            </w:pPr>
            <w:r w:rsidRPr="00BF480D">
              <w:rPr>
                <w:rFonts w:asciiTheme="minorHAnsi" w:hAnsiTheme="minorHAnsi" w:cstheme="minorHAnsi"/>
                <w:sz w:val="16"/>
                <w:szCs w:val="16"/>
              </w:rPr>
              <w:t>Fitch Ratings</w:t>
            </w:r>
          </w:p>
        </w:tc>
        <w:tc>
          <w:tcPr>
            <w:tcW w:w="8000" w:type="dxa"/>
            <w:gridSpan w:val="3"/>
            <w:tcBorders>
              <w:left w:val="nil"/>
              <w:bottom w:val="single" w:sz="4" w:space="0" w:color="000000"/>
              <w:right w:val="nil"/>
            </w:tcBorders>
            <w:vAlign w:val="center"/>
            <w:hideMark/>
          </w:tcPr>
          <w:p w14:paraId="51AC8A2A" w14:textId="078EF1E1" w:rsidR="0004441B" w:rsidRPr="003E55E8" w:rsidRDefault="0004441B" w:rsidP="0010216D">
            <w:pPr>
              <w:spacing w:after="0" w:line="240" w:lineRule="auto"/>
              <w:rPr>
                <w:rFonts w:asciiTheme="minorHAnsi" w:hAnsiTheme="minorHAnsi" w:cstheme="minorHAnsi"/>
                <w:sz w:val="12"/>
                <w:szCs w:val="12"/>
                <w:u w:val="single"/>
              </w:rPr>
            </w:pPr>
            <w:r w:rsidRPr="003E55E8">
              <w:rPr>
                <w:rFonts w:asciiTheme="minorHAnsi" w:hAnsiTheme="minorHAnsi" w:cstheme="minorHAnsi"/>
                <w:sz w:val="16"/>
                <w:szCs w:val="16"/>
              </w:rPr>
              <w:t>2</w:t>
            </w:r>
            <w:r w:rsidR="0010216D">
              <w:rPr>
                <w:rFonts w:asciiTheme="minorHAnsi" w:hAnsiTheme="minorHAnsi" w:cstheme="minorHAnsi"/>
                <w:sz w:val="16"/>
                <w:szCs w:val="16"/>
              </w:rPr>
              <w:t>7</w:t>
            </w:r>
            <w:r w:rsidRPr="003E55E8">
              <w:rPr>
                <w:rFonts w:asciiTheme="minorHAnsi" w:hAnsiTheme="minorHAnsi" w:cstheme="minorHAnsi"/>
                <w:sz w:val="16"/>
                <w:szCs w:val="16"/>
              </w:rPr>
              <w:t xml:space="preserve">) Environmental Risks in U.S. State and Local Government Ratings </w:t>
            </w:r>
            <w:r w:rsidRPr="003E55E8">
              <w:rPr>
                <w:rFonts w:asciiTheme="minorHAnsi" w:hAnsiTheme="minorHAnsi" w:cstheme="minorHAnsi"/>
                <w:iCs/>
                <w:sz w:val="16"/>
                <w:szCs w:val="16"/>
              </w:rPr>
              <w:t>(r</w:t>
            </w:r>
            <w:r w:rsidRPr="003E55E8">
              <w:rPr>
                <w:rFonts w:asciiTheme="minorHAnsi" w:hAnsiTheme="minorHAnsi" w:cstheme="minorHAnsi"/>
                <w:sz w:val="16"/>
                <w:szCs w:val="16"/>
              </w:rPr>
              <w:t>eport available to Fitch Ratings Research subscribers)</w:t>
            </w:r>
          </w:p>
        </w:tc>
      </w:tr>
      <w:tr w:rsidR="0004441B" w:rsidRPr="004B1680" w14:paraId="3449AF41" w14:textId="77777777" w:rsidTr="00C45486">
        <w:trPr>
          <w:trHeight w:val="144"/>
        </w:trPr>
        <w:tc>
          <w:tcPr>
            <w:tcW w:w="9350" w:type="dxa"/>
            <w:gridSpan w:val="4"/>
            <w:tcBorders>
              <w:left w:val="nil"/>
              <w:bottom w:val="nil"/>
              <w:right w:val="nil"/>
            </w:tcBorders>
            <w:shd w:val="clear" w:color="auto" w:fill="D9D9D9" w:themeFill="background1" w:themeFillShade="D9"/>
            <w:noWrap/>
            <w:vAlign w:val="center"/>
            <w:hideMark/>
          </w:tcPr>
          <w:p w14:paraId="4167558C" w14:textId="77777777" w:rsidR="0004441B" w:rsidRPr="003E55E8" w:rsidRDefault="0004441B" w:rsidP="00C45486">
            <w:pPr>
              <w:spacing w:after="0" w:line="240" w:lineRule="auto"/>
              <w:rPr>
                <w:rFonts w:asciiTheme="minorHAnsi" w:hAnsiTheme="minorHAnsi" w:cstheme="minorHAnsi"/>
                <w:b/>
                <w:bCs/>
                <w:sz w:val="16"/>
                <w:szCs w:val="16"/>
              </w:rPr>
            </w:pPr>
            <w:r w:rsidRPr="003E55E8">
              <w:rPr>
                <w:rFonts w:asciiTheme="minorHAnsi" w:hAnsiTheme="minorHAnsi" w:cstheme="minorHAnsi"/>
                <w:b/>
                <w:bCs/>
                <w:sz w:val="16"/>
                <w:szCs w:val="16"/>
              </w:rPr>
              <w:t xml:space="preserve">MONTANA  </w:t>
            </w:r>
          </w:p>
        </w:tc>
      </w:tr>
      <w:tr w:rsidR="0004441B" w:rsidRPr="004B1680" w14:paraId="7C77AEA8" w14:textId="77777777" w:rsidTr="00C45486">
        <w:trPr>
          <w:trHeight w:val="263"/>
        </w:trPr>
        <w:tc>
          <w:tcPr>
            <w:tcW w:w="1350" w:type="dxa"/>
            <w:tcBorders>
              <w:top w:val="nil"/>
              <w:left w:val="nil"/>
              <w:right w:val="nil"/>
            </w:tcBorders>
          </w:tcPr>
          <w:p w14:paraId="09D530D3" w14:textId="77777777" w:rsidR="0004441B" w:rsidRPr="00CE5FE6" w:rsidRDefault="0004441B" w:rsidP="00C45486">
            <w:pPr>
              <w:spacing w:after="0" w:line="240" w:lineRule="auto"/>
              <w:rPr>
                <w:rFonts w:asciiTheme="minorHAnsi" w:hAnsiTheme="minorHAnsi" w:cstheme="minorHAnsi"/>
                <w:sz w:val="16"/>
                <w:szCs w:val="16"/>
              </w:rPr>
            </w:pPr>
            <w:r w:rsidRPr="00CE5FE6">
              <w:rPr>
                <w:rFonts w:asciiTheme="minorHAnsi" w:hAnsiTheme="minorHAnsi" w:cstheme="minorHAnsi"/>
                <w:sz w:val="16"/>
                <w:szCs w:val="16"/>
              </w:rPr>
              <w:t xml:space="preserve">MT </w:t>
            </w:r>
            <w:r>
              <w:rPr>
                <w:rFonts w:asciiTheme="minorHAnsi" w:hAnsiTheme="minorHAnsi" w:cstheme="minorHAnsi"/>
                <w:sz w:val="16"/>
                <w:szCs w:val="16"/>
              </w:rPr>
              <w:t>Climate Solutions Council</w:t>
            </w:r>
          </w:p>
        </w:tc>
        <w:tc>
          <w:tcPr>
            <w:tcW w:w="8000" w:type="dxa"/>
            <w:gridSpan w:val="3"/>
            <w:tcBorders>
              <w:top w:val="nil"/>
              <w:left w:val="nil"/>
              <w:right w:val="nil"/>
            </w:tcBorders>
          </w:tcPr>
          <w:p w14:paraId="52BECAD2" w14:textId="1F9FF17D" w:rsidR="0004441B" w:rsidRPr="003E55E8" w:rsidRDefault="0004441B" w:rsidP="0010216D">
            <w:pPr>
              <w:spacing w:after="0" w:line="240" w:lineRule="auto"/>
              <w:rPr>
                <w:rFonts w:asciiTheme="minorHAnsi" w:hAnsiTheme="minorHAnsi" w:cstheme="minorHAnsi"/>
                <w:sz w:val="12"/>
                <w:szCs w:val="12"/>
              </w:rPr>
            </w:pPr>
            <w:r w:rsidRPr="003E55E8">
              <w:rPr>
                <w:rFonts w:asciiTheme="minorHAnsi" w:hAnsiTheme="minorHAnsi" w:cstheme="minorHAnsi"/>
                <w:sz w:val="16"/>
                <w:szCs w:val="16"/>
              </w:rPr>
              <w:t>2</w:t>
            </w:r>
            <w:r w:rsidR="0010216D">
              <w:rPr>
                <w:rFonts w:asciiTheme="minorHAnsi" w:hAnsiTheme="minorHAnsi" w:cstheme="minorHAnsi"/>
                <w:sz w:val="16"/>
                <w:szCs w:val="16"/>
              </w:rPr>
              <w:t>8</w:t>
            </w:r>
            <w:r w:rsidRPr="003E55E8">
              <w:rPr>
                <w:rFonts w:asciiTheme="minorHAnsi" w:hAnsiTheme="minorHAnsi" w:cstheme="minorHAnsi"/>
                <w:sz w:val="16"/>
                <w:szCs w:val="16"/>
              </w:rPr>
              <w:t>) This Governor’s Council developed a Montana Climate Solutions Plan (June 2020), which provides recommendations and strategies aimed at preparing Montanans for climate impacts.</w:t>
            </w:r>
          </w:p>
        </w:tc>
      </w:tr>
      <w:tr w:rsidR="0004441B" w:rsidRPr="004B1680" w14:paraId="5BB08950" w14:textId="77777777" w:rsidTr="00C45486">
        <w:trPr>
          <w:trHeight w:val="56"/>
        </w:trPr>
        <w:tc>
          <w:tcPr>
            <w:tcW w:w="1350" w:type="dxa"/>
            <w:tcBorders>
              <w:top w:val="nil"/>
              <w:left w:val="nil"/>
              <w:right w:val="nil"/>
            </w:tcBorders>
            <w:vAlign w:val="center"/>
          </w:tcPr>
          <w:p w14:paraId="1674511B" w14:textId="77777777" w:rsidR="0004441B" w:rsidRPr="00CE5FE6" w:rsidRDefault="0004441B" w:rsidP="00C45486">
            <w:pPr>
              <w:spacing w:after="0" w:line="240" w:lineRule="auto"/>
              <w:rPr>
                <w:rFonts w:asciiTheme="minorHAnsi" w:hAnsiTheme="minorHAnsi" w:cstheme="minorHAnsi"/>
                <w:sz w:val="16"/>
                <w:szCs w:val="16"/>
              </w:rPr>
            </w:pPr>
            <w:r w:rsidRPr="00CE5FE6">
              <w:rPr>
                <w:rFonts w:asciiTheme="minorHAnsi" w:hAnsiTheme="minorHAnsi" w:cstheme="minorHAnsi"/>
                <w:sz w:val="16"/>
                <w:szCs w:val="16"/>
              </w:rPr>
              <w:t>MT Dept</w:t>
            </w:r>
            <w:r>
              <w:rPr>
                <w:rFonts w:asciiTheme="minorHAnsi" w:hAnsiTheme="minorHAnsi" w:cstheme="minorHAnsi"/>
                <w:sz w:val="16"/>
                <w:szCs w:val="16"/>
              </w:rPr>
              <w:t>.</w:t>
            </w:r>
            <w:r w:rsidRPr="00CE5FE6">
              <w:rPr>
                <w:rFonts w:asciiTheme="minorHAnsi" w:hAnsiTheme="minorHAnsi" w:cstheme="minorHAnsi"/>
                <w:sz w:val="16"/>
                <w:szCs w:val="16"/>
              </w:rPr>
              <w:t xml:space="preserve"> of Environ</w:t>
            </w:r>
            <w:r>
              <w:rPr>
                <w:rFonts w:asciiTheme="minorHAnsi" w:hAnsiTheme="minorHAnsi" w:cstheme="minorHAnsi"/>
                <w:sz w:val="16"/>
                <w:szCs w:val="16"/>
              </w:rPr>
              <w:t xml:space="preserve">. </w:t>
            </w:r>
            <w:r w:rsidRPr="00CE5FE6">
              <w:rPr>
                <w:rFonts w:asciiTheme="minorHAnsi" w:hAnsiTheme="minorHAnsi" w:cstheme="minorHAnsi"/>
                <w:sz w:val="16"/>
                <w:szCs w:val="16"/>
              </w:rPr>
              <w:t>Quality</w:t>
            </w:r>
          </w:p>
        </w:tc>
        <w:tc>
          <w:tcPr>
            <w:tcW w:w="8000" w:type="dxa"/>
            <w:gridSpan w:val="3"/>
            <w:tcBorders>
              <w:top w:val="nil"/>
              <w:left w:val="nil"/>
              <w:right w:val="nil"/>
            </w:tcBorders>
            <w:vAlign w:val="center"/>
          </w:tcPr>
          <w:p w14:paraId="075825D8" w14:textId="3616628D" w:rsidR="0004441B" w:rsidRPr="00934987" w:rsidRDefault="0004441B" w:rsidP="0010216D">
            <w:pPr>
              <w:spacing w:after="0" w:line="240" w:lineRule="auto"/>
              <w:rPr>
                <w:rFonts w:asciiTheme="minorHAnsi" w:hAnsiTheme="minorHAnsi" w:cstheme="minorHAnsi"/>
                <w:sz w:val="12"/>
                <w:szCs w:val="12"/>
                <w:highlight w:val="yellow"/>
              </w:rPr>
            </w:pPr>
            <w:r w:rsidRPr="003E55E8">
              <w:rPr>
                <w:rFonts w:asciiTheme="minorHAnsi" w:hAnsiTheme="minorHAnsi" w:cstheme="minorHAnsi"/>
                <w:sz w:val="16"/>
                <w:szCs w:val="16"/>
              </w:rPr>
              <w:t>2</w:t>
            </w:r>
            <w:r w:rsidR="0010216D">
              <w:rPr>
                <w:rFonts w:asciiTheme="minorHAnsi" w:hAnsiTheme="minorHAnsi" w:cstheme="minorHAnsi"/>
                <w:sz w:val="16"/>
                <w:szCs w:val="16"/>
              </w:rPr>
              <w:t>9</w:t>
            </w:r>
            <w:r w:rsidRPr="003E55E8">
              <w:rPr>
                <w:rFonts w:asciiTheme="minorHAnsi" w:hAnsiTheme="minorHAnsi" w:cstheme="minorHAnsi"/>
                <w:sz w:val="16"/>
                <w:szCs w:val="16"/>
              </w:rPr>
              <w:t>) Daily air quality updates for Montana</w:t>
            </w:r>
          </w:p>
        </w:tc>
      </w:tr>
      <w:tr w:rsidR="0004441B" w:rsidRPr="004B1680" w14:paraId="64B97B8F" w14:textId="77777777" w:rsidTr="00C45486">
        <w:trPr>
          <w:trHeight w:val="289"/>
        </w:trPr>
        <w:tc>
          <w:tcPr>
            <w:tcW w:w="1350" w:type="dxa"/>
            <w:tcBorders>
              <w:left w:val="nil"/>
              <w:right w:val="nil"/>
            </w:tcBorders>
            <w:vAlign w:val="center"/>
            <w:hideMark/>
          </w:tcPr>
          <w:p w14:paraId="1E90A498" w14:textId="77777777" w:rsidR="0004441B" w:rsidRPr="00CE5FE6" w:rsidRDefault="0004441B" w:rsidP="00C45486">
            <w:pPr>
              <w:spacing w:after="0" w:line="240" w:lineRule="auto"/>
              <w:rPr>
                <w:rFonts w:asciiTheme="minorHAnsi" w:hAnsiTheme="minorHAnsi" w:cstheme="minorHAnsi"/>
                <w:sz w:val="16"/>
                <w:szCs w:val="16"/>
              </w:rPr>
            </w:pPr>
            <w:r w:rsidRPr="00CE5FE6">
              <w:rPr>
                <w:rFonts w:asciiTheme="minorHAnsi" w:hAnsiTheme="minorHAnsi" w:cstheme="minorHAnsi"/>
                <w:sz w:val="16"/>
                <w:szCs w:val="16"/>
              </w:rPr>
              <w:t>Climate Smart Montana</w:t>
            </w:r>
          </w:p>
        </w:tc>
        <w:tc>
          <w:tcPr>
            <w:tcW w:w="8000" w:type="dxa"/>
            <w:gridSpan w:val="3"/>
            <w:tcBorders>
              <w:left w:val="nil"/>
              <w:right w:val="nil"/>
            </w:tcBorders>
            <w:vAlign w:val="center"/>
            <w:hideMark/>
          </w:tcPr>
          <w:p w14:paraId="2E072F97" w14:textId="40B8EEC3" w:rsidR="0004441B" w:rsidRPr="00934987" w:rsidRDefault="0010216D" w:rsidP="0010216D">
            <w:pPr>
              <w:spacing w:after="0" w:line="240" w:lineRule="auto"/>
              <w:rPr>
                <w:rFonts w:asciiTheme="minorHAnsi" w:hAnsiTheme="minorHAnsi" w:cstheme="minorHAnsi"/>
                <w:sz w:val="12"/>
                <w:szCs w:val="12"/>
                <w:highlight w:val="yellow"/>
                <w:u w:val="single"/>
              </w:rPr>
            </w:pPr>
            <w:r>
              <w:rPr>
                <w:rFonts w:asciiTheme="minorHAnsi" w:hAnsiTheme="minorHAnsi" w:cstheme="minorHAnsi"/>
                <w:sz w:val="16"/>
                <w:szCs w:val="16"/>
              </w:rPr>
              <w:t>30</w:t>
            </w:r>
            <w:r w:rsidR="0004441B" w:rsidRPr="003E55E8">
              <w:rPr>
                <w:rFonts w:asciiTheme="minorHAnsi" w:hAnsiTheme="minorHAnsi" w:cstheme="minorHAnsi"/>
                <w:sz w:val="16"/>
                <w:szCs w:val="16"/>
              </w:rPr>
              <w:t>) A non-partisan, non-profit network sharing information and resources to better coordinate community-based climate solutions and resiliency efforts in Montana. Access existing and proposed community resiliency plans in Montana. Join their listserve.</w:t>
            </w:r>
          </w:p>
        </w:tc>
      </w:tr>
      <w:tr w:rsidR="0004441B" w:rsidRPr="004B1680" w14:paraId="48123F02" w14:textId="77777777" w:rsidTr="00C45486">
        <w:trPr>
          <w:trHeight w:val="64"/>
        </w:trPr>
        <w:tc>
          <w:tcPr>
            <w:tcW w:w="1350" w:type="dxa"/>
            <w:tcBorders>
              <w:left w:val="nil"/>
              <w:bottom w:val="single" w:sz="4" w:space="0" w:color="000000"/>
              <w:right w:val="nil"/>
            </w:tcBorders>
            <w:vAlign w:val="center"/>
            <w:hideMark/>
          </w:tcPr>
          <w:p w14:paraId="3AC616A2" w14:textId="77777777" w:rsidR="0004441B" w:rsidRPr="00CE5FE6" w:rsidRDefault="0004441B" w:rsidP="00C45486">
            <w:pPr>
              <w:spacing w:after="0" w:line="240" w:lineRule="auto"/>
              <w:rPr>
                <w:rFonts w:asciiTheme="minorHAnsi" w:hAnsiTheme="minorHAnsi" w:cstheme="minorHAnsi"/>
                <w:sz w:val="16"/>
                <w:szCs w:val="16"/>
              </w:rPr>
            </w:pPr>
            <w:r w:rsidRPr="00CE5FE6">
              <w:rPr>
                <w:rFonts w:asciiTheme="minorHAnsi" w:hAnsiTheme="minorHAnsi" w:cstheme="minorHAnsi"/>
                <w:sz w:val="16"/>
                <w:szCs w:val="16"/>
              </w:rPr>
              <w:t>M</w:t>
            </w:r>
            <w:r>
              <w:rPr>
                <w:rFonts w:asciiTheme="minorHAnsi" w:hAnsiTheme="minorHAnsi" w:cstheme="minorHAnsi"/>
                <w:sz w:val="16"/>
                <w:szCs w:val="16"/>
              </w:rPr>
              <w:t xml:space="preserve">SU </w:t>
            </w:r>
            <w:r w:rsidRPr="00CE5FE6">
              <w:rPr>
                <w:rFonts w:asciiTheme="minorHAnsi" w:hAnsiTheme="minorHAnsi" w:cstheme="minorHAnsi"/>
                <w:sz w:val="16"/>
                <w:szCs w:val="16"/>
              </w:rPr>
              <w:t>Extension</w:t>
            </w:r>
          </w:p>
        </w:tc>
        <w:tc>
          <w:tcPr>
            <w:tcW w:w="8000" w:type="dxa"/>
            <w:gridSpan w:val="3"/>
            <w:tcBorders>
              <w:left w:val="nil"/>
              <w:bottom w:val="single" w:sz="4" w:space="0" w:color="000000"/>
              <w:right w:val="nil"/>
            </w:tcBorders>
            <w:vAlign w:val="center"/>
            <w:hideMark/>
          </w:tcPr>
          <w:p w14:paraId="5C5F1E17" w14:textId="4D7CB900" w:rsidR="0004441B" w:rsidRPr="00934987" w:rsidRDefault="0004441B" w:rsidP="0010216D">
            <w:pPr>
              <w:spacing w:after="0" w:line="240" w:lineRule="auto"/>
              <w:rPr>
                <w:rFonts w:asciiTheme="minorHAnsi" w:hAnsiTheme="minorHAnsi" w:cstheme="minorHAnsi"/>
                <w:sz w:val="12"/>
                <w:szCs w:val="12"/>
                <w:highlight w:val="yellow"/>
                <w:u w:val="single"/>
              </w:rPr>
            </w:pPr>
            <w:r w:rsidRPr="003E55E8">
              <w:rPr>
                <w:rFonts w:asciiTheme="minorHAnsi" w:hAnsiTheme="minorHAnsi" w:cstheme="minorHAnsi"/>
                <w:sz w:val="16"/>
                <w:szCs w:val="16"/>
              </w:rPr>
              <w:t>3</w:t>
            </w:r>
            <w:r w:rsidR="0010216D">
              <w:rPr>
                <w:rFonts w:asciiTheme="minorHAnsi" w:hAnsiTheme="minorHAnsi" w:cstheme="minorHAnsi"/>
                <w:sz w:val="16"/>
                <w:szCs w:val="16"/>
              </w:rPr>
              <w:t>1</w:t>
            </w:r>
            <w:r w:rsidRPr="003E55E8">
              <w:rPr>
                <w:rFonts w:asciiTheme="minorHAnsi" w:hAnsiTheme="minorHAnsi" w:cstheme="minorHAnsi"/>
                <w:sz w:val="16"/>
                <w:szCs w:val="16"/>
              </w:rPr>
              <w:t>) A listserve for Montana citizens and educators who want to share information on climate science and policy. To subscribe, email paul.lachapelle@montana.edu with a request to join.</w:t>
            </w:r>
          </w:p>
        </w:tc>
      </w:tr>
      <w:tr w:rsidR="0004441B" w:rsidRPr="004B1680" w14:paraId="71839B6F" w14:textId="77777777" w:rsidTr="00C45486">
        <w:trPr>
          <w:trHeight w:val="144"/>
        </w:trPr>
        <w:tc>
          <w:tcPr>
            <w:tcW w:w="9350" w:type="dxa"/>
            <w:gridSpan w:val="4"/>
            <w:tcBorders>
              <w:left w:val="nil"/>
              <w:bottom w:val="nil"/>
              <w:right w:val="nil"/>
            </w:tcBorders>
            <w:shd w:val="clear" w:color="auto" w:fill="D9D9D9" w:themeFill="background1" w:themeFillShade="D9"/>
            <w:vAlign w:val="center"/>
            <w:hideMark/>
          </w:tcPr>
          <w:p w14:paraId="7F0803B8" w14:textId="77777777" w:rsidR="0004441B" w:rsidRPr="00EC657D" w:rsidRDefault="0004441B" w:rsidP="00C45486">
            <w:pPr>
              <w:spacing w:after="0" w:line="240" w:lineRule="auto"/>
              <w:rPr>
                <w:rFonts w:asciiTheme="minorHAnsi" w:hAnsiTheme="minorHAnsi" w:cstheme="minorHAnsi"/>
                <w:b/>
                <w:bCs/>
                <w:sz w:val="16"/>
                <w:szCs w:val="16"/>
              </w:rPr>
            </w:pPr>
            <w:r w:rsidRPr="00EC657D">
              <w:rPr>
                <w:rFonts w:asciiTheme="minorHAnsi" w:hAnsiTheme="minorHAnsi" w:cstheme="minorHAnsi"/>
                <w:b/>
                <w:bCs/>
                <w:sz w:val="16"/>
                <w:szCs w:val="16"/>
              </w:rPr>
              <w:t>TRIBAL</w:t>
            </w:r>
          </w:p>
        </w:tc>
      </w:tr>
      <w:tr w:rsidR="0004441B" w:rsidRPr="004B1680" w14:paraId="1F5EB62B" w14:textId="77777777" w:rsidTr="00C45486">
        <w:trPr>
          <w:trHeight w:val="27"/>
        </w:trPr>
        <w:tc>
          <w:tcPr>
            <w:tcW w:w="1350" w:type="dxa"/>
            <w:tcBorders>
              <w:top w:val="nil"/>
              <w:left w:val="nil"/>
              <w:right w:val="nil"/>
            </w:tcBorders>
            <w:vAlign w:val="center"/>
            <w:hideMark/>
          </w:tcPr>
          <w:p w14:paraId="60EED940" w14:textId="77777777" w:rsidR="0004441B" w:rsidRPr="00EC657D" w:rsidRDefault="0004441B" w:rsidP="00C45486">
            <w:pPr>
              <w:spacing w:after="0" w:line="240" w:lineRule="auto"/>
              <w:rPr>
                <w:rFonts w:asciiTheme="minorHAnsi" w:hAnsiTheme="minorHAnsi" w:cstheme="minorHAnsi"/>
                <w:sz w:val="16"/>
                <w:szCs w:val="16"/>
              </w:rPr>
            </w:pPr>
            <w:r w:rsidRPr="00EC657D">
              <w:rPr>
                <w:rFonts w:asciiTheme="minorHAnsi" w:hAnsiTheme="minorHAnsi" w:cstheme="minorHAnsi"/>
                <w:sz w:val="16"/>
                <w:szCs w:val="16"/>
              </w:rPr>
              <w:t>ITEP: Inst. for Tribal Enviro. Professionals</w:t>
            </w:r>
          </w:p>
        </w:tc>
        <w:tc>
          <w:tcPr>
            <w:tcW w:w="8000" w:type="dxa"/>
            <w:gridSpan w:val="3"/>
            <w:tcBorders>
              <w:top w:val="nil"/>
              <w:left w:val="nil"/>
              <w:right w:val="nil"/>
            </w:tcBorders>
            <w:vAlign w:val="center"/>
            <w:hideMark/>
          </w:tcPr>
          <w:p w14:paraId="461143B1" w14:textId="51E2AA5D" w:rsidR="0004441B" w:rsidRPr="00934987" w:rsidRDefault="0004441B" w:rsidP="0010216D">
            <w:pPr>
              <w:spacing w:after="0" w:line="240" w:lineRule="auto"/>
              <w:rPr>
                <w:rFonts w:asciiTheme="minorHAnsi" w:hAnsiTheme="minorHAnsi" w:cstheme="minorHAnsi"/>
                <w:sz w:val="12"/>
                <w:szCs w:val="12"/>
                <w:highlight w:val="yellow"/>
                <w:u w:val="single"/>
              </w:rPr>
            </w:pPr>
            <w:r w:rsidRPr="00EC657D">
              <w:rPr>
                <w:rFonts w:asciiTheme="minorHAnsi" w:hAnsiTheme="minorHAnsi" w:cstheme="minorHAnsi"/>
                <w:sz w:val="16"/>
                <w:szCs w:val="16"/>
              </w:rPr>
              <w:t>3</w:t>
            </w:r>
            <w:r w:rsidR="0010216D">
              <w:rPr>
                <w:rFonts w:asciiTheme="minorHAnsi" w:hAnsiTheme="minorHAnsi" w:cstheme="minorHAnsi"/>
                <w:sz w:val="16"/>
                <w:szCs w:val="16"/>
              </w:rPr>
              <w:t>2</w:t>
            </w:r>
            <w:r w:rsidRPr="00EC657D">
              <w:rPr>
                <w:rFonts w:asciiTheme="minorHAnsi" w:hAnsiTheme="minorHAnsi" w:cstheme="minorHAnsi"/>
                <w:sz w:val="16"/>
                <w:szCs w:val="16"/>
              </w:rPr>
              <w:t xml:space="preserve">) Northern Arizona University's ITEP's </w:t>
            </w:r>
            <w:r w:rsidRPr="00EC657D">
              <w:rPr>
                <w:rFonts w:asciiTheme="minorHAnsi" w:hAnsiTheme="minorHAnsi" w:cstheme="minorHAnsi"/>
                <w:b/>
                <w:bCs/>
                <w:sz w:val="16"/>
                <w:szCs w:val="16"/>
              </w:rPr>
              <w:t>Tribal Climate Change Program</w:t>
            </w:r>
            <w:r w:rsidRPr="00EC657D">
              <w:rPr>
                <w:rFonts w:asciiTheme="minorHAnsi" w:hAnsiTheme="minorHAnsi" w:cstheme="minorHAnsi"/>
                <w:sz w:val="16"/>
                <w:szCs w:val="16"/>
              </w:rPr>
              <w:t xml:space="preserve"> offers training, technical assistance, educational resources, and tools to build the capacity of tribes to address climate change impacts. Resources include the</w:t>
            </w:r>
            <w:r w:rsidRPr="00EC657D">
              <w:rPr>
                <w:rFonts w:asciiTheme="minorHAnsi" w:hAnsiTheme="minorHAnsi" w:cstheme="minorHAnsi"/>
                <w:b/>
                <w:bCs/>
                <w:sz w:val="16"/>
                <w:szCs w:val="16"/>
              </w:rPr>
              <w:t xml:space="preserve"> ITEP Adaptation Planning Toolkit.</w:t>
            </w:r>
          </w:p>
        </w:tc>
      </w:tr>
      <w:tr w:rsidR="0004441B" w:rsidRPr="004B1680" w14:paraId="69E6DCAA" w14:textId="77777777" w:rsidTr="00C45486">
        <w:trPr>
          <w:trHeight w:val="20"/>
        </w:trPr>
        <w:tc>
          <w:tcPr>
            <w:tcW w:w="1350" w:type="dxa"/>
            <w:vMerge w:val="restart"/>
            <w:tcBorders>
              <w:left w:val="nil"/>
              <w:right w:val="nil"/>
            </w:tcBorders>
            <w:vAlign w:val="center"/>
            <w:hideMark/>
          </w:tcPr>
          <w:p w14:paraId="0F7F536F" w14:textId="77777777" w:rsidR="0004441B" w:rsidRPr="00EC657D" w:rsidRDefault="0004441B" w:rsidP="00C45486">
            <w:pPr>
              <w:spacing w:after="0" w:line="240" w:lineRule="auto"/>
              <w:rPr>
                <w:rFonts w:asciiTheme="minorHAnsi" w:hAnsiTheme="minorHAnsi" w:cstheme="minorHAnsi"/>
                <w:sz w:val="16"/>
                <w:szCs w:val="12"/>
              </w:rPr>
            </w:pPr>
            <w:r w:rsidRPr="00EC657D">
              <w:rPr>
                <w:rFonts w:asciiTheme="minorHAnsi" w:hAnsiTheme="minorHAnsi" w:cstheme="minorHAnsi"/>
                <w:sz w:val="16"/>
                <w:szCs w:val="12"/>
              </w:rPr>
              <w:t>Bureau of Indian Affairs: Tribal Resilience Program</w:t>
            </w:r>
          </w:p>
        </w:tc>
        <w:tc>
          <w:tcPr>
            <w:tcW w:w="8000" w:type="dxa"/>
            <w:gridSpan w:val="3"/>
            <w:tcBorders>
              <w:left w:val="nil"/>
              <w:right w:val="nil"/>
            </w:tcBorders>
            <w:vAlign w:val="center"/>
            <w:hideMark/>
          </w:tcPr>
          <w:p w14:paraId="22B08B90" w14:textId="39CFE8E8" w:rsidR="0004441B" w:rsidRPr="008C33FC" w:rsidRDefault="0004441B" w:rsidP="0010216D">
            <w:pPr>
              <w:spacing w:after="0" w:line="240" w:lineRule="auto"/>
              <w:rPr>
                <w:rFonts w:asciiTheme="minorHAnsi" w:hAnsiTheme="minorHAnsi" w:cstheme="minorHAnsi"/>
                <w:b/>
                <w:bCs/>
                <w:sz w:val="16"/>
                <w:szCs w:val="12"/>
              </w:rPr>
            </w:pPr>
            <w:r w:rsidRPr="00EC657D">
              <w:rPr>
                <w:rFonts w:asciiTheme="minorHAnsi" w:hAnsiTheme="minorHAnsi" w:cstheme="minorHAnsi"/>
                <w:bCs/>
                <w:sz w:val="16"/>
                <w:szCs w:val="12"/>
              </w:rPr>
              <w:t>3</w:t>
            </w:r>
            <w:r w:rsidR="0010216D">
              <w:rPr>
                <w:rFonts w:asciiTheme="minorHAnsi" w:hAnsiTheme="minorHAnsi" w:cstheme="minorHAnsi"/>
                <w:bCs/>
                <w:sz w:val="16"/>
                <w:szCs w:val="12"/>
              </w:rPr>
              <w:t>3</w:t>
            </w:r>
            <w:r w:rsidRPr="00EC657D">
              <w:rPr>
                <w:rFonts w:asciiTheme="minorHAnsi" w:hAnsiTheme="minorHAnsi" w:cstheme="minorHAnsi"/>
                <w:bCs/>
                <w:sz w:val="16"/>
                <w:szCs w:val="12"/>
              </w:rPr>
              <w:t>)</w:t>
            </w:r>
            <w:r w:rsidRPr="00EC657D">
              <w:rPr>
                <w:rFonts w:asciiTheme="minorHAnsi" w:hAnsiTheme="minorHAnsi" w:cstheme="minorHAnsi"/>
                <w:b/>
                <w:bCs/>
                <w:sz w:val="16"/>
                <w:szCs w:val="12"/>
              </w:rPr>
              <w:t xml:space="preserve"> BIA Tribal Resilience Program.  </w:t>
            </w:r>
            <w:r w:rsidRPr="00EC657D">
              <w:rPr>
                <w:rFonts w:asciiTheme="minorHAnsi" w:hAnsiTheme="minorHAnsi" w:cstheme="minorHAnsi"/>
                <w:sz w:val="16"/>
                <w:szCs w:val="12"/>
              </w:rPr>
              <w:t>Provides resources to Tribes to build capacity and resilience through leadership engagement, delivery of data and tools, training and tribal capacity building. Competitive funding supports tribes and authorized tribal organizations to build resilience through tribally designed resilience training, adaptation planning, vulnerability assessments, supplemental monitoring, capacity building, and youth engagement.</w:t>
            </w:r>
          </w:p>
        </w:tc>
      </w:tr>
      <w:tr w:rsidR="0004441B" w:rsidRPr="004B1680" w14:paraId="468668C1" w14:textId="77777777" w:rsidTr="00C45486">
        <w:trPr>
          <w:trHeight w:val="485"/>
        </w:trPr>
        <w:tc>
          <w:tcPr>
            <w:tcW w:w="1350" w:type="dxa"/>
            <w:vMerge/>
            <w:tcBorders>
              <w:left w:val="nil"/>
              <w:right w:val="nil"/>
            </w:tcBorders>
            <w:vAlign w:val="center"/>
            <w:hideMark/>
          </w:tcPr>
          <w:p w14:paraId="58AC5F4A" w14:textId="77777777" w:rsidR="0004441B" w:rsidRPr="00EC657D" w:rsidRDefault="0004441B" w:rsidP="00C45486">
            <w:pPr>
              <w:spacing w:after="0" w:line="240" w:lineRule="auto"/>
              <w:rPr>
                <w:rFonts w:asciiTheme="minorHAnsi" w:hAnsiTheme="minorHAnsi" w:cstheme="minorHAnsi"/>
                <w:sz w:val="16"/>
                <w:szCs w:val="12"/>
              </w:rPr>
            </w:pPr>
          </w:p>
        </w:tc>
        <w:tc>
          <w:tcPr>
            <w:tcW w:w="8000" w:type="dxa"/>
            <w:gridSpan w:val="3"/>
            <w:tcBorders>
              <w:left w:val="nil"/>
              <w:right w:val="nil"/>
            </w:tcBorders>
            <w:vAlign w:val="center"/>
            <w:hideMark/>
          </w:tcPr>
          <w:p w14:paraId="67D08B8C" w14:textId="79060E06" w:rsidR="0004441B" w:rsidRPr="00934987" w:rsidRDefault="0004441B" w:rsidP="0010216D">
            <w:pPr>
              <w:spacing w:after="0" w:line="240" w:lineRule="auto"/>
              <w:rPr>
                <w:rFonts w:asciiTheme="minorHAnsi" w:hAnsiTheme="minorHAnsi" w:cstheme="minorHAnsi"/>
                <w:sz w:val="12"/>
                <w:szCs w:val="12"/>
                <w:highlight w:val="yellow"/>
                <w:u w:val="single"/>
              </w:rPr>
            </w:pPr>
            <w:r w:rsidRPr="00EC657D">
              <w:rPr>
                <w:rFonts w:asciiTheme="minorHAnsi" w:hAnsiTheme="minorHAnsi" w:cstheme="minorHAnsi"/>
                <w:bCs/>
                <w:sz w:val="16"/>
                <w:szCs w:val="12"/>
              </w:rPr>
              <w:t>3</w:t>
            </w:r>
            <w:r w:rsidR="0010216D">
              <w:rPr>
                <w:rFonts w:asciiTheme="minorHAnsi" w:hAnsiTheme="minorHAnsi" w:cstheme="minorHAnsi"/>
                <w:bCs/>
                <w:sz w:val="16"/>
                <w:szCs w:val="12"/>
              </w:rPr>
              <w:t>4</w:t>
            </w:r>
            <w:r w:rsidRPr="00EC657D">
              <w:rPr>
                <w:rFonts w:asciiTheme="minorHAnsi" w:hAnsiTheme="minorHAnsi" w:cstheme="minorHAnsi"/>
                <w:bCs/>
                <w:sz w:val="16"/>
                <w:szCs w:val="12"/>
              </w:rPr>
              <w:t>)</w:t>
            </w:r>
            <w:r w:rsidRPr="00EC657D">
              <w:rPr>
                <w:rFonts w:asciiTheme="minorHAnsi" w:hAnsiTheme="minorHAnsi" w:cstheme="minorHAnsi"/>
                <w:b/>
                <w:bCs/>
                <w:sz w:val="16"/>
                <w:szCs w:val="12"/>
              </w:rPr>
              <w:t xml:space="preserve"> US Climate Resilience Toolkit: Tribal Nations.</w:t>
            </w:r>
            <w:r w:rsidRPr="00EC657D">
              <w:rPr>
                <w:rFonts w:asciiTheme="minorHAnsi" w:hAnsiTheme="minorHAnsi" w:cstheme="minorHAnsi"/>
                <w:sz w:val="16"/>
                <w:szCs w:val="12"/>
              </w:rPr>
              <w:t xml:space="preserve"> Tribal Nations often integrate traditional knowledges with technology and diverse research methods to effectively address climate change and related impacts in a culturally appropriate community context.</w:t>
            </w:r>
          </w:p>
        </w:tc>
      </w:tr>
      <w:tr w:rsidR="0004441B" w:rsidRPr="004B1680" w14:paraId="277DBF13" w14:textId="77777777" w:rsidTr="00C45486">
        <w:trPr>
          <w:trHeight w:val="20"/>
        </w:trPr>
        <w:tc>
          <w:tcPr>
            <w:tcW w:w="1350" w:type="dxa"/>
            <w:vMerge/>
            <w:tcBorders>
              <w:left w:val="nil"/>
              <w:right w:val="nil"/>
            </w:tcBorders>
            <w:vAlign w:val="center"/>
            <w:hideMark/>
          </w:tcPr>
          <w:p w14:paraId="2D6D875C" w14:textId="77777777" w:rsidR="0004441B" w:rsidRPr="00EC657D" w:rsidRDefault="0004441B" w:rsidP="00C45486">
            <w:pPr>
              <w:spacing w:after="0" w:line="240" w:lineRule="auto"/>
              <w:rPr>
                <w:rFonts w:asciiTheme="minorHAnsi" w:hAnsiTheme="minorHAnsi" w:cstheme="minorHAnsi"/>
                <w:sz w:val="16"/>
                <w:szCs w:val="12"/>
              </w:rPr>
            </w:pPr>
          </w:p>
        </w:tc>
        <w:tc>
          <w:tcPr>
            <w:tcW w:w="8000" w:type="dxa"/>
            <w:gridSpan w:val="3"/>
            <w:tcBorders>
              <w:left w:val="nil"/>
              <w:right w:val="nil"/>
            </w:tcBorders>
            <w:vAlign w:val="center"/>
            <w:hideMark/>
          </w:tcPr>
          <w:p w14:paraId="5DEEA6B1" w14:textId="1C35261C" w:rsidR="0004441B" w:rsidRPr="00934987" w:rsidRDefault="0004441B" w:rsidP="0010216D">
            <w:pPr>
              <w:spacing w:after="0" w:line="240" w:lineRule="auto"/>
              <w:rPr>
                <w:rFonts w:asciiTheme="minorHAnsi" w:hAnsiTheme="minorHAnsi" w:cstheme="minorHAnsi"/>
                <w:sz w:val="12"/>
                <w:szCs w:val="12"/>
                <w:highlight w:val="yellow"/>
                <w:u w:val="single"/>
              </w:rPr>
            </w:pPr>
            <w:r w:rsidRPr="00EC657D">
              <w:rPr>
                <w:rFonts w:asciiTheme="minorHAnsi" w:hAnsiTheme="minorHAnsi" w:cstheme="minorHAnsi"/>
                <w:bCs/>
                <w:sz w:val="16"/>
                <w:szCs w:val="12"/>
              </w:rPr>
              <w:t>3</w:t>
            </w:r>
            <w:r w:rsidR="0010216D">
              <w:rPr>
                <w:rFonts w:asciiTheme="minorHAnsi" w:hAnsiTheme="minorHAnsi" w:cstheme="minorHAnsi"/>
                <w:bCs/>
                <w:sz w:val="16"/>
                <w:szCs w:val="12"/>
              </w:rPr>
              <w:t>5</w:t>
            </w:r>
            <w:r w:rsidRPr="00EC657D">
              <w:rPr>
                <w:rFonts w:asciiTheme="minorHAnsi" w:hAnsiTheme="minorHAnsi" w:cstheme="minorHAnsi"/>
                <w:bCs/>
                <w:sz w:val="16"/>
                <w:szCs w:val="12"/>
              </w:rPr>
              <w:t>)</w:t>
            </w:r>
            <w:r w:rsidRPr="00EC657D">
              <w:rPr>
                <w:rFonts w:asciiTheme="minorHAnsi" w:hAnsiTheme="minorHAnsi" w:cstheme="minorHAnsi"/>
                <w:b/>
                <w:bCs/>
                <w:sz w:val="16"/>
                <w:szCs w:val="12"/>
              </w:rPr>
              <w:t xml:space="preserve"> Tribal Resilience Resource Guide: Training. </w:t>
            </w:r>
            <w:r w:rsidRPr="00EC657D">
              <w:rPr>
                <w:rFonts w:asciiTheme="minorHAnsi" w:hAnsiTheme="minorHAnsi" w:cstheme="minorHAnsi"/>
                <w:sz w:val="16"/>
                <w:szCs w:val="12"/>
              </w:rPr>
              <w:t xml:space="preserve"> A wealth of training resources listed by the six strategies/subtopics described in the U.S. Resilience Toolkit, Tribal Nations Topic.</w:t>
            </w:r>
          </w:p>
        </w:tc>
      </w:tr>
      <w:tr w:rsidR="0004441B" w:rsidRPr="004B1680" w14:paraId="6CB89020" w14:textId="77777777" w:rsidTr="00C45486">
        <w:trPr>
          <w:trHeight w:val="17"/>
        </w:trPr>
        <w:tc>
          <w:tcPr>
            <w:tcW w:w="1350" w:type="dxa"/>
            <w:tcBorders>
              <w:left w:val="nil"/>
              <w:right w:val="nil"/>
            </w:tcBorders>
            <w:vAlign w:val="center"/>
            <w:hideMark/>
          </w:tcPr>
          <w:p w14:paraId="1E180F86" w14:textId="77777777" w:rsidR="0004441B" w:rsidRPr="00EC657D" w:rsidRDefault="0004441B" w:rsidP="00C45486">
            <w:pPr>
              <w:spacing w:after="0" w:line="240" w:lineRule="auto"/>
              <w:rPr>
                <w:rFonts w:asciiTheme="minorHAnsi" w:hAnsiTheme="minorHAnsi" w:cstheme="minorHAnsi"/>
                <w:sz w:val="16"/>
                <w:szCs w:val="12"/>
              </w:rPr>
            </w:pPr>
            <w:r w:rsidRPr="00EC657D">
              <w:rPr>
                <w:rFonts w:asciiTheme="minorHAnsi" w:hAnsiTheme="minorHAnsi" w:cstheme="minorHAnsi"/>
                <w:sz w:val="16"/>
                <w:szCs w:val="12"/>
              </w:rPr>
              <w:t>National Indian Health Board</w:t>
            </w:r>
          </w:p>
        </w:tc>
        <w:tc>
          <w:tcPr>
            <w:tcW w:w="8000" w:type="dxa"/>
            <w:gridSpan w:val="3"/>
            <w:tcBorders>
              <w:left w:val="nil"/>
              <w:right w:val="nil"/>
            </w:tcBorders>
            <w:vAlign w:val="center"/>
            <w:hideMark/>
          </w:tcPr>
          <w:p w14:paraId="1C18566F" w14:textId="413498BE" w:rsidR="0004441B" w:rsidRPr="00934987" w:rsidRDefault="0004441B" w:rsidP="0010216D">
            <w:pPr>
              <w:spacing w:after="0" w:line="240" w:lineRule="auto"/>
              <w:rPr>
                <w:rFonts w:asciiTheme="minorHAnsi" w:hAnsiTheme="minorHAnsi" w:cstheme="minorHAnsi"/>
                <w:sz w:val="12"/>
                <w:szCs w:val="12"/>
                <w:highlight w:val="yellow"/>
                <w:u w:val="single"/>
              </w:rPr>
            </w:pPr>
            <w:r w:rsidRPr="00EC657D">
              <w:rPr>
                <w:rFonts w:asciiTheme="minorHAnsi" w:hAnsiTheme="minorHAnsi" w:cstheme="minorHAnsi"/>
                <w:sz w:val="16"/>
                <w:szCs w:val="12"/>
              </w:rPr>
              <w:t>3</w:t>
            </w:r>
            <w:r w:rsidR="0010216D">
              <w:rPr>
                <w:rFonts w:asciiTheme="minorHAnsi" w:hAnsiTheme="minorHAnsi" w:cstheme="minorHAnsi"/>
                <w:sz w:val="16"/>
                <w:szCs w:val="12"/>
              </w:rPr>
              <w:t>6</w:t>
            </w:r>
            <w:r w:rsidRPr="00EC657D">
              <w:rPr>
                <w:rFonts w:asciiTheme="minorHAnsi" w:hAnsiTheme="minorHAnsi" w:cstheme="minorHAnsi"/>
                <w:sz w:val="16"/>
                <w:szCs w:val="12"/>
              </w:rPr>
              <w:t>) The</w:t>
            </w:r>
            <w:r w:rsidRPr="00EC657D">
              <w:rPr>
                <w:rFonts w:asciiTheme="minorHAnsi" w:hAnsiTheme="minorHAnsi" w:cstheme="minorHAnsi"/>
                <w:b/>
                <w:bCs/>
                <w:sz w:val="16"/>
                <w:szCs w:val="12"/>
              </w:rPr>
              <w:t xml:space="preserve"> Climate Ready Tribes Initiative</w:t>
            </w:r>
            <w:r w:rsidRPr="00EC657D">
              <w:rPr>
                <w:rFonts w:asciiTheme="minorHAnsi" w:hAnsiTheme="minorHAnsi" w:cstheme="minorHAnsi"/>
                <w:sz w:val="16"/>
                <w:szCs w:val="12"/>
              </w:rPr>
              <w:t xml:space="preserve">: 1) </w:t>
            </w:r>
            <w:r w:rsidRPr="00EC657D">
              <w:rPr>
                <w:rFonts w:asciiTheme="minorHAnsi" w:hAnsiTheme="minorHAnsi" w:cstheme="minorHAnsi"/>
                <w:b/>
                <w:bCs/>
                <w:sz w:val="16"/>
                <w:szCs w:val="12"/>
              </w:rPr>
              <w:t xml:space="preserve">Funds </w:t>
            </w:r>
            <w:r w:rsidRPr="00EC657D">
              <w:rPr>
                <w:rFonts w:asciiTheme="minorHAnsi" w:hAnsiTheme="minorHAnsi" w:cstheme="minorHAnsi"/>
                <w:sz w:val="16"/>
                <w:szCs w:val="12"/>
              </w:rPr>
              <w:t>Tribes to conduct local climate health work or research; 2) Hosts an Environmental Health and Climate Track at the Annual National Tribal Public Health Summit; 3) Shares materials including resources, information and opportunities, largely through the Climate and Health Learning Community.</w:t>
            </w:r>
          </w:p>
        </w:tc>
      </w:tr>
      <w:tr w:rsidR="0004441B" w:rsidRPr="004B1680" w14:paraId="759ECC9C" w14:textId="77777777" w:rsidTr="00C45486">
        <w:trPr>
          <w:trHeight w:val="17"/>
        </w:trPr>
        <w:tc>
          <w:tcPr>
            <w:tcW w:w="1350" w:type="dxa"/>
            <w:tcBorders>
              <w:left w:val="nil"/>
              <w:bottom w:val="single" w:sz="4" w:space="0" w:color="000000"/>
              <w:right w:val="nil"/>
            </w:tcBorders>
            <w:vAlign w:val="center"/>
            <w:hideMark/>
          </w:tcPr>
          <w:p w14:paraId="7F7E177A" w14:textId="77777777" w:rsidR="0004441B" w:rsidRPr="00EC657D" w:rsidRDefault="0004441B" w:rsidP="00C45486">
            <w:pPr>
              <w:spacing w:after="0" w:line="240" w:lineRule="auto"/>
              <w:rPr>
                <w:rFonts w:asciiTheme="minorHAnsi" w:hAnsiTheme="minorHAnsi" w:cstheme="minorHAnsi"/>
                <w:sz w:val="16"/>
                <w:szCs w:val="12"/>
              </w:rPr>
            </w:pPr>
            <w:r w:rsidRPr="00EC657D">
              <w:rPr>
                <w:rFonts w:asciiTheme="minorHAnsi" w:hAnsiTheme="minorHAnsi" w:cstheme="minorHAnsi"/>
                <w:sz w:val="16"/>
                <w:szCs w:val="12"/>
              </w:rPr>
              <w:t>Blackfeet Nation</w:t>
            </w:r>
          </w:p>
        </w:tc>
        <w:tc>
          <w:tcPr>
            <w:tcW w:w="8000" w:type="dxa"/>
            <w:gridSpan w:val="3"/>
            <w:tcBorders>
              <w:left w:val="nil"/>
              <w:bottom w:val="single" w:sz="4" w:space="0" w:color="000000"/>
              <w:right w:val="nil"/>
            </w:tcBorders>
            <w:vAlign w:val="center"/>
            <w:hideMark/>
          </w:tcPr>
          <w:p w14:paraId="2357AD44" w14:textId="552C722A" w:rsidR="0004441B" w:rsidRPr="00987873" w:rsidRDefault="0004441B" w:rsidP="0010216D">
            <w:pPr>
              <w:spacing w:after="0" w:line="240" w:lineRule="auto"/>
              <w:rPr>
                <w:rFonts w:asciiTheme="minorHAnsi" w:hAnsiTheme="minorHAnsi" w:cstheme="minorHAnsi"/>
                <w:sz w:val="12"/>
                <w:szCs w:val="12"/>
              </w:rPr>
            </w:pPr>
            <w:r w:rsidRPr="00987873">
              <w:rPr>
                <w:rFonts w:asciiTheme="minorHAnsi" w:hAnsiTheme="minorHAnsi" w:cstheme="minorHAnsi"/>
                <w:bCs/>
                <w:sz w:val="16"/>
                <w:szCs w:val="12"/>
              </w:rPr>
              <w:t>3</w:t>
            </w:r>
            <w:r w:rsidR="0010216D">
              <w:rPr>
                <w:rFonts w:asciiTheme="minorHAnsi" w:hAnsiTheme="minorHAnsi" w:cstheme="minorHAnsi"/>
                <w:bCs/>
                <w:sz w:val="16"/>
                <w:szCs w:val="12"/>
              </w:rPr>
              <w:t>7</w:t>
            </w:r>
            <w:r w:rsidRPr="00987873">
              <w:rPr>
                <w:rFonts w:asciiTheme="minorHAnsi" w:hAnsiTheme="minorHAnsi" w:cstheme="minorHAnsi"/>
                <w:bCs/>
                <w:sz w:val="16"/>
                <w:szCs w:val="12"/>
              </w:rPr>
              <w:t>)</w:t>
            </w:r>
            <w:r w:rsidRPr="00987873">
              <w:rPr>
                <w:rFonts w:asciiTheme="minorHAnsi" w:hAnsiTheme="minorHAnsi" w:cstheme="minorHAnsi"/>
                <w:b/>
                <w:bCs/>
                <w:sz w:val="16"/>
                <w:szCs w:val="12"/>
              </w:rPr>
              <w:t xml:space="preserve"> The Blackfeet Nation is </w:t>
            </w:r>
            <w:r w:rsidRPr="00987873">
              <w:rPr>
                <w:rFonts w:asciiTheme="minorHAnsi" w:hAnsiTheme="minorHAnsi" w:cstheme="minorHAnsi"/>
                <w:sz w:val="16"/>
                <w:szCs w:val="12"/>
              </w:rPr>
              <w:t>building resilience</w:t>
            </w:r>
            <w:r w:rsidRPr="00987873">
              <w:rPr>
                <w:rFonts w:asciiTheme="minorHAnsi" w:hAnsiTheme="minorHAnsi" w:cstheme="minorHAnsi"/>
                <w:b/>
                <w:bCs/>
                <w:sz w:val="16"/>
                <w:szCs w:val="12"/>
              </w:rPr>
              <w:t xml:space="preserve"> to climate change.</w:t>
            </w:r>
            <w:r w:rsidRPr="00987873">
              <w:rPr>
                <w:rFonts w:asciiTheme="minorHAnsi" w:hAnsiTheme="minorHAnsi" w:cstheme="minorHAnsi"/>
                <w:sz w:val="16"/>
                <w:szCs w:val="12"/>
              </w:rPr>
              <w:t xml:space="preserve"> They are </w:t>
            </w:r>
            <w:proofErr w:type="gramStart"/>
            <w:r w:rsidRPr="00987873">
              <w:rPr>
                <w:rFonts w:asciiTheme="minorHAnsi" w:hAnsiTheme="minorHAnsi" w:cstheme="minorHAnsi"/>
                <w:sz w:val="16"/>
                <w:szCs w:val="12"/>
              </w:rPr>
              <w:t>planning ahead</w:t>
            </w:r>
            <w:proofErr w:type="gramEnd"/>
            <w:r w:rsidRPr="00987873">
              <w:rPr>
                <w:rFonts w:asciiTheme="minorHAnsi" w:hAnsiTheme="minorHAnsi" w:cstheme="minorHAnsi"/>
                <w:sz w:val="16"/>
                <w:szCs w:val="12"/>
              </w:rPr>
              <w:t>, engaging young people, and sharing information about climate change and: air quality, extreme weather events, cancer, food safety &amp; nutrition, heat-related illnesses, pregnant women, mental health &amp; wellbeing, vector-borne diseases and water-related illnesses.  Check out their Blackfeet Climate Change Adaptation Plan.</w:t>
            </w:r>
          </w:p>
        </w:tc>
      </w:tr>
      <w:tr w:rsidR="0004441B" w:rsidRPr="004B1680" w14:paraId="291D4178" w14:textId="77777777" w:rsidTr="00C45486">
        <w:trPr>
          <w:trHeight w:val="144"/>
        </w:trPr>
        <w:tc>
          <w:tcPr>
            <w:tcW w:w="9350" w:type="dxa"/>
            <w:gridSpan w:val="4"/>
            <w:tcBorders>
              <w:left w:val="nil"/>
              <w:bottom w:val="nil"/>
              <w:right w:val="nil"/>
            </w:tcBorders>
            <w:shd w:val="clear" w:color="auto" w:fill="D9D9D9" w:themeFill="background1" w:themeFillShade="D9"/>
            <w:noWrap/>
            <w:vAlign w:val="center"/>
            <w:hideMark/>
          </w:tcPr>
          <w:p w14:paraId="681C84BD" w14:textId="77777777" w:rsidR="0004441B" w:rsidRPr="00987873" w:rsidRDefault="0004441B" w:rsidP="00C45486">
            <w:pPr>
              <w:spacing w:after="0" w:line="240" w:lineRule="auto"/>
              <w:rPr>
                <w:rFonts w:asciiTheme="minorHAnsi" w:hAnsiTheme="minorHAnsi" w:cstheme="minorHAnsi"/>
                <w:b/>
                <w:bCs/>
                <w:sz w:val="16"/>
                <w:szCs w:val="12"/>
              </w:rPr>
            </w:pPr>
            <w:r w:rsidRPr="00987873">
              <w:rPr>
                <w:rFonts w:asciiTheme="minorHAnsi" w:hAnsiTheme="minorHAnsi" w:cstheme="minorHAnsi"/>
                <w:b/>
                <w:bCs/>
                <w:sz w:val="16"/>
                <w:szCs w:val="12"/>
              </w:rPr>
              <w:t>FAITH COMMUNITIES</w:t>
            </w:r>
          </w:p>
        </w:tc>
      </w:tr>
      <w:tr w:rsidR="0004441B" w:rsidRPr="004B1680" w14:paraId="59CCB751" w14:textId="77777777" w:rsidTr="00C45486">
        <w:trPr>
          <w:trHeight w:val="650"/>
        </w:trPr>
        <w:tc>
          <w:tcPr>
            <w:tcW w:w="1350" w:type="dxa"/>
            <w:tcBorders>
              <w:top w:val="nil"/>
              <w:left w:val="nil"/>
              <w:right w:val="nil"/>
            </w:tcBorders>
            <w:vAlign w:val="center"/>
            <w:hideMark/>
          </w:tcPr>
          <w:p w14:paraId="62656744" w14:textId="77777777" w:rsidR="0004441B" w:rsidRPr="00CE5FE6" w:rsidRDefault="0004441B" w:rsidP="00C45486">
            <w:pPr>
              <w:spacing w:after="0" w:line="240" w:lineRule="auto"/>
              <w:rPr>
                <w:rFonts w:asciiTheme="minorHAnsi" w:hAnsiTheme="minorHAnsi" w:cstheme="minorHAnsi"/>
                <w:sz w:val="16"/>
                <w:szCs w:val="12"/>
              </w:rPr>
            </w:pPr>
            <w:r w:rsidRPr="00CE5FE6">
              <w:rPr>
                <w:rFonts w:asciiTheme="minorHAnsi" w:hAnsiTheme="minorHAnsi" w:cstheme="minorHAnsi"/>
                <w:sz w:val="16"/>
                <w:szCs w:val="12"/>
              </w:rPr>
              <w:t>The Center for Large Landscape Conservation</w:t>
            </w:r>
          </w:p>
        </w:tc>
        <w:tc>
          <w:tcPr>
            <w:tcW w:w="8000" w:type="dxa"/>
            <w:gridSpan w:val="3"/>
            <w:tcBorders>
              <w:top w:val="nil"/>
              <w:left w:val="nil"/>
              <w:right w:val="nil"/>
            </w:tcBorders>
            <w:vAlign w:val="center"/>
            <w:hideMark/>
          </w:tcPr>
          <w:p w14:paraId="67379143" w14:textId="40C5E47D" w:rsidR="0004441B" w:rsidRPr="00987873" w:rsidRDefault="0004441B" w:rsidP="0010216D">
            <w:pPr>
              <w:spacing w:after="0" w:line="240" w:lineRule="auto"/>
              <w:rPr>
                <w:rFonts w:asciiTheme="minorHAnsi" w:hAnsiTheme="minorHAnsi" w:cstheme="minorHAnsi"/>
                <w:sz w:val="12"/>
                <w:szCs w:val="12"/>
                <w:u w:val="single"/>
              </w:rPr>
            </w:pPr>
            <w:r w:rsidRPr="00987873">
              <w:rPr>
                <w:rFonts w:asciiTheme="minorHAnsi" w:hAnsiTheme="minorHAnsi" w:cstheme="minorHAnsi"/>
                <w:sz w:val="16"/>
                <w:szCs w:val="12"/>
              </w:rPr>
              <w:t>3</w:t>
            </w:r>
            <w:r w:rsidR="0010216D">
              <w:rPr>
                <w:rFonts w:asciiTheme="minorHAnsi" w:hAnsiTheme="minorHAnsi" w:cstheme="minorHAnsi"/>
                <w:sz w:val="16"/>
                <w:szCs w:val="12"/>
              </w:rPr>
              <w:t>8</w:t>
            </w:r>
            <w:r w:rsidRPr="00987873">
              <w:rPr>
                <w:rFonts w:asciiTheme="minorHAnsi" w:hAnsiTheme="minorHAnsi" w:cstheme="minorHAnsi"/>
                <w:sz w:val="16"/>
                <w:szCs w:val="12"/>
              </w:rPr>
              <w:t xml:space="preserve">) Healthy Landscapes, Healthy People: </w:t>
            </w:r>
            <w:r w:rsidRPr="00987873">
              <w:rPr>
                <w:rFonts w:asciiTheme="minorHAnsi" w:hAnsiTheme="minorHAnsi" w:cstheme="minorHAnsi"/>
                <w:b/>
                <w:bCs/>
                <w:sz w:val="16"/>
                <w:szCs w:val="12"/>
              </w:rPr>
              <w:t>A Guidebook for Montana Communities Preparing for a Changing Climate</w:t>
            </w:r>
            <w:r w:rsidRPr="00987873">
              <w:rPr>
                <w:rFonts w:asciiTheme="minorHAnsi" w:hAnsiTheme="minorHAnsi" w:cstheme="minorHAnsi"/>
                <w:sz w:val="16"/>
                <w:szCs w:val="12"/>
              </w:rPr>
              <w:t xml:space="preserve">.  A guide for people who are concerned about human health and climate change, with a specific focus on faith communities.  Addresses impacts of climate change to landscapes and human health; how to protect landscapes to protect human health; things our communities can do to </w:t>
            </w:r>
            <w:proofErr w:type="gramStart"/>
            <w:r w:rsidRPr="00987873">
              <w:rPr>
                <w:rFonts w:asciiTheme="minorHAnsi" w:hAnsiTheme="minorHAnsi" w:cstheme="minorHAnsi"/>
                <w:sz w:val="16"/>
                <w:szCs w:val="12"/>
              </w:rPr>
              <w:t>take action</w:t>
            </w:r>
            <w:proofErr w:type="gramEnd"/>
            <w:r w:rsidRPr="00987873">
              <w:rPr>
                <w:rFonts w:asciiTheme="minorHAnsi" w:hAnsiTheme="minorHAnsi" w:cstheme="minorHAnsi"/>
                <w:sz w:val="16"/>
                <w:szCs w:val="12"/>
              </w:rPr>
              <w:t>; tools for planning and acting now to protect our future.</w:t>
            </w:r>
          </w:p>
        </w:tc>
      </w:tr>
      <w:tr w:rsidR="0004441B" w:rsidRPr="004B1680" w14:paraId="483D78B5" w14:textId="77777777" w:rsidTr="00C45486">
        <w:trPr>
          <w:trHeight w:val="109"/>
        </w:trPr>
        <w:tc>
          <w:tcPr>
            <w:tcW w:w="1350" w:type="dxa"/>
            <w:tcBorders>
              <w:left w:val="nil"/>
              <w:right w:val="nil"/>
            </w:tcBorders>
            <w:vAlign w:val="center"/>
            <w:hideMark/>
          </w:tcPr>
          <w:p w14:paraId="1DA1818F" w14:textId="77777777" w:rsidR="0004441B" w:rsidRPr="00CE5FE6" w:rsidRDefault="0004441B" w:rsidP="00C45486">
            <w:pPr>
              <w:spacing w:after="0" w:line="240" w:lineRule="auto"/>
              <w:rPr>
                <w:rFonts w:asciiTheme="minorHAnsi" w:hAnsiTheme="minorHAnsi" w:cstheme="minorHAnsi"/>
                <w:sz w:val="16"/>
                <w:szCs w:val="12"/>
              </w:rPr>
            </w:pPr>
            <w:r w:rsidRPr="00CE5FE6">
              <w:rPr>
                <w:rFonts w:asciiTheme="minorHAnsi" w:hAnsiTheme="minorHAnsi" w:cstheme="minorHAnsi"/>
                <w:sz w:val="16"/>
                <w:szCs w:val="12"/>
              </w:rPr>
              <w:t>Faith and Climate Action Montana</w:t>
            </w:r>
          </w:p>
        </w:tc>
        <w:tc>
          <w:tcPr>
            <w:tcW w:w="8000" w:type="dxa"/>
            <w:gridSpan w:val="3"/>
            <w:tcBorders>
              <w:left w:val="nil"/>
              <w:right w:val="nil"/>
            </w:tcBorders>
            <w:vAlign w:val="center"/>
            <w:hideMark/>
          </w:tcPr>
          <w:p w14:paraId="57F40A56" w14:textId="713B0EC1" w:rsidR="0004441B" w:rsidRPr="00987873" w:rsidRDefault="0004441B" w:rsidP="0010216D">
            <w:pPr>
              <w:spacing w:after="0" w:line="240" w:lineRule="auto"/>
              <w:rPr>
                <w:rFonts w:asciiTheme="minorHAnsi" w:hAnsiTheme="minorHAnsi" w:cstheme="minorHAnsi"/>
                <w:sz w:val="12"/>
                <w:szCs w:val="12"/>
              </w:rPr>
            </w:pPr>
            <w:r w:rsidRPr="00987873">
              <w:rPr>
                <w:rFonts w:asciiTheme="minorHAnsi" w:hAnsiTheme="minorHAnsi" w:cstheme="minorHAnsi"/>
                <w:sz w:val="16"/>
                <w:szCs w:val="12"/>
              </w:rPr>
              <w:t>3</w:t>
            </w:r>
            <w:r w:rsidR="0010216D">
              <w:rPr>
                <w:rFonts w:asciiTheme="minorHAnsi" w:hAnsiTheme="minorHAnsi" w:cstheme="minorHAnsi"/>
                <w:sz w:val="16"/>
                <w:szCs w:val="12"/>
              </w:rPr>
              <w:t>9</w:t>
            </w:r>
            <w:r w:rsidRPr="00987873">
              <w:rPr>
                <w:rFonts w:asciiTheme="minorHAnsi" w:hAnsiTheme="minorHAnsi" w:cstheme="minorHAnsi"/>
                <w:sz w:val="16"/>
                <w:szCs w:val="12"/>
              </w:rPr>
              <w:t>) Educates individuals in faith communities about climate change and creates space for spiritual reflection on social and environmental issues.</w:t>
            </w:r>
          </w:p>
        </w:tc>
      </w:tr>
      <w:tr w:rsidR="0004441B" w:rsidRPr="004B1680" w14:paraId="73EAA46E" w14:textId="77777777" w:rsidTr="00C45486">
        <w:trPr>
          <w:trHeight w:val="433"/>
        </w:trPr>
        <w:tc>
          <w:tcPr>
            <w:tcW w:w="1350" w:type="dxa"/>
            <w:tcBorders>
              <w:left w:val="nil"/>
              <w:bottom w:val="single" w:sz="4" w:space="0" w:color="000000"/>
              <w:right w:val="nil"/>
            </w:tcBorders>
            <w:vAlign w:val="center"/>
            <w:hideMark/>
          </w:tcPr>
          <w:p w14:paraId="794C8E11" w14:textId="77777777" w:rsidR="0004441B" w:rsidRPr="00CE5FE6" w:rsidRDefault="0004441B" w:rsidP="00C45486">
            <w:pPr>
              <w:spacing w:after="0" w:line="240" w:lineRule="auto"/>
              <w:rPr>
                <w:rFonts w:asciiTheme="minorHAnsi" w:hAnsiTheme="minorHAnsi" w:cstheme="minorHAnsi"/>
                <w:sz w:val="16"/>
                <w:szCs w:val="12"/>
              </w:rPr>
            </w:pPr>
            <w:r w:rsidRPr="00CE5FE6">
              <w:rPr>
                <w:rFonts w:asciiTheme="minorHAnsi" w:hAnsiTheme="minorHAnsi" w:cstheme="minorHAnsi"/>
                <w:sz w:val="16"/>
                <w:szCs w:val="12"/>
              </w:rPr>
              <w:lastRenderedPageBreak/>
              <w:t>ecoAmerica</w:t>
            </w:r>
          </w:p>
        </w:tc>
        <w:tc>
          <w:tcPr>
            <w:tcW w:w="8000" w:type="dxa"/>
            <w:gridSpan w:val="3"/>
            <w:tcBorders>
              <w:left w:val="nil"/>
              <w:bottom w:val="single" w:sz="4" w:space="0" w:color="000000"/>
              <w:right w:val="nil"/>
            </w:tcBorders>
            <w:vAlign w:val="center"/>
            <w:hideMark/>
          </w:tcPr>
          <w:p w14:paraId="08F32BF9" w14:textId="10F872E6" w:rsidR="0004441B" w:rsidRPr="00987873" w:rsidRDefault="0010216D" w:rsidP="0010216D">
            <w:pPr>
              <w:spacing w:after="0" w:line="240" w:lineRule="auto"/>
              <w:rPr>
                <w:rFonts w:asciiTheme="minorHAnsi" w:hAnsiTheme="minorHAnsi" w:cstheme="minorHAnsi"/>
                <w:sz w:val="16"/>
                <w:szCs w:val="12"/>
              </w:rPr>
            </w:pPr>
            <w:r>
              <w:rPr>
                <w:rFonts w:asciiTheme="minorHAnsi" w:hAnsiTheme="minorHAnsi" w:cstheme="minorHAnsi"/>
                <w:bCs/>
                <w:sz w:val="16"/>
                <w:szCs w:val="12"/>
              </w:rPr>
              <w:t>40</w:t>
            </w:r>
            <w:r w:rsidR="0004441B" w:rsidRPr="00987873">
              <w:rPr>
                <w:rFonts w:asciiTheme="minorHAnsi" w:hAnsiTheme="minorHAnsi" w:cstheme="minorHAnsi"/>
                <w:bCs/>
                <w:sz w:val="16"/>
                <w:szCs w:val="12"/>
              </w:rPr>
              <w:t>)</w:t>
            </w:r>
            <w:r w:rsidR="0004441B" w:rsidRPr="00987873">
              <w:rPr>
                <w:rFonts w:asciiTheme="minorHAnsi" w:hAnsiTheme="minorHAnsi" w:cstheme="minorHAnsi"/>
                <w:b/>
                <w:bCs/>
                <w:sz w:val="16"/>
                <w:szCs w:val="12"/>
              </w:rPr>
              <w:t xml:space="preserve"> Blessed Tomorrow: Caring for Creation Today.</w:t>
            </w:r>
            <w:r w:rsidR="0004441B" w:rsidRPr="00987873">
              <w:rPr>
                <w:rFonts w:asciiTheme="minorHAnsi" w:hAnsiTheme="minorHAnsi" w:cstheme="minorHAnsi"/>
                <w:sz w:val="16"/>
                <w:szCs w:val="12"/>
              </w:rPr>
              <w:t xml:space="preserve">  Blessed Tomorrow is a coalition of diverse religious partners working to advance climate solutions in faithful service to God.  Living our faith means leading on climate change as stewards of God’s creation.</w:t>
            </w:r>
          </w:p>
        </w:tc>
      </w:tr>
      <w:tr w:rsidR="0004441B" w:rsidRPr="004B1680" w14:paraId="6C2A337D" w14:textId="77777777" w:rsidTr="00C45486">
        <w:trPr>
          <w:trHeight w:val="144"/>
        </w:trPr>
        <w:tc>
          <w:tcPr>
            <w:tcW w:w="9350" w:type="dxa"/>
            <w:gridSpan w:val="4"/>
            <w:tcBorders>
              <w:left w:val="nil"/>
              <w:bottom w:val="nil"/>
              <w:right w:val="nil"/>
            </w:tcBorders>
            <w:shd w:val="clear" w:color="auto" w:fill="D9D9D9" w:themeFill="background1" w:themeFillShade="D9"/>
            <w:noWrap/>
            <w:vAlign w:val="center"/>
            <w:hideMark/>
          </w:tcPr>
          <w:p w14:paraId="0BB2F9EA" w14:textId="77777777" w:rsidR="0004441B" w:rsidRPr="00987873" w:rsidRDefault="0004441B" w:rsidP="00C45486">
            <w:pPr>
              <w:spacing w:after="0" w:line="240" w:lineRule="auto"/>
              <w:rPr>
                <w:rFonts w:asciiTheme="minorHAnsi" w:hAnsiTheme="minorHAnsi" w:cstheme="minorHAnsi"/>
                <w:b/>
                <w:bCs/>
                <w:sz w:val="16"/>
                <w:szCs w:val="12"/>
              </w:rPr>
            </w:pPr>
            <w:r w:rsidRPr="00987873">
              <w:rPr>
                <w:rFonts w:asciiTheme="minorHAnsi" w:hAnsiTheme="minorHAnsi" w:cstheme="minorHAnsi"/>
                <w:b/>
                <w:bCs/>
                <w:sz w:val="16"/>
                <w:szCs w:val="12"/>
              </w:rPr>
              <w:t>TEACHERS</w:t>
            </w:r>
          </w:p>
        </w:tc>
      </w:tr>
      <w:tr w:rsidR="0004441B" w:rsidRPr="004B1680" w14:paraId="1949EA8B" w14:textId="77777777" w:rsidTr="00C45486">
        <w:trPr>
          <w:trHeight w:val="713"/>
        </w:trPr>
        <w:tc>
          <w:tcPr>
            <w:tcW w:w="1350" w:type="dxa"/>
            <w:tcBorders>
              <w:top w:val="nil"/>
              <w:left w:val="nil"/>
              <w:bottom w:val="single" w:sz="4" w:space="0" w:color="000000"/>
              <w:right w:val="nil"/>
            </w:tcBorders>
            <w:vAlign w:val="center"/>
            <w:hideMark/>
          </w:tcPr>
          <w:p w14:paraId="2A062611" w14:textId="77777777" w:rsidR="0004441B" w:rsidRPr="00CE5FE6" w:rsidRDefault="0004441B" w:rsidP="00C45486">
            <w:pPr>
              <w:spacing w:after="0" w:line="240" w:lineRule="auto"/>
              <w:rPr>
                <w:rFonts w:asciiTheme="minorHAnsi" w:hAnsiTheme="minorHAnsi" w:cstheme="minorHAnsi"/>
                <w:sz w:val="16"/>
                <w:szCs w:val="12"/>
              </w:rPr>
            </w:pPr>
            <w:r w:rsidRPr="00CE5FE6">
              <w:rPr>
                <w:rFonts w:asciiTheme="minorHAnsi" w:hAnsiTheme="minorHAnsi" w:cstheme="minorHAnsi"/>
                <w:sz w:val="16"/>
                <w:szCs w:val="12"/>
              </w:rPr>
              <w:t>National Oceanic and Atmospheric Administration, US</w:t>
            </w:r>
          </w:p>
        </w:tc>
        <w:tc>
          <w:tcPr>
            <w:tcW w:w="8000" w:type="dxa"/>
            <w:gridSpan w:val="3"/>
            <w:tcBorders>
              <w:top w:val="nil"/>
              <w:left w:val="nil"/>
              <w:bottom w:val="single" w:sz="4" w:space="0" w:color="000000"/>
              <w:right w:val="nil"/>
            </w:tcBorders>
            <w:vAlign w:val="center"/>
            <w:hideMark/>
          </w:tcPr>
          <w:p w14:paraId="48EF2421" w14:textId="2761CFE4" w:rsidR="0004441B" w:rsidRPr="00987873" w:rsidRDefault="0004441B" w:rsidP="0010216D">
            <w:pPr>
              <w:spacing w:after="0" w:line="240" w:lineRule="auto"/>
              <w:rPr>
                <w:rFonts w:asciiTheme="minorHAnsi" w:hAnsiTheme="minorHAnsi" w:cstheme="minorHAnsi"/>
                <w:sz w:val="12"/>
                <w:szCs w:val="12"/>
                <w:u w:val="single"/>
              </w:rPr>
            </w:pPr>
            <w:r w:rsidRPr="00987873">
              <w:rPr>
                <w:rFonts w:asciiTheme="minorHAnsi" w:hAnsiTheme="minorHAnsi" w:cstheme="minorHAnsi"/>
                <w:bCs/>
                <w:sz w:val="16"/>
                <w:szCs w:val="12"/>
              </w:rPr>
              <w:t>4</w:t>
            </w:r>
            <w:r w:rsidR="0010216D">
              <w:rPr>
                <w:rFonts w:asciiTheme="minorHAnsi" w:hAnsiTheme="minorHAnsi" w:cstheme="minorHAnsi"/>
                <w:bCs/>
                <w:sz w:val="16"/>
                <w:szCs w:val="12"/>
              </w:rPr>
              <w:t>1</w:t>
            </w:r>
            <w:r w:rsidRPr="00987873">
              <w:rPr>
                <w:rFonts w:asciiTheme="minorHAnsi" w:hAnsiTheme="minorHAnsi" w:cstheme="minorHAnsi"/>
                <w:bCs/>
                <w:sz w:val="16"/>
                <w:szCs w:val="12"/>
              </w:rPr>
              <w:t>)</w:t>
            </w:r>
            <w:r w:rsidRPr="00987873">
              <w:rPr>
                <w:rFonts w:asciiTheme="minorHAnsi" w:hAnsiTheme="minorHAnsi" w:cstheme="minorHAnsi"/>
                <w:b/>
                <w:bCs/>
                <w:sz w:val="16"/>
                <w:szCs w:val="12"/>
              </w:rPr>
              <w:t xml:space="preserve"> Toolbox for Teaching Climate &amp; Energy. </w:t>
            </w:r>
            <w:r w:rsidRPr="00987873">
              <w:rPr>
                <w:rFonts w:asciiTheme="minorHAnsi" w:hAnsiTheme="minorHAnsi" w:cstheme="minorHAnsi"/>
                <w:sz w:val="16"/>
                <w:szCs w:val="12"/>
              </w:rPr>
              <w:t xml:space="preserve"> Downloadable scientifically and pedagogically reviewed digital resources for teaching about climate's influence on us and our influence on climate.  Prepare to teach the science and engineering called for in the new </w:t>
            </w:r>
            <w:r w:rsidR="0052580C" w:rsidRPr="00987873">
              <w:rPr>
                <w:rFonts w:asciiTheme="minorHAnsi" w:hAnsiTheme="minorHAnsi" w:cstheme="minorHAnsi"/>
                <w:sz w:val="16"/>
                <w:szCs w:val="12"/>
              </w:rPr>
              <w:t>standards, which</w:t>
            </w:r>
            <w:r w:rsidRPr="00987873">
              <w:rPr>
                <w:rFonts w:asciiTheme="minorHAnsi" w:hAnsiTheme="minorHAnsi" w:cstheme="minorHAnsi"/>
                <w:sz w:val="16"/>
                <w:szCs w:val="12"/>
              </w:rPr>
              <w:t xml:space="preserve"> address major world challenges and opportunities, such as generating sufficient clean energy, building climate resilience for businesses and communities, maintaining supplies of food and clean water, and solving the problems of global environmental change.</w:t>
            </w:r>
          </w:p>
        </w:tc>
      </w:tr>
      <w:tr w:rsidR="0004441B" w:rsidRPr="004B1680" w14:paraId="7795F4B0" w14:textId="77777777" w:rsidTr="00C45486">
        <w:trPr>
          <w:trHeight w:val="144"/>
        </w:trPr>
        <w:tc>
          <w:tcPr>
            <w:tcW w:w="9350" w:type="dxa"/>
            <w:gridSpan w:val="4"/>
            <w:tcBorders>
              <w:left w:val="nil"/>
              <w:bottom w:val="nil"/>
              <w:right w:val="nil"/>
            </w:tcBorders>
            <w:shd w:val="clear" w:color="auto" w:fill="D9D9D9" w:themeFill="background1" w:themeFillShade="D9"/>
            <w:vAlign w:val="center"/>
            <w:hideMark/>
          </w:tcPr>
          <w:p w14:paraId="43B7A732" w14:textId="77777777" w:rsidR="0004441B" w:rsidRPr="00987873" w:rsidRDefault="0004441B" w:rsidP="00C45486">
            <w:pPr>
              <w:spacing w:after="0" w:line="240" w:lineRule="auto"/>
              <w:rPr>
                <w:rFonts w:asciiTheme="minorHAnsi" w:hAnsiTheme="minorHAnsi" w:cstheme="minorHAnsi"/>
                <w:b/>
                <w:bCs/>
                <w:sz w:val="16"/>
                <w:szCs w:val="12"/>
              </w:rPr>
            </w:pPr>
            <w:r w:rsidRPr="00987873">
              <w:rPr>
                <w:rFonts w:asciiTheme="minorHAnsi" w:hAnsiTheme="minorHAnsi" w:cstheme="minorHAnsi"/>
                <w:b/>
                <w:bCs/>
                <w:sz w:val="16"/>
                <w:szCs w:val="12"/>
              </w:rPr>
              <w:t>BOZEMAN</w:t>
            </w:r>
          </w:p>
        </w:tc>
      </w:tr>
      <w:tr w:rsidR="0004441B" w:rsidRPr="004B1680" w14:paraId="6E5A1BC2" w14:textId="77777777" w:rsidTr="00C45486">
        <w:trPr>
          <w:trHeight w:val="170"/>
        </w:trPr>
        <w:tc>
          <w:tcPr>
            <w:tcW w:w="1350" w:type="dxa"/>
            <w:tcBorders>
              <w:top w:val="nil"/>
              <w:left w:val="nil"/>
              <w:bottom w:val="double" w:sz="6" w:space="0" w:color="000000"/>
              <w:right w:val="nil"/>
            </w:tcBorders>
            <w:vAlign w:val="center"/>
            <w:hideMark/>
          </w:tcPr>
          <w:p w14:paraId="4ED907BC" w14:textId="77777777" w:rsidR="0004441B" w:rsidRPr="00CE5FE6" w:rsidRDefault="0004441B" w:rsidP="00C45486">
            <w:pPr>
              <w:spacing w:after="0" w:line="240" w:lineRule="auto"/>
              <w:rPr>
                <w:rFonts w:asciiTheme="minorHAnsi" w:hAnsiTheme="minorHAnsi" w:cstheme="minorHAnsi"/>
                <w:sz w:val="16"/>
                <w:szCs w:val="12"/>
              </w:rPr>
            </w:pPr>
            <w:r w:rsidRPr="00CE5FE6">
              <w:rPr>
                <w:rFonts w:asciiTheme="minorHAnsi" w:hAnsiTheme="minorHAnsi" w:cstheme="minorHAnsi"/>
                <w:sz w:val="16"/>
                <w:szCs w:val="12"/>
              </w:rPr>
              <w:t>City of Bozeman</w:t>
            </w:r>
          </w:p>
        </w:tc>
        <w:tc>
          <w:tcPr>
            <w:tcW w:w="8000" w:type="dxa"/>
            <w:gridSpan w:val="3"/>
            <w:tcBorders>
              <w:top w:val="nil"/>
              <w:left w:val="nil"/>
              <w:bottom w:val="double" w:sz="6" w:space="0" w:color="000000"/>
              <w:right w:val="nil"/>
            </w:tcBorders>
            <w:vAlign w:val="center"/>
            <w:hideMark/>
          </w:tcPr>
          <w:p w14:paraId="770AA49D" w14:textId="3FC3B600" w:rsidR="0004441B" w:rsidRPr="00987873" w:rsidRDefault="0004441B" w:rsidP="0010216D">
            <w:pPr>
              <w:spacing w:after="0" w:line="240" w:lineRule="auto"/>
              <w:rPr>
                <w:rFonts w:asciiTheme="minorHAnsi" w:hAnsiTheme="minorHAnsi" w:cstheme="minorHAnsi"/>
                <w:sz w:val="12"/>
                <w:szCs w:val="12"/>
                <w:u w:val="single"/>
              </w:rPr>
            </w:pPr>
            <w:r w:rsidRPr="00987873">
              <w:rPr>
                <w:rFonts w:asciiTheme="minorHAnsi" w:hAnsiTheme="minorHAnsi" w:cstheme="minorHAnsi"/>
                <w:bCs/>
                <w:sz w:val="16"/>
                <w:szCs w:val="12"/>
              </w:rPr>
              <w:t>4</w:t>
            </w:r>
            <w:r w:rsidR="0010216D">
              <w:rPr>
                <w:rFonts w:asciiTheme="minorHAnsi" w:hAnsiTheme="minorHAnsi" w:cstheme="minorHAnsi"/>
                <w:bCs/>
                <w:sz w:val="16"/>
                <w:szCs w:val="12"/>
              </w:rPr>
              <w:t>2</w:t>
            </w:r>
            <w:r w:rsidRPr="00987873">
              <w:rPr>
                <w:rFonts w:asciiTheme="minorHAnsi" w:hAnsiTheme="minorHAnsi" w:cstheme="minorHAnsi"/>
                <w:bCs/>
                <w:sz w:val="16"/>
                <w:szCs w:val="12"/>
              </w:rPr>
              <w:t>)</w:t>
            </w:r>
            <w:r w:rsidRPr="00987873">
              <w:rPr>
                <w:rFonts w:asciiTheme="minorHAnsi" w:hAnsiTheme="minorHAnsi" w:cstheme="minorHAnsi"/>
                <w:b/>
                <w:bCs/>
                <w:sz w:val="16"/>
                <w:szCs w:val="12"/>
              </w:rPr>
              <w:t xml:space="preserve"> Bozeman's Climate Planning Framework </w:t>
            </w:r>
            <w:r w:rsidRPr="00987873">
              <w:rPr>
                <w:rFonts w:asciiTheme="minorHAnsi" w:hAnsiTheme="minorHAnsi" w:cstheme="minorHAnsi"/>
                <w:sz w:val="16"/>
                <w:szCs w:val="12"/>
              </w:rPr>
              <w:t>provides summaries of 17 separate Bozeman plans related to climate and climate change impacts</w:t>
            </w:r>
          </w:p>
        </w:tc>
      </w:tr>
      <w:tr w:rsidR="0004441B" w:rsidRPr="008C33FC" w14:paraId="7BD39AE4" w14:textId="77777777" w:rsidTr="00C45486">
        <w:trPr>
          <w:trHeight w:val="3600"/>
        </w:trPr>
        <w:tc>
          <w:tcPr>
            <w:tcW w:w="4675" w:type="dxa"/>
            <w:gridSpan w:val="2"/>
            <w:tcBorders>
              <w:top w:val="double" w:sz="6" w:space="0" w:color="000000"/>
              <w:left w:val="nil"/>
              <w:bottom w:val="nil"/>
              <w:right w:val="nil"/>
            </w:tcBorders>
          </w:tcPr>
          <w:p w14:paraId="11E7E414" w14:textId="77777777" w:rsidR="0004441B" w:rsidRDefault="0004441B" w:rsidP="00C45486">
            <w:pPr>
              <w:widowControl w:val="0"/>
              <w:spacing w:after="0" w:line="240" w:lineRule="auto"/>
              <w:rPr>
                <w:rFonts w:asciiTheme="minorHAnsi" w:hAnsiTheme="minorHAnsi" w:cstheme="minorHAnsi"/>
                <w:color w:val="auto"/>
                <w:sz w:val="14"/>
                <w:szCs w:val="14"/>
              </w:rPr>
            </w:pPr>
          </w:p>
          <w:p w14:paraId="08259DD3" w14:textId="77777777" w:rsidR="0004441B" w:rsidRPr="005E052E" w:rsidRDefault="0004441B" w:rsidP="00C45486">
            <w:pPr>
              <w:widowControl w:val="0"/>
              <w:spacing w:after="0" w:line="240" w:lineRule="auto"/>
              <w:rPr>
                <w:rFonts w:asciiTheme="minorHAnsi" w:hAnsiTheme="minorHAnsi" w:cstheme="minorHAnsi"/>
                <w:color w:val="auto"/>
                <w:sz w:val="14"/>
                <w:szCs w:val="16"/>
              </w:rPr>
            </w:pPr>
            <w:r w:rsidRPr="005E052E">
              <w:rPr>
                <w:rFonts w:asciiTheme="minorHAnsi" w:hAnsiTheme="minorHAnsi" w:cstheme="minorHAnsi"/>
                <w:color w:val="auto"/>
                <w:sz w:val="14"/>
                <w:szCs w:val="16"/>
              </w:rPr>
              <w:t xml:space="preserve">Websites associated with numbered descriptions in table above. </w:t>
            </w:r>
            <w:r w:rsidRPr="005E052E">
              <w:rPr>
                <w:rFonts w:asciiTheme="minorHAnsi" w:eastAsia="Times New Roman" w:hAnsiTheme="minorHAnsi" w:cstheme="minorHAnsi"/>
                <w:iCs/>
                <w:color w:val="000000"/>
                <w:sz w:val="14"/>
                <w:szCs w:val="16"/>
              </w:rPr>
              <w:t xml:space="preserve"> Website shown here were active as of the </w:t>
            </w:r>
            <w:commentRangeStart w:id="723"/>
            <w:r w:rsidRPr="005E052E">
              <w:rPr>
                <w:rFonts w:asciiTheme="minorHAnsi" w:eastAsia="Times New Roman" w:hAnsiTheme="minorHAnsi" w:cstheme="minorHAnsi"/>
                <w:iCs/>
                <w:color w:val="000000"/>
                <w:sz w:val="14"/>
                <w:szCs w:val="16"/>
              </w:rPr>
              <w:t xml:space="preserve">September 2020 </w:t>
            </w:r>
            <w:commentRangeEnd w:id="723"/>
            <w:r>
              <w:rPr>
                <w:rStyle w:val="CommentReference"/>
                <w:rFonts w:asciiTheme="minorHAnsi" w:eastAsia="Times New Roman" w:hAnsiTheme="minorHAnsi" w:cs="Times New Roman"/>
              </w:rPr>
              <w:commentReference w:id="723"/>
            </w:r>
            <w:r w:rsidRPr="005E052E">
              <w:rPr>
                <w:rFonts w:asciiTheme="minorHAnsi" w:eastAsia="Times New Roman" w:hAnsiTheme="minorHAnsi" w:cstheme="minorHAnsi"/>
                <w:iCs/>
                <w:color w:val="000000"/>
                <w:sz w:val="14"/>
                <w:szCs w:val="16"/>
              </w:rPr>
              <w:t>publication of this report. For the latest resources and web links, go online to Climate Change and Human Health in Montana website (</w:t>
            </w:r>
            <w:commentRangeStart w:id="724"/>
            <w:r w:rsidRPr="005E052E">
              <w:rPr>
                <w:rFonts w:asciiTheme="minorHAnsi" w:eastAsia="Times New Roman" w:hAnsiTheme="minorHAnsi" w:cstheme="minorHAnsi"/>
                <w:iCs/>
                <w:color w:val="000000"/>
                <w:sz w:val="14"/>
                <w:szCs w:val="16"/>
              </w:rPr>
              <w:t>ref</w:t>
            </w:r>
            <w:commentRangeEnd w:id="724"/>
            <w:r>
              <w:rPr>
                <w:rStyle w:val="CommentReference"/>
                <w:rFonts w:asciiTheme="minorHAnsi" w:eastAsia="Times New Roman" w:hAnsiTheme="minorHAnsi" w:cs="Times New Roman"/>
              </w:rPr>
              <w:commentReference w:id="724"/>
            </w:r>
            <w:r w:rsidRPr="005E052E">
              <w:rPr>
                <w:rFonts w:asciiTheme="minorHAnsi" w:eastAsia="Times New Roman" w:hAnsiTheme="minorHAnsi" w:cstheme="minorHAnsi"/>
                <w:iCs/>
                <w:color w:val="000000"/>
                <w:sz w:val="14"/>
                <w:szCs w:val="16"/>
              </w:rPr>
              <w:t>).</w:t>
            </w:r>
          </w:p>
          <w:p w14:paraId="262450DD" w14:textId="77777777" w:rsidR="0004441B" w:rsidRPr="008C33FC" w:rsidRDefault="0004441B" w:rsidP="00C45486">
            <w:pPr>
              <w:widowControl w:val="0"/>
              <w:spacing w:after="0" w:line="240" w:lineRule="auto"/>
              <w:rPr>
                <w:rFonts w:asciiTheme="minorHAnsi" w:hAnsiTheme="minorHAnsi" w:cstheme="minorHAnsi"/>
                <w:color w:val="auto"/>
                <w:sz w:val="14"/>
                <w:szCs w:val="14"/>
              </w:rPr>
            </w:pPr>
          </w:p>
          <w:p w14:paraId="5A3F0460" w14:textId="77777777" w:rsidR="0004441B" w:rsidRPr="008C33FC" w:rsidRDefault="0004441B" w:rsidP="00C45486">
            <w:pPr>
              <w:widowControl w:val="0"/>
              <w:spacing w:after="0" w:line="240" w:lineRule="auto"/>
              <w:rPr>
                <w:rFonts w:asciiTheme="minorHAnsi" w:hAnsiTheme="minorHAnsi" w:cstheme="minorHAnsi"/>
                <w:color w:val="auto"/>
                <w:sz w:val="14"/>
                <w:szCs w:val="14"/>
              </w:rPr>
            </w:pPr>
            <w:r w:rsidRPr="008C33FC">
              <w:rPr>
                <w:rFonts w:asciiTheme="minorHAnsi" w:hAnsiTheme="minorHAnsi" w:cstheme="minorHAnsi"/>
                <w:color w:val="auto"/>
                <w:sz w:val="14"/>
                <w:szCs w:val="14"/>
              </w:rPr>
              <w:t xml:space="preserve">1) </w:t>
            </w:r>
            <w:r w:rsidRPr="008C33FC">
              <w:rPr>
                <w:rStyle w:val="Hyperlink"/>
                <w:rFonts w:asciiTheme="minorHAnsi" w:hAnsiTheme="minorHAnsi" w:cstheme="minorHAnsi"/>
                <w:color w:val="auto"/>
                <w:sz w:val="14"/>
                <w:szCs w:val="14"/>
                <w:u w:val="none"/>
              </w:rPr>
              <w:t>https://toolkit.climate.gov/</w:t>
            </w:r>
          </w:p>
          <w:p w14:paraId="3E97CBC3" w14:textId="77777777" w:rsidR="0004441B" w:rsidRPr="008C33FC" w:rsidRDefault="0004441B" w:rsidP="00C45486">
            <w:pPr>
              <w:widowControl w:val="0"/>
              <w:spacing w:after="0" w:line="240" w:lineRule="auto"/>
              <w:rPr>
                <w:rFonts w:asciiTheme="minorHAnsi" w:hAnsiTheme="minorHAnsi" w:cstheme="minorHAnsi"/>
                <w:color w:val="auto"/>
                <w:sz w:val="14"/>
                <w:szCs w:val="14"/>
              </w:rPr>
            </w:pPr>
            <w:r w:rsidRPr="008C33FC">
              <w:rPr>
                <w:rFonts w:asciiTheme="minorHAnsi" w:hAnsiTheme="minorHAnsi" w:cstheme="minorHAnsi"/>
                <w:color w:val="auto"/>
                <w:sz w:val="14"/>
                <w:szCs w:val="14"/>
              </w:rPr>
              <w:t xml:space="preserve">2) </w:t>
            </w:r>
            <w:r w:rsidRPr="008C33FC">
              <w:rPr>
                <w:rStyle w:val="Hyperlink"/>
                <w:rFonts w:asciiTheme="minorHAnsi" w:hAnsiTheme="minorHAnsi" w:cstheme="minorHAnsi"/>
                <w:color w:val="auto"/>
                <w:sz w:val="14"/>
                <w:szCs w:val="14"/>
                <w:u w:val="none"/>
              </w:rPr>
              <w:t>https://www.nlc.org/topics/environment-sustainability/climate</w:t>
            </w:r>
            <w:r w:rsidRPr="008C33FC">
              <w:rPr>
                <w:rFonts w:asciiTheme="minorHAnsi" w:hAnsiTheme="minorHAnsi" w:cstheme="minorHAnsi"/>
                <w:color w:val="auto"/>
                <w:sz w:val="14"/>
                <w:szCs w:val="14"/>
              </w:rPr>
              <w:t xml:space="preserve">; </w:t>
            </w:r>
            <w:r w:rsidRPr="008C33FC">
              <w:rPr>
                <w:rStyle w:val="Hyperlink"/>
                <w:rFonts w:asciiTheme="minorHAnsi" w:hAnsiTheme="minorHAnsi" w:cstheme="minorHAnsi"/>
                <w:color w:val="auto"/>
                <w:sz w:val="14"/>
                <w:szCs w:val="14"/>
                <w:u w:val="none"/>
              </w:rPr>
              <w:t>https://www.nlc.org/resource/moving-forward-a-guide-to-building-momentum-on-climate-solutions-in-your-community</w:t>
            </w:r>
            <w:r w:rsidRPr="008C33FC">
              <w:rPr>
                <w:rFonts w:asciiTheme="minorHAnsi" w:hAnsiTheme="minorHAnsi" w:cstheme="minorHAnsi"/>
                <w:color w:val="auto"/>
                <w:sz w:val="14"/>
                <w:szCs w:val="14"/>
              </w:rPr>
              <w:t xml:space="preserve"> </w:t>
            </w:r>
          </w:p>
          <w:p w14:paraId="6070DF77" w14:textId="77777777" w:rsidR="0004441B" w:rsidRPr="008C33FC" w:rsidRDefault="0004441B" w:rsidP="00C45486">
            <w:pPr>
              <w:widowControl w:val="0"/>
              <w:spacing w:after="0" w:line="240" w:lineRule="auto"/>
              <w:rPr>
                <w:rFonts w:asciiTheme="minorHAnsi" w:hAnsiTheme="minorHAnsi" w:cstheme="minorHAnsi"/>
                <w:color w:val="auto"/>
                <w:sz w:val="14"/>
                <w:szCs w:val="14"/>
              </w:rPr>
            </w:pPr>
            <w:r w:rsidRPr="008C33FC">
              <w:rPr>
                <w:rFonts w:asciiTheme="minorHAnsi" w:hAnsiTheme="minorHAnsi" w:cstheme="minorHAnsi"/>
                <w:color w:val="auto"/>
                <w:sz w:val="14"/>
                <w:szCs w:val="14"/>
              </w:rPr>
              <w:t xml:space="preserve">3) </w:t>
            </w:r>
            <w:r w:rsidRPr="008C33FC">
              <w:rPr>
                <w:rStyle w:val="Hyperlink"/>
                <w:rFonts w:asciiTheme="minorHAnsi" w:hAnsiTheme="minorHAnsi" w:cstheme="minorHAnsi"/>
                <w:color w:val="auto"/>
                <w:sz w:val="14"/>
                <w:szCs w:val="14"/>
                <w:u w:val="none"/>
              </w:rPr>
              <w:t>https://pathtopositive.org/wp-content/uploads/2019/09/P2P-checklist-Sep13-Final.pdf</w:t>
            </w:r>
          </w:p>
          <w:p w14:paraId="6539BA16" w14:textId="77777777"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Fonts w:asciiTheme="minorHAnsi" w:hAnsiTheme="minorHAnsi" w:cstheme="minorHAnsi"/>
                <w:color w:val="auto"/>
                <w:sz w:val="14"/>
                <w:szCs w:val="14"/>
              </w:rPr>
              <w:t xml:space="preserve">4) </w:t>
            </w:r>
            <w:r w:rsidRPr="008C33FC">
              <w:rPr>
                <w:rStyle w:val="Hyperlink"/>
                <w:rFonts w:asciiTheme="minorHAnsi" w:hAnsiTheme="minorHAnsi" w:cstheme="minorHAnsi"/>
                <w:color w:val="auto"/>
                <w:sz w:val="14"/>
                <w:szCs w:val="14"/>
                <w:u w:val="none"/>
              </w:rPr>
              <w:t>https://www.nlc.org/program-initiative/nlc-ecoamerica-elevating-local-climate-action</w:t>
            </w:r>
          </w:p>
          <w:p w14:paraId="3574E94F" w14:textId="49CD7A99"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5) www.climatereadycommunities.org; https://climatereadycommunities.org/learn-more/about-guidebook/</w:t>
            </w:r>
            <w:r w:rsidRPr="008C33FC">
              <w:rPr>
                <w:rFonts w:asciiTheme="minorHAnsi" w:hAnsiTheme="minorHAnsi" w:cstheme="minorHAnsi"/>
                <w:color w:val="auto"/>
                <w:sz w:val="14"/>
                <w:szCs w:val="14"/>
              </w:rPr>
              <w:t xml:space="preserve"> </w:t>
            </w:r>
            <w:r w:rsidRPr="008C33FC">
              <w:rPr>
                <w:rStyle w:val="Hyperlink"/>
                <w:rFonts w:asciiTheme="minorHAnsi" w:hAnsiTheme="minorHAnsi" w:cstheme="minorHAnsi"/>
                <w:color w:val="auto"/>
                <w:sz w:val="14"/>
                <w:szCs w:val="14"/>
                <w:u w:val="none"/>
              </w:rPr>
              <w:br/>
              <w:t xml:space="preserve">6) </w:t>
            </w:r>
            <w:r w:rsidRPr="008C33FC">
              <w:rPr>
                <w:rFonts w:asciiTheme="minorHAnsi" w:hAnsiTheme="minorHAnsi" w:cstheme="minorHAnsi"/>
                <w:color w:val="auto"/>
                <w:sz w:val="14"/>
                <w:szCs w:val="14"/>
              </w:rPr>
              <w:t>climatewise.org</w:t>
            </w:r>
          </w:p>
          <w:p w14:paraId="61274BA5" w14:textId="77777777" w:rsidR="0004441B" w:rsidRPr="007B13B7"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7) https://www.workingwatersgeos.org/</w:t>
            </w:r>
          </w:p>
          <w:p w14:paraId="3B8DF1E0" w14:textId="72865853" w:rsidR="0004441B" w:rsidRPr="007B13B7" w:rsidRDefault="0004441B" w:rsidP="00C45486">
            <w:pPr>
              <w:widowControl w:val="0"/>
              <w:spacing w:after="0" w:line="240" w:lineRule="auto"/>
              <w:rPr>
                <w:rStyle w:val="Hyperlink"/>
                <w:rFonts w:asciiTheme="minorHAnsi" w:hAnsiTheme="minorHAnsi" w:cstheme="minorHAnsi"/>
                <w:color w:val="auto"/>
                <w:sz w:val="14"/>
                <w:szCs w:val="14"/>
                <w:u w:val="none"/>
              </w:rPr>
            </w:pPr>
            <w:r w:rsidRPr="007B13B7">
              <w:rPr>
                <w:rStyle w:val="Hyperlink"/>
                <w:rFonts w:asciiTheme="minorHAnsi" w:hAnsiTheme="minorHAnsi" w:cstheme="minorHAnsi"/>
                <w:color w:val="auto"/>
                <w:sz w:val="14"/>
                <w:szCs w:val="14"/>
                <w:u w:val="none"/>
              </w:rPr>
              <w:t xml:space="preserve">8) </w:t>
            </w:r>
            <w:r w:rsidR="007B13B7" w:rsidRPr="007B13B7">
              <w:rPr>
                <w:rStyle w:val="Hyperlink"/>
                <w:rFonts w:asciiTheme="minorHAnsi" w:hAnsiTheme="minorHAnsi" w:cstheme="minorHAnsi"/>
                <w:color w:val="auto"/>
                <w:sz w:val="14"/>
                <w:szCs w:val="14"/>
                <w:u w:val="none"/>
              </w:rPr>
              <w:t>www.cakex.org</w:t>
            </w:r>
          </w:p>
          <w:p w14:paraId="71EBC0E2" w14:textId="0B557865" w:rsidR="007B13B7" w:rsidRPr="007B13B7" w:rsidRDefault="0010216D" w:rsidP="00C45486">
            <w:pPr>
              <w:widowControl w:val="0"/>
              <w:spacing w:after="0" w:line="240" w:lineRule="auto"/>
              <w:rPr>
                <w:rStyle w:val="Hyperlink"/>
                <w:rFonts w:asciiTheme="minorHAnsi" w:hAnsiTheme="minorHAnsi" w:cstheme="minorHAnsi"/>
                <w:color w:val="auto"/>
                <w:sz w:val="14"/>
                <w:szCs w:val="14"/>
                <w:u w:val="none"/>
              </w:rPr>
            </w:pPr>
            <w:r>
              <w:rPr>
                <w:rStyle w:val="Hyperlink"/>
                <w:rFonts w:asciiTheme="minorHAnsi" w:hAnsiTheme="minorHAnsi" w:cstheme="minorHAnsi"/>
                <w:color w:val="auto"/>
                <w:sz w:val="14"/>
                <w:szCs w:val="14"/>
                <w:u w:val="none"/>
              </w:rPr>
              <w:t>9</w:t>
            </w:r>
            <w:r w:rsidR="007B13B7" w:rsidRPr="007B13B7">
              <w:rPr>
                <w:rStyle w:val="Hyperlink"/>
                <w:rFonts w:asciiTheme="minorHAnsi" w:hAnsiTheme="minorHAnsi" w:cstheme="minorHAnsi"/>
                <w:color w:val="auto"/>
                <w:sz w:val="14"/>
                <w:szCs w:val="14"/>
                <w:u w:val="none"/>
              </w:rPr>
              <w:t xml:space="preserve">) </w:t>
            </w:r>
            <w:hyperlink r:id="rId170" w:history="1">
              <w:r w:rsidR="007B13B7" w:rsidRPr="007B13B7">
                <w:rPr>
                  <w:rFonts w:ascii="Calibri" w:eastAsia="Times New Roman" w:hAnsi="Calibri" w:cs="Calibri"/>
                  <w:color w:val="auto"/>
                  <w:sz w:val="14"/>
                  <w:szCs w:val="14"/>
                </w:rPr>
                <w:t>https://www.astho.org/Programs/Environmental-Health/Natural-Environment/Climate-Change/Extreme-Weather-and-Climate-Readiness-Toolkit-for-State-and-Territorial-Health-Departments/</w:t>
              </w:r>
            </w:hyperlink>
          </w:p>
          <w:p w14:paraId="4F84FEA8" w14:textId="34E1D92A" w:rsidR="0004441B" w:rsidRPr="007B13B7" w:rsidRDefault="0010216D" w:rsidP="00C45486">
            <w:pPr>
              <w:widowControl w:val="0"/>
              <w:spacing w:after="0" w:line="240" w:lineRule="auto"/>
              <w:rPr>
                <w:rStyle w:val="Hyperlink"/>
                <w:rFonts w:asciiTheme="minorHAnsi" w:hAnsiTheme="minorHAnsi" w:cstheme="minorHAnsi"/>
                <w:color w:val="auto"/>
                <w:sz w:val="14"/>
                <w:szCs w:val="14"/>
                <w:u w:val="none"/>
              </w:rPr>
            </w:pPr>
            <w:r>
              <w:rPr>
                <w:rStyle w:val="Hyperlink"/>
                <w:rFonts w:asciiTheme="minorHAnsi" w:hAnsiTheme="minorHAnsi" w:cstheme="minorHAnsi"/>
                <w:color w:val="auto"/>
                <w:sz w:val="14"/>
                <w:szCs w:val="14"/>
                <w:u w:val="none"/>
              </w:rPr>
              <w:t>10</w:t>
            </w:r>
            <w:r w:rsidR="0004441B" w:rsidRPr="007B13B7">
              <w:rPr>
                <w:rStyle w:val="Hyperlink"/>
                <w:rFonts w:asciiTheme="minorHAnsi" w:hAnsiTheme="minorHAnsi" w:cstheme="minorHAnsi"/>
                <w:color w:val="auto"/>
                <w:sz w:val="14"/>
                <w:szCs w:val="14"/>
                <w:u w:val="none"/>
              </w:rPr>
              <w:t>) https://www.cdc.gov/climateandhealth/default.htm; https://www.cdc.gov/climateandhealth/climate_ready.htm</w:t>
            </w:r>
          </w:p>
          <w:p w14:paraId="3C2A5C88" w14:textId="14B372E4" w:rsidR="0004441B" w:rsidRPr="007B13B7" w:rsidRDefault="0004441B" w:rsidP="00C45486">
            <w:pPr>
              <w:widowControl w:val="0"/>
              <w:spacing w:after="0" w:line="240" w:lineRule="auto"/>
              <w:rPr>
                <w:rStyle w:val="Hyperlink"/>
                <w:rFonts w:asciiTheme="minorHAnsi" w:hAnsiTheme="minorHAnsi" w:cstheme="minorHAnsi"/>
                <w:color w:val="auto"/>
                <w:sz w:val="14"/>
                <w:szCs w:val="14"/>
                <w:u w:val="none"/>
              </w:rPr>
            </w:pPr>
            <w:r w:rsidRPr="007B13B7">
              <w:rPr>
                <w:rStyle w:val="Hyperlink"/>
                <w:rFonts w:asciiTheme="minorHAnsi" w:hAnsiTheme="minorHAnsi" w:cstheme="minorHAnsi"/>
                <w:color w:val="auto"/>
                <w:sz w:val="14"/>
                <w:szCs w:val="14"/>
                <w:u w:val="none"/>
              </w:rPr>
              <w:t>1</w:t>
            </w:r>
            <w:r w:rsidR="0010216D">
              <w:rPr>
                <w:rStyle w:val="Hyperlink"/>
                <w:rFonts w:asciiTheme="minorHAnsi" w:hAnsiTheme="minorHAnsi" w:cstheme="minorHAnsi"/>
                <w:color w:val="auto"/>
                <w:sz w:val="14"/>
                <w:szCs w:val="14"/>
                <w:u w:val="none"/>
              </w:rPr>
              <w:t>1</w:t>
            </w:r>
            <w:r w:rsidRPr="007B13B7">
              <w:rPr>
                <w:rStyle w:val="Hyperlink"/>
                <w:rFonts w:asciiTheme="minorHAnsi" w:hAnsiTheme="minorHAnsi" w:cstheme="minorHAnsi"/>
                <w:color w:val="auto"/>
                <w:sz w:val="14"/>
                <w:szCs w:val="14"/>
                <w:u w:val="none"/>
              </w:rPr>
              <w:t>) https://stacks.cdc.gov/view/cdc/24906</w:t>
            </w:r>
          </w:p>
          <w:p w14:paraId="402C9DA8" w14:textId="673BFC95"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1</w:t>
            </w:r>
            <w:r w:rsidR="0010216D">
              <w:rPr>
                <w:rStyle w:val="Hyperlink"/>
                <w:rFonts w:asciiTheme="minorHAnsi" w:hAnsiTheme="minorHAnsi" w:cstheme="minorHAnsi"/>
                <w:color w:val="auto"/>
                <w:sz w:val="14"/>
                <w:szCs w:val="14"/>
                <w:u w:val="none"/>
              </w:rPr>
              <w:t>2</w:t>
            </w:r>
            <w:r w:rsidRPr="008C33FC">
              <w:rPr>
                <w:rStyle w:val="Hyperlink"/>
                <w:rFonts w:asciiTheme="minorHAnsi" w:hAnsiTheme="minorHAnsi" w:cstheme="minorHAnsi"/>
                <w:color w:val="auto"/>
                <w:sz w:val="14"/>
                <w:szCs w:val="14"/>
                <w:u w:val="none"/>
              </w:rPr>
              <w:t>) https://www.cdc.gov/climateandhealth/docs/ClimateAndHealthInterventionAssessment_508.pdf</w:t>
            </w:r>
          </w:p>
          <w:p w14:paraId="0AA8FE1E" w14:textId="01D76B48"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1</w:t>
            </w:r>
            <w:r w:rsidR="0010216D">
              <w:rPr>
                <w:rStyle w:val="Hyperlink"/>
                <w:rFonts w:asciiTheme="minorHAnsi" w:hAnsiTheme="minorHAnsi" w:cstheme="minorHAnsi"/>
                <w:color w:val="auto"/>
                <w:sz w:val="14"/>
                <w:szCs w:val="14"/>
                <w:u w:val="none"/>
              </w:rPr>
              <w:t>3</w:t>
            </w:r>
            <w:r w:rsidRPr="008C33FC">
              <w:rPr>
                <w:rStyle w:val="Hyperlink"/>
                <w:rFonts w:asciiTheme="minorHAnsi" w:hAnsiTheme="minorHAnsi" w:cstheme="minorHAnsi"/>
                <w:color w:val="auto"/>
                <w:sz w:val="14"/>
                <w:szCs w:val="14"/>
                <w:u w:val="none"/>
              </w:rPr>
              <w:t xml:space="preserve">) </w:t>
            </w:r>
            <w:r w:rsidRPr="008C33FC">
              <w:rPr>
                <w:rFonts w:asciiTheme="minorHAnsi" w:hAnsiTheme="minorHAnsi" w:cstheme="minorHAnsi"/>
                <w:color w:val="auto"/>
                <w:sz w:val="14"/>
                <w:szCs w:val="14"/>
              </w:rPr>
              <w:t>https://www.cdc.gov/climateandhealth/effects/default.htm</w:t>
            </w:r>
          </w:p>
          <w:p w14:paraId="10296E56" w14:textId="1E7A1F21"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1</w:t>
            </w:r>
            <w:r w:rsidR="0010216D">
              <w:rPr>
                <w:rStyle w:val="Hyperlink"/>
                <w:rFonts w:asciiTheme="minorHAnsi" w:hAnsiTheme="minorHAnsi" w:cstheme="minorHAnsi"/>
                <w:color w:val="auto"/>
                <w:sz w:val="14"/>
                <w:szCs w:val="14"/>
                <w:u w:val="none"/>
              </w:rPr>
              <w:t>4</w:t>
            </w:r>
            <w:r w:rsidRPr="008C33FC">
              <w:rPr>
                <w:rStyle w:val="Hyperlink"/>
                <w:rFonts w:asciiTheme="minorHAnsi" w:hAnsiTheme="minorHAnsi" w:cstheme="minorHAnsi"/>
                <w:color w:val="auto"/>
                <w:sz w:val="14"/>
                <w:szCs w:val="14"/>
                <w:u w:val="none"/>
              </w:rPr>
              <w:t xml:space="preserve">) </w:t>
            </w:r>
            <w:r w:rsidRPr="008C33FC">
              <w:rPr>
                <w:rFonts w:asciiTheme="minorHAnsi" w:hAnsiTheme="minorHAnsi" w:cstheme="minorHAnsi"/>
                <w:color w:val="auto"/>
                <w:sz w:val="14"/>
                <w:szCs w:val="14"/>
              </w:rPr>
              <w:t>https://www.cdc.gov/climateandhealth/BRACE.htm</w:t>
            </w:r>
          </w:p>
          <w:p w14:paraId="207A9DE1" w14:textId="07588BC2"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1</w:t>
            </w:r>
            <w:r w:rsidR="0010216D">
              <w:rPr>
                <w:rStyle w:val="Hyperlink"/>
                <w:rFonts w:asciiTheme="minorHAnsi" w:hAnsiTheme="minorHAnsi" w:cstheme="minorHAnsi"/>
                <w:color w:val="auto"/>
                <w:sz w:val="14"/>
                <w:szCs w:val="14"/>
                <w:u w:val="none"/>
              </w:rPr>
              <w:t>5</w:t>
            </w:r>
            <w:r w:rsidRPr="008C33FC">
              <w:rPr>
                <w:rStyle w:val="Hyperlink"/>
                <w:rFonts w:asciiTheme="minorHAnsi" w:hAnsiTheme="minorHAnsi" w:cstheme="minorHAnsi"/>
                <w:color w:val="auto"/>
                <w:sz w:val="14"/>
                <w:szCs w:val="14"/>
                <w:u w:val="none"/>
              </w:rPr>
              <w:t>) https://www.cdc.gov/climateandhealth/climate_ready.htm</w:t>
            </w:r>
          </w:p>
          <w:p w14:paraId="1B0782E7" w14:textId="2A1A61CD"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1</w:t>
            </w:r>
            <w:r w:rsidR="0010216D">
              <w:rPr>
                <w:rStyle w:val="Hyperlink"/>
                <w:rFonts w:asciiTheme="minorHAnsi" w:hAnsiTheme="minorHAnsi" w:cstheme="minorHAnsi"/>
                <w:color w:val="auto"/>
                <w:sz w:val="14"/>
                <w:szCs w:val="14"/>
                <w:u w:val="none"/>
              </w:rPr>
              <w:t>6</w:t>
            </w:r>
            <w:r w:rsidRPr="008C33FC">
              <w:rPr>
                <w:rStyle w:val="Hyperlink"/>
                <w:rFonts w:asciiTheme="minorHAnsi" w:hAnsiTheme="minorHAnsi" w:cstheme="minorHAnsi"/>
                <w:color w:val="auto"/>
                <w:sz w:val="14"/>
                <w:szCs w:val="14"/>
                <w:u w:val="none"/>
              </w:rPr>
              <w:t>) https://climateforhealth.org/wp-content/uploads/sites/2/2020/01/CFHMFG-web.pdf</w:t>
            </w:r>
          </w:p>
          <w:p w14:paraId="0A359A4F" w14:textId="75725143"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1</w:t>
            </w:r>
            <w:r w:rsidR="0010216D">
              <w:rPr>
                <w:rStyle w:val="Hyperlink"/>
                <w:rFonts w:asciiTheme="minorHAnsi" w:hAnsiTheme="minorHAnsi" w:cstheme="minorHAnsi"/>
                <w:color w:val="auto"/>
                <w:sz w:val="14"/>
                <w:szCs w:val="14"/>
                <w:u w:val="none"/>
              </w:rPr>
              <w:t>7</w:t>
            </w:r>
            <w:r w:rsidRPr="008C33FC">
              <w:rPr>
                <w:rStyle w:val="Hyperlink"/>
                <w:rFonts w:asciiTheme="minorHAnsi" w:hAnsiTheme="minorHAnsi" w:cstheme="minorHAnsi"/>
                <w:color w:val="auto"/>
                <w:sz w:val="14"/>
                <w:szCs w:val="14"/>
                <w:u w:val="none"/>
              </w:rPr>
              <w:t>) https://health2016.globalchange.gov/</w:t>
            </w:r>
          </w:p>
          <w:p w14:paraId="456D79A1" w14:textId="0FFFA5C9"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1</w:t>
            </w:r>
            <w:r w:rsidR="0010216D">
              <w:rPr>
                <w:rStyle w:val="Hyperlink"/>
                <w:rFonts w:asciiTheme="minorHAnsi" w:hAnsiTheme="minorHAnsi" w:cstheme="minorHAnsi"/>
                <w:color w:val="auto"/>
                <w:sz w:val="14"/>
                <w:szCs w:val="14"/>
                <w:u w:val="none"/>
              </w:rPr>
              <w:t>8</w:t>
            </w:r>
            <w:r w:rsidRPr="008C33FC">
              <w:rPr>
                <w:rStyle w:val="Hyperlink"/>
                <w:rFonts w:asciiTheme="minorHAnsi" w:hAnsiTheme="minorHAnsi" w:cstheme="minorHAnsi"/>
                <w:color w:val="auto"/>
                <w:sz w:val="14"/>
                <w:szCs w:val="14"/>
                <w:u w:val="none"/>
              </w:rPr>
              <w:t>) https://www.apha.org/topics-and-issues/climate-change</w:t>
            </w:r>
          </w:p>
          <w:p w14:paraId="13DFE06B" w14:textId="75656537"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1</w:t>
            </w:r>
            <w:r w:rsidR="0010216D">
              <w:rPr>
                <w:rStyle w:val="Hyperlink"/>
                <w:rFonts w:asciiTheme="minorHAnsi" w:hAnsiTheme="minorHAnsi" w:cstheme="minorHAnsi"/>
                <w:color w:val="auto"/>
                <w:sz w:val="14"/>
                <w:szCs w:val="14"/>
                <w:u w:val="none"/>
              </w:rPr>
              <w:t>9</w:t>
            </w:r>
            <w:r w:rsidRPr="008C33FC">
              <w:rPr>
                <w:rStyle w:val="Hyperlink"/>
                <w:rFonts w:asciiTheme="minorHAnsi" w:hAnsiTheme="minorHAnsi" w:cstheme="minorHAnsi"/>
                <w:color w:val="auto"/>
                <w:sz w:val="14"/>
                <w:szCs w:val="14"/>
                <w:u w:val="none"/>
              </w:rPr>
              <w:t>) https://www.phi.org/resources/?resource=climate-change-health-and-equity-opportunities-for-action</w:t>
            </w:r>
          </w:p>
          <w:p w14:paraId="3F482996" w14:textId="3EEAB206" w:rsidR="0004441B" w:rsidRPr="008C33FC" w:rsidRDefault="0004441B" w:rsidP="00095E9E">
            <w:pPr>
              <w:widowControl w:val="0"/>
              <w:spacing w:after="0" w:line="240" w:lineRule="auto"/>
              <w:rPr>
                <w:rStyle w:val="Hyperlink"/>
                <w:rFonts w:asciiTheme="minorHAnsi" w:hAnsiTheme="minorHAnsi" w:cstheme="minorHAnsi"/>
                <w:color w:val="auto"/>
                <w:sz w:val="14"/>
                <w:szCs w:val="14"/>
                <w:u w:val="none"/>
              </w:rPr>
            </w:pPr>
          </w:p>
        </w:tc>
        <w:tc>
          <w:tcPr>
            <w:tcW w:w="4675" w:type="dxa"/>
            <w:gridSpan w:val="2"/>
            <w:tcBorders>
              <w:top w:val="double" w:sz="6" w:space="0" w:color="000000"/>
              <w:left w:val="nil"/>
              <w:bottom w:val="nil"/>
              <w:right w:val="nil"/>
            </w:tcBorders>
          </w:tcPr>
          <w:p w14:paraId="4E702FE4" w14:textId="77777777"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p>
          <w:p w14:paraId="39F82168" w14:textId="77777777" w:rsidR="00095E9E" w:rsidRPr="008C33FC" w:rsidRDefault="00095E9E" w:rsidP="00095E9E">
            <w:pPr>
              <w:widowControl w:val="0"/>
              <w:spacing w:after="0" w:line="240" w:lineRule="auto"/>
              <w:rPr>
                <w:rStyle w:val="Hyperlink"/>
                <w:rFonts w:asciiTheme="minorHAnsi" w:hAnsiTheme="minorHAnsi" w:cstheme="minorHAnsi"/>
                <w:color w:val="auto"/>
                <w:sz w:val="14"/>
                <w:szCs w:val="14"/>
                <w:u w:val="none"/>
              </w:rPr>
            </w:pPr>
            <w:r>
              <w:rPr>
                <w:rStyle w:val="Hyperlink"/>
                <w:rFonts w:asciiTheme="minorHAnsi" w:hAnsiTheme="minorHAnsi" w:cstheme="minorHAnsi"/>
                <w:color w:val="auto"/>
                <w:sz w:val="14"/>
                <w:szCs w:val="14"/>
                <w:u w:val="none"/>
              </w:rPr>
              <w:t>20</w:t>
            </w:r>
            <w:r w:rsidRPr="008C33FC">
              <w:rPr>
                <w:rStyle w:val="Hyperlink"/>
                <w:rFonts w:asciiTheme="minorHAnsi" w:hAnsiTheme="minorHAnsi" w:cstheme="minorHAnsi"/>
                <w:color w:val="auto"/>
                <w:sz w:val="14"/>
                <w:szCs w:val="14"/>
                <w:u w:val="none"/>
              </w:rPr>
              <w:t>) https://www.nap.edu/download/24797</w:t>
            </w:r>
          </w:p>
          <w:p w14:paraId="705954B9" w14:textId="2876A9F3" w:rsidR="00095E9E" w:rsidRDefault="00095E9E"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2</w:t>
            </w:r>
            <w:r>
              <w:rPr>
                <w:rStyle w:val="Hyperlink"/>
                <w:rFonts w:asciiTheme="minorHAnsi" w:hAnsiTheme="minorHAnsi" w:cstheme="minorHAnsi"/>
                <w:color w:val="auto"/>
                <w:sz w:val="14"/>
                <w:szCs w:val="14"/>
                <w:u w:val="none"/>
              </w:rPr>
              <w:t>1</w:t>
            </w:r>
            <w:r w:rsidRPr="008C33FC">
              <w:rPr>
                <w:rStyle w:val="Hyperlink"/>
                <w:rFonts w:asciiTheme="minorHAnsi" w:hAnsiTheme="minorHAnsi" w:cstheme="minorHAnsi"/>
                <w:color w:val="auto"/>
                <w:sz w:val="14"/>
                <w:szCs w:val="14"/>
                <w:u w:val="none"/>
              </w:rPr>
              <w:t>) https://www.gao.gov/products/gao-20-24</w:t>
            </w:r>
          </w:p>
          <w:p w14:paraId="40EA13D9" w14:textId="6A08848B"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2</w:t>
            </w:r>
            <w:r w:rsidR="0010216D">
              <w:rPr>
                <w:rStyle w:val="Hyperlink"/>
                <w:rFonts w:asciiTheme="minorHAnsi" w:hAnsiTheme="minorHAnsi" w:cstheme="minorHAnsi"/>
                <w:color w:val="auto"/>
                <w:sz w:val="14"/>
                <w:szCs w:val="14"/>
                <w:u w:val="none"/>
              </w:rPr>
              <w:t>2</w:t>
            </w:r>
            <w:r w:rsidRPr="008C33FC">
              <w:rPr>
                <w:rStyle w:val="Hyperlink"/>
                <w:rFonts w:asciiTheme="minorHAnsi" w:hAnsiTheme="minorHAnsi" w:cstheme="minorHAnsi"/>
                <w:color w:val="auto"/>
                <w:sz w:val="14"/>
                <w:szCs w:val="14"/>
                <w:u w:val="none"/>
              </w:rPr>
              <w:t xml:space="preserve">) </w:t>
            </w:r>
            <w:r w:rsidRPr="008C33FC">
              <w:rPr>
                <w:rFonts w:asciiTheme="minorHAnsi" w:hAnsiTheme="minorHAnsi" w:cstheme="minorHAnsi"/>
                <w:color w:val="auto"/>
                <w:sz w:val="14"/>
                <w:szCs w:val="14"/>
              </w:rPr>
              <w:t>http://www.moodys.com/researchdocumentcontentpage.aspx?docid=PBM_1071949</w:t>
            </w:r>
          </w:p>
          <w:p w14:paraId="6F083363" w14:textId="4DBD98B9"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2</w:t>
            </w:r>
            <w:r w:rsidR="0010216D">
              <w:rPr>
                <w:rStyle w:val="Hyperlink"/>
                <w:rFonts w:asciiTheme="minorHAnsi" w:hAnsiTheme="minorHAnsi" w:cstheme="minorHAnsi"/>
                <w:color w:val="auto"/>
                <w:sz w:val="14"/>
                <w:szCs w:val="14"/>
                <w:u w:val="none"/>
              </w:rPr>
              <w:t>3</w:t>
            </w:r>
            <w:r w:rsidRPr="008C33FC">
              <w:rPr>
                <w:rStyle w:val="Hyperlink"/>
                <w:rFonts w:asciiTheme="minorHAnsi" w:hAnsiTheme="minorHAnsi" w:cstheme="minorHAnsi"/>
                <w:color w:val="auto"/>
                <w:sz w:val="14"/>
                <w:szCs w:val="14"/>
                <w:u w:val="none"/>
              </w:rPr>
              <w:t xml:space="preserve">) https://www.nytimes.com/2019/07/24/climate/moodys-ratings-climate-change-data.html </w:t>
            </w:r>
          </w:p>
          <w:p w14:paraId="28A848B7" w14:textId="4D99FD1B"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2</w:t>
            </w:r>
            <w:r w:rsidR="0010216D">
              <w:rPr>
                <w:rStyle w:val="Hyperlink"/>
                <w:rFonts w:asciiTheme="minorHAnsi" w:hAnsiTheme="minorHAnsi" w:cstheme="minorHAnsi"/>
                <w:color w:val="auto"/>
                <w:sz w:val="14"/>
                <w:szCs w:val="14"/>
                <w:u w:val="none"/>
              </w:rPr>
              <w:t>4</w:t>
            </w:r>
            <w:r w:rsidRPr="008C33FC">
              <w:rPr>
                <w:rStyle w:val="Hyperlink"/>
                <w:rFonts w:asciiTheme="minorHAnsi" w:hAnsiTheme="minorHAnsi" w:cstheme="minorHAnsi"/>
                <w:color w:val="auto"/>
                <w:sz w:val="14"/>
                <w:szCs w:val="14"/>
                <w:u w:val="none"/>
              </w:rPr>
              <w:t>) https://www.janney.com/docs/default-source/latest-articles-insights/isg/municipal-market-monthly/climate-change-and-munis-(oct-22).pdf</w:t>
            </w:r>
          </w:p>
          <w:p w14:paraId="5AFA4FBF" w14:textId="42E9CB06"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2</w:t>
            </w:r>
            <w:r w:rsidR="0010216D">
              <w:rPr>
                <w:rStyle w:val="Hyperlink"/>
                <w:rFonts w:asciiTheme="minorHAnsi" w:hAnsiTheme="minorHAnsi" w:cstheme="minorHAnsi"/>
                <w:color w:val="auto"/>
                <w:sz w:val="14"/>
                <w:szCs w:val="14"/>
                <w:u w:val="none"/>
              </w:rPr>
              <w:t>5</w:t>
            </w:r>
            <w:r w:rsidRPr="008C33FC">
              <w:rPr>
                <w:rStyle w:val="Hyperlink"/>
                <w:rFonts w:asciiTheme="minorHAnsi" w:hAnsiTheme="minorHAnsi" w:cstheme="minorHAnsi"/>
                <w:color w:val="auto"/>
                <w:sz w:val="14"/>
                <w:szCs w:val="14"/>
                <w:u w:val="none"/>
              </w:rPr>
              <w:t>) https://www.pewtrusts.org/en/research-and-analysis/blogs/stateline/2019/10/01/climate-change-could-make-borrowing-costlier-for-states-and-cities</w:t>
            </w:r>
          </w:p>
          <w:p w14:paraId="4FD2463A" w14:textId="42CB2586"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2</w:t>
            </w:r>
            <w:r w:rsidR="0010216D">
              <w:rPr>
                <w:rStyle w:val="Hyperlink"/>
                <w:rFonts w:asciiTheme="minorHAnsi" w:hAnsiTheme="minorHAnsi" w:cstheme="minorHAnsi"/>
                <w:color w:val="auto"/>
                <w:sz w:val="14"/>
                <w:szCs w:val="14"/>
                <w:u w:val="none"/>
              </w:rPr>
              <w:t>6</w:t>
            </w:r>
            <w:r w:rsidRPr="008C33FC">
              <w:rPr>
                <w:rStyle w:val="Hyperlink"/>
                <w:rFonts w:asciiTheme="minorHAnsi" w:hAnsiTheme="minorHAnsi" w:cstheme="minorHAnsi"/>
                <w:color w:val="auto"/>
                <w:sz w:val="14"/>
                <w:szCs w:val="14"/>
                <w:u w:val="none"/>
              </w:rPr>
              <w:t xml:space="preserve">) </w:t>
            </w:r>
            <w:hyperlink r:id="rId171" w:history="1">
              <w:r w:rsidRPr="008C33FC">
                <w:rPr>
                  <w:rStyle w:val="Hyperlink"/>
                  <w:rFonts w:asciiTheme="minorHAnsi" w:hAnsiTheme="minorHAnsi" w:cstheme="minorHAnsi"/>
                  <w:color w:val="auto"/>
                  <w:sz w:val="14"/>
                  <w:szCs w:val="14"/>
                  <w:u w:val="none"/>
                </w:rPr>
                <w:t>http://www.lse.ac.uk/GranthamInstitute/wp-content/uploads/2019/09/The-missing-economic-risks-in-assessments-of-climate-change-impacts-2.pdf</w:t>
              </w:r>
            </w:hyperlink>
          </w:p>
          <w:p w14:paraId="50DCF1DE" w14:textId="0BBCBBB1"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2</w:t>
            </w:r>
            <w:r w:rsidR="0010216D">
              <w:rPr>
                <w:rStyle w:val="Hyperlink"/>
                <w:rFonts w:asciiTheme="minorHAnsi" w:hAnsiTheme="minorHAnsi" w:cstheme="minorHAnsi"/>
                <w:color w:val="auto"/>
                <w:sz w:val="14"/>
                <w:szCs w:val="14"/>
                <w:u w:val="none"/>
              </w:rPr>
              <w:t>7</w:t>
            </w:r>
            <w:r w:rsidRPr="008C33FC">
              <w:rPr>
                <w:rStyle w:val="Hyperlink"/>
                <w:rFonts w:asciiTheme="minorHAnsi" w:hAnsiTheme="minorHAnsi" w:cstheme="minorHAnsi"/>
                <w:color w:val="auto"/>
                <w:sz w:val="14"/>
                <w:szCs w:val="14"/>
                <w:u w:val="none"/>
              </w:rPr>
              <w:t>) https://www.fitchratings.com/site/re/10031874</w:t>
            </w:r>
          </w:p>
          <w:p w14:paraId="4737A079" w14:textId="3B7DDCFA"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2</w:t>
            </w:r>
            <w:r w:rsidR="0010216D">
              <w:rPr>
                <w:rStyle w:val="Hyperlink"/>
                <w:rFonts w:asciiTheme="minorHAnsi" w:hAnsiTheme="minorHAnsi" w:cstheme="minorHAnsi"/>
                <w:color w:val="auto"/>
                <w:sz w:val="14"/>
                <w:szCs w:val="14"/>
                <w:u w:val="none"/>
              </w:rPr>
              <w:t>8</w:t>
            </w:r>
            <w:r w:rsidRPr="008C33FC">
              <w:rPr>
                <w:rStyle w:val="Hyperlink"/>
                <w:rFonts w:asciiTheme="minorHAnsi" w:hAnsiTheme="minorHAnsi" w:cstheme="minorHAnsi"/>
                <w:color w:val="auto"/>
                <w:sz w:val="14"/>
                <w:szCs w:val="14"/>
                <w:u w:val="none"/>
              </w:rPr>
              <w:t>) https://deq.mt.gov/DEQAdmin/dir/Climate</w:t>
            </w:r>
          </w:p>
          <w:p w14:paraId="3C141F18" w14:textId="0570B8BD"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2</w:t>
            </w:r>
            <w:r w:rsidR="0010216D">
              <w:rPr>
                <w:rStyle w:val="Hyperlink"/>
                <w:rFonts w:asciiTheme="minorHAnsi" w:hAnsiTheme="minorHAnsi" w:cstheme="minorHAnsi"/>
                <w:color w:val="auto"/>
                <w:sz w:val="14"/>
                <w:szCs w:val="14"/>
                <w:u w:val="none"/>
              </w:rPr>
              <w:t>9</w:t>
            </w:r>
            <w:r w:rsidRPr="008C33FC">
              <w:rPr>
                <w:rStyle w:val="Hyperlink"/>
                <w:rFonts w:asciiTheme="minorHAnsi" w:hAnsiTheme="minorHAnsi" w:cstheme="minorHAnsi"/>
                <w:color w:val="auto"/>
                <w:sz w:val="14"/>
                <w:szCs w:val="14"/>
                <w:u w:val="none"/>
              </w:rPr>
              <w:t xml:space="preserve">) </w:t>
            </w:r>
            <w:r w:rsidRPr="008C33FC">
              <w:rPr>
                <w:rFonts w:asciiTheme="minorHAnsi" w:hAnsiTheme="minorHAnsi" w:cstheme="minorHAnsi"/>
                <w:color w:val="auto"/>
                <w:sz w:val="14"/>
                <w:szCs w:val="14"/>
              </w:rPr>
              <w:t xml:space="preserve">svc.mt.gov/deq/todaysair/smokereport/mostrecentupdate.aspx   </w:t>
            </w:r>
          </w:p>
          <w:p w14:paraId="6AF9AD17" w14:textId="11070A37" w:rsidR="0004441B" w:rsidRPr="008C33FC" w:rsidRDefault="0010216D" w:rsidP="00C45486">
            <w:pPr>
              <w:widowControl w:val="0"/>
              <w:spacing w:after="0" w:line="240" w:lineRule="auto"/>
              <w:rPr>
                <w:rStyle w:val="Hyperlink"/>
                <w:rFonts w:asciiTheme="minorHAnsi" w:hAnsiTheme="minorHAnsi" w:cstheme="minorHAnsi"/>
                <w:color w:val="auto"/>
                <w:sz w:val="14"/>
                <w:szCs w:val="14"/>
                <w:u w:val="none"/>
              </w:rPr>
            </w:pPr>
            <w:r>
              <w:rPr>
                <w:rStyle w:val="Hyperlink"/>
                <w:rFonts w:asciiTheme="minorHAnsi" w:hAnsiTheme="minorHAnsi" w:cstheme="minorHAnsi"/>
                <w:color w:val="auto"/>
                <w:sz w:val="14"/>
                <w:szCs w:val="14"/>
                <w:u w:val="none"/>
              </w:rPr>
              <w:t>30</w:t>
            </w:r>
            <w:r w:rsidR="0004441B" w:rsidRPr="008C33FC">
              <w:rPr>
                <w:rStyle w:val="Hyperlink"/>
                <w:rFonts w:asciiTheme="minorHAnsi" w:hAnsiTheme="minorHAnsi" w:cstheme="minorHAnsi"/>
                <w:color w:val="auto"/>
                <w:sz w:val="14"/>
                <w:szCs w:val="14"/>
                <w:u w:val="none"/>
              </w:rPr>
              <w:t>) http://www.msucommunitydevelopment.org/ClimateSmartMontana.html</w:t>
            </w:r>
          </w:p>
          <w:p w14:paraId="07722F3D" w14:textId="4C16A7E3"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3</w:t>
            </w:r>
            <w:r w:rsidR="0010216D">
              <w:rPr>
                <w:rStyle w:val="Hyperlink"/>
                <w:rFonts w:asciiTheme="minorHAnsi" w:hAnsiTheme="minorHAnsi" w:cstheme="minorHAnsi"/>
                <w:color w:val="auto"/>
                <w:sz w:val="14"/>
                <w:szCs w:val="14"/>
                <w:u w:val="none"/>
              </w:rPr>
              <w:t>1</w:t>
            </w:r>
            <w:r w:rsidRPr="008C33FC">
              <w:rPr>
                <w:rStyle w:val="Hyperlink"/>
                <w:rFonts w:asciiTheme="minorHAnsi" w:hAnsiTheme="minorHAnsi" w:cstheme="minorHAnsi"/>
                <w:color w:val="auto"/>
                <w:sz w:val="14"/>
                <w:szCs w:val="14"/>
                <w:u w:val="none"/>
              </w:rPr>
              <w:t>) climatescineceandpolicy@sympa.montana.edu</w:t>
            </w:r>
          </w:p>
          <w:p w14:paraId="6715F859" w14:textId="35F217B0"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3</w:t>
            </w:r>
            <w:r w:rsidR="0010216D">
              <w:rPr>
                <w:rStyle w:val="Hyperlink"/>
                <w:rFonts w:asciiTheme="minorHAnsi" w:hAnsiTheme="minorHAnsi" w:cstheme="minorHAnsi"/>
                <w:color w:val="auto"/>
                <w:sz w:val="14"/>
                <w:szCs w:val="14"/>
                <w:u w:val="none"/>
              </w:rPr>
              <w:t>2</w:t>
            </w:r>
            <w:r w:rsidRPr="008C33FC">
              <w:rPr>
                <w:rStyle w:val="Hyperlink"/>
                <w:rFonts w:asciiTheme="minorHAnsi" w:hAnsiTheme="minorHAnsi" w:cstheme="minorHAnsi"/>
                <w:color w:val="auto"/>
                <w:sz w:val="14"/>
                <w:szCs w:val="14"/>
                <w:u w:val="none"/>
              </w:rPr>
              <w:t xml:space="preserve">) http://toolkit.climate.gov/tool/tribal-climate-change-adaptation-planning-toolkit </w:t>
            </w:r>
          </w:p>
          <w:p w14:paraId="50E56AA3" w14:textId="6EB160E0"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3</w:t>
            </w:r>
            <w:r w:rsidR="0010216D">
              <w:rPr>
                <w:rStyle w:val="Hyperlink"/>
                <w:rFonts w:asciiTheme="minorHAnsi" w:hAnsiTheme="minorHAnsi" w:cstheme="minorHAnsi"/>
                <w:color w:val="auto"/>
                <w:sz w:val="14"/>
                <w:szCs w:val="14"/>
                <w:u w:val="none"/>
              </w:rPr>
              <w:t>3</w:t>
            </w:r>
            <w:r w:rsidRPr="008C33FC">
              <w:rPr>
                <w:rStyle w:val="Hyperlink"/>
                <w:rFonts w:asciiTheme="minorHAnsi" w:hAnsiTheme="minorHAnsi" w:cstheme="minorHAnsi"/>
                <w:color w:val="auto"/>
                <w:sz w:val="14"/>
                <w:szCs w:val="14"/>
                <w:u w:val="none"/>
              </w:rPr>
              <w:t>) https://www.bia.gov/bia/ots/tribal-resilience-program</w:t>
            </w:r>
          </w:p>
          <w:p w14:paraId="0C38D62B" w14:textId="7D46234F"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3</w:t>
            </w:r>
            <w:r w:rsidR="0010216D">
              <w:rPr>
                <w:rStyle w:val="Hyperlink"/>
                <w:rFonts w:asciiTheme="minorHAnsi" w:hAnsiTheme="minorHAnsi" w:cstheme="minorHAnsi"/>
                <w:color w:val="auto"/>
                <w:sz w:val="14"/>
                <w:szCs w:val="14"/>
                <w:u w:val="none"/>
              </w:rPr>
              <w:t>4</w:t>
            </w:r>
            <w:r w:rsidRPr="008C33FC">
              <w:rPr>
                <w:rStyle w:val="Hyperlink"/>
                <w:rFonts w:asciiTheme="minorHAnsi" w:hAnsiTheme="minorHAnsi" w:cstheme="minorHAnsi"/>
                <w:color w:val="auto"/>
                <w:sz w:val="14"/>
                <w:szCs w:val="14"/>
                <w:u w:val="none"/>
              </w:rPr>
              <w:t>) https://toolkit.climate.gov/topics/tribal-nations</w:t>
            </w:r>
          </w:p>
          <w:p w14:paraId="7B7CF91F" w14:textId="463A91E4"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3</w:t>
            </w:r>
            <w:r w:rsidR="0010216D">
              <w:rPr>
                <w:rStyle w:val="Hyperlink"/>
                <w:rFonts w:asciiTheme="minorHAnsi" w:hAnsiTheme="minorHAnsi" w:cstheme="minorHAnsi"/>
                <w:color w:val="auto"/>
                <w:sz w:val="14"/>
                <w:szCs w:val="14"/>
                <w:u w:val="none"/>
              </w:rPr>
              <w:t>5</w:t>
            </w:r>
            <w:r w:rsidRPr="008C33FC">
              <w:rPr>
                <w:rStyle w:val="Hyperlink"/>
                <w:rFonts w:asciiTheme="minorHAnsi" w:hAnsiTheme="minorHAnsi" w:cstheme="minorHAnsi"/>
                <w:color w:val="auto"/>
                <w:sz w:val="14"/>
                <w:szCs w:val="14"/>
                <w:u w:val="none"/>
              </w:rPr>
              <w:t>) https://biamaps.doi.gov/tribalresilience/resourceguide/training/index.html</w:t>
            </w:r>
          </w:p>
          <w:p w14:paraId="046E21BC" w14:textId="5B60101A"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3</w:t>
            </w:r>
            <w:r w:rsidR="0010216D">
              <w:rPr>
                <w:rStyle w:val="Hyperlink"/>
                <w:rFonts w:asciiTheme="minorHAnsi" w:hAnsiTheme="minorHAnsi" w:cstheme="minorHAnsi"/>
                <w:color w:val="auto"/>
                <w:sz w:val="14"/>
                <w:szCs w:val="14"/>
                <w:u w:val="none"/>
              </w:rPr>
              <w:t>6</w:t>
            </w:r>
            <w:r w:rsidRPr="008C33FC">
              <w:rPr>
                <w:rStyle w:val="Hyperlink"/>
                <w:rFonts w:asciiTheme="minorHAnsi" w:hAnsiTheme="minorHAnsi" w:cstheme="minorHAnsi"/>
                <w:color w:val="auto"/>
                <w:sz w:val="14"/>
                <w:szCs w:val="14"/>
                <w:u w:val="none"/>
              </w:rPr>
              <w:t xml:space="preserve">) </w:t>
            </w:r>
            <w:proofErr w:type="gramStart"/>
            <w:r w:rsidRPr="008C33FC">
              <w:rPr>
                <w:rStyle w:val="Hyperlink"/>
                <w:rFonts w:asciiTheme="minorHAnsi" w:hAnsiTheme="minorHAnsi" w:cstheme="minorHAnsi"/>
                <w:color w:val="auto"/>
                <w:sz w:val="14"/>
                <w:szCs w:val="14"/>
                <w:u w:val="none"/>
              </w:rPr>
              <w:t xml:space="preserve">https://www.nihb.org/public_health/climate_ready_tribes.php;   </w:t>
            </w:r>
            <w:proofErr w:type="gramEnd"/>
            <w:r w:rsidRPr="008C33FC">
              <w:rPr>
                <w:rStyle w:val="Hyperlink"/>
                <w:rFonts w:asciiTheme="minorHAnsi" w:hAnsiTheme="minorHAnsi" w:cstheme="minorHAnsi"/>
                <w:color w:val="auto"/>
                <w:sz w:val="14"/>
                <w:szCs w:val="14"/>
                <w:u w:val="none"/>
              </w:rPr>
              <w:t xml:space="preserve">          https://www.nihb.org/public_health/climate_resources.php</w:t>
            </w:r>
          </w:p>
          <w:p w14:paraId="1010EC5C" w14:textId="359CEEF6"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3</w:t>
            </w:r>
            <w:r w:rsidR="0010216D">
              <w:rPr>
                <w:rStyle w:val="Hyperlink"/>
                <w:rFonts w:asciiTheme="minorHAnsi" w:hAnsiTheme="minorHAnsi" w:cstheme="minorHAnsi"/>
                <w:color w:val="auto"/>
                <w:sz w:val="14"/>
                <w:szCs w:val="14"/>
                <w:u w:val="none"/>
              </w:rPr>
              <w:t>7</w:t>
            </w:r>
            <w:r w:rsidRPr="008C33FC">
              <w:rPr>
                <w:rStyle w:val="Hyperlink"/>
                <w:rFonts w:asciiTheme="minorHAnsi" w:hAnsiTheme="minorHAnsi" w:cstheme="minorHAnsi"/>
                <w:color w:val="auto"/>
                <w:sz w:val="14"/>
                <w:szCs w:val="14"/>
                <w:u w:val="none"/>
              </w:rPr>
              <w:t xml:space="preserve">) </w:t>
            </w:r>
            <w:r w:rsidRPr="008C33FC">
              <w:rPr>
                <w:rFonts w:asciiTheme="minorHAnsi" w:hAnsiTheme="minorHAnsi" w:cstheme="minorHAnsi"/>
                <w:color w:val="auto"/>
                <w:sz w:val="14"/>
                <w:szCs w:val="14"/>
              </w:rPr>
              <w:t xml:space="preserve">https://blackfeetclimatechange.com; https://bcapwebsite.files.wordpress.com/2018/04/bcap_final_4-11.pdf  </w:t>
            </w:r>
          </w:p>
          <w:p w14:paraId="74484EB3" w14:textId="7BC8FE24"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3</w:t>
            </w:r>
            <w:r w:rsidR="0010216D">
              <w:rPr>
                <w:rStyle w:val="Hyperlink"/>
                <w:rFonts w:asciiTheme="minorHAnsi" w:hAnsiTheme="minorHAnsi" w:cstheme="minorHAnsi"/>
                <w:color w:val="auto"/>
                <w:sz w:val="14"/>
                <w:szCs w:val="14"/>
                <w:u w:val="none"/>
              </w:rPr>
              <w:t>8</w:t>
            </w:r>
            <w:r w:rsidRPr="008C33FC">
              <w:rPr>
                <w:rStyle w:val="Hyperlink"/>
                <w:rFonts w:asciiTheme="minorHAnsi" w:hAnsiTheme="minorHAnsi" w:cstheme="minorHAnsi"/>
                <w:color w:val="auto"/>
                <w:sz w:val="14"/>
                <w:szCs w:val="14"/>
                <w:u w:val="none"/>
              </w:rPr>
              <w:t>) https://largelandscapes.org/wp-content/uploads/2019/03/Climate_Landscapes__Health_Guidebook_10.9.18.pdf</w:t>
            </w:r>
          </w:p>
          <w:p w14:paraId="15001B98" w14:textId="2D34A235"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3</w:t>
            </w:r>
            <w:r w:rsidR="0010216D">
              <w:rPr>
                <w:rStyle w:val="Hyperlink"/>
                <w:rFonts w:asciiTheme="minorHAnsi" w:hAnsiTheme="minorHAnsi" w:cstheme="minorHAnsi"/>
                <w:color w:val="auto"/>
                <w:sz w:val="14"/>
                <w:szCs w:val="14"/>
                <w:u w:val="none"/>
              </w:rPr>
              <w:t>9</w:t>
            </w:r>
            <w:r w:rsidRPr="008C33FC">
              <w:rPr>
                <w:rStyle w:val="Hyperlink"/>
                <w:rFonts w:asciiTheme="minorHAnsi" w:hAnsiTheme="minorHAnsi" w:cstheme="minorHAnsi"/>
                <w:color w:val="auto"/>
                <w:sz w:val="14"/>
                <w:szCs w:val="14"/>
                <w:u w:val="none"/>
              </w:rPr>
              <w:t xml:space="preserve">) </w:t>
            </w:r>
            <w:r w:rsidRPr="008C33FC">
              <w:rPr>
                <w:rFonts w:asciiTheme="minorHAnsi" w:hAnsiTheme="minorHAnsi" w:cstheme="minorHAnsi"/>
                <w:color w:val="auto"/>
                <w:sz w:val="14"/>
                <w:szCs w:val="14"/>
              </w:rPr>
              <w:t>faithandclimateactionmontana.weebly.com</w:t>
            </w:r>
          </w:p>
          <w:p w14:paraId="402F65B8" w14:textId="49B829A2" w:rsidR="0004441B" w:rsidRPr="008C33FC" w:rsidRDefault="0010216D" w:rsidP="00C45486">
            <w:pPr>
              <w:widowControl w:val="0"/>
              <w:spacing w:after="0" w:line="240" w:lineRule="auto"/>
              <w:rPr>
                <w:rStyle w:val="Hyperlink"/>
                <w:rFonts w:asciiTheme="minorHAnsi" w:hAnsiTheme="minorHAnsi" w:cstheme="minorHAnsi"/>
                <w:color w:val="auto"/>
                <w:sz w:val="14"/>
                <w:szCs w:val="14"/>
                <w:u w:val="none"/>
              </w:rPr>
            </w:pPr>
            <w:r>
              <w:rPr>
                <w:rStyle w:val="Hyperlink"/>
                <w:rFonts w:asciiTheme="minorHAnsi" w:hAnsiTheme="minorHAnsi" w:cstheme="minorHAnsi"/>
                <w:color w:val="auto"/>
                <w:sz w:val="14"/>
                <w:szCs w:val="14"/>
                <w:u w:val="none"/>
              </w:rPr>
              <w:t>40</w:t>
            </w:r>
            <w:r w:rsidR="0004441B" w:rsidRPr="008C33FC">
              <w:rPr>
                <w:rStyle w:val="Hyperlink"/>
                <w:rFonts w:asciiTheme="minorHAnsi" w:hAnsiTheme="minorHAnsi" w:cstheme="minorHAnsi"/>
                <w:color w:val="auto"/>
                <w:sz w:val="14"/>
                <w:szCs w:val="14"/>
                <w:u w:val="none"/>
              </w:rPr>
              <w:t>) https://blessedtomorrow.org/</w:t>
            </w:r>
          </w:p>
          <w:p w14:paraId="755E12F7" w14:textId="07B090CC" w:rsidR="0004441B" w:rsidRPr="008C33FC" w:rsidRDefault="0004441B" w:rsidP="00C45486">
            <w:pPr>
              <w:widowControl w:val="0"/>
              <w:spacing w:after="0" w:line="240" w:lineRule="auto"/>
              <w:rPr>
                <w:rStyle w:val="Hyperlink"/>
                <w:rFonts w:asciiTheme="minorHAnsi" w:hAnsiTheme="minorHAnsi" w:cstheme="minorHAnsi"/>
                <w:color w:val="auto"/>
                <w:sz w:val="14"/>
                <w:szCs w:val="14"/>
                <w:u w:val="none"/>
              </w:rPr>
            </w:pPr>
            <w:r w:rsidRPr="008C33FC">
              <w:rPr>
                <w:rStyle w:val="Hyperlink"/>
                <w:rFonts w:asciiTheme="minorHAnsi" w:hAnsiTheme="minorHAnsi" w:cstheme="minorHAnsi"/>
                <w:color w:val="auto"/>
                <w:sz w:val="14"/>
                <w:szCs w:val="14"/>
                <w:u w:val="none"/>
              </w:rPr>
              <w:t>4</w:t>
            </w:r>
            <w:r w:rsidR="0010216D">
              <w:rPr>
                <w:rStyle w:val="Hyperlink"/>
                <w:rFonts w:asciiTheme="minorHAnsi" w:hAnsiTheme="minorHAnsi" w:cstheme="minorHAnsi"/>
                <w:color w:val="auto"/>
                <w:sz w:val="14"/>
                <w:szCs w:val="14"/>
                <w:u w:val="none"/>
              </w:rPr>
              <w:t>1</w:t>
            </w:r>
            <w:r w:rsidRPr="008C33FC">
              <w:rPr>
                <w:rStyle w:val="Hyperlink"/>
                <w:rFonts w:asciiTheme="minorHAnsi" w:hAnsiTheme="minorHAnsi" w:cstheme="minorHAnsi"/>
                <w:color w:val="auto"/>
                <w:sz w:val="14"/>
                <w:szCs w:val="14"/>
                <w:u w:val="none"/>
              </w:rPr>
              <w:t xml:space="preserve">) </w:t>
            </w:r>
            <w:hyperlink r:id="rId172" w:history="1">
              <w:r w:rsidRPr="008C33FC">
                <w:rPr>
                  <w:rStyle w:val="Hyperlink"/>
                  <w:rFonts w:asciiTheme="minorHAnsi" w:hAnsiTheme="minorHAnsi" w:cstheme="minorHAnsi"/>
                  <w:color w:val="auto"/>
                  <w:sz w:val="14"/>
                  <w:szCs w:val="14"/>
                  <w:u w:val="none"/>
                </w:rPr>
                <w:t>https://www.climate.gov/teaching</w:t>
              </w:r>
            </w:hyperlink>
          </w:p>
          <w:p w14:paraId="6FDFE7FC" w14:textId="0EAAD748" w:rsidR="0004441B" w:rsidRPr="008C33FC" w:rsidRDefault="0004441B" w:rsidP="0010216D">
            <w:pPr>
              <w:widowControl w:val="0"/>
              <w:spacing w:after="0" w:line="240" w:lineRule="auto"/>
              <w:rPr>
                <w:rFonts w:asciiTheme="minorHAnsi" w:hAnsiTheme="minorHAnsi" w:cstheme="minorHAnsi"/>
                <w:color w:val="auto"/>
                <w:sz w:val="14"/>
                <w:szCs w:val="14"/>
              </w:rPr>
            </w:pPr>
            <w:r w:rsidRPr="008C33FC">
              <w:rPr>
                <w:rStyle w:val="Hyperlink"/>
                <w:rFonts w:asciiTheme="minorHAnsi" w:hAnsiTheme="minorHAnsi" w:cstheme="minorHAnsi"/>
                <w:color w:val="auto"/>
                <w:sz w:val="14"/>
                <w:szCs w:val="14"/>
                <w:u w:val="none"/>
              </w:rPr>
              <w:t>4</w:t>
            </w:r>
            <w:r w:rsidR="0010216D">
              <w:rPr>
                <w:rStyle w:val="Hyperlink"/>
                <w:rFonts w:asciiTheme="minorHAnsi" w:hAnsiTheme="minorHAnsi" w:cstheme="minorHAnsi"/>
                <w:color w:val="auto"/>
                <w:sz w:val="14"/>
                <w:szCs w:val="14"/>
                <w:u w:val="none"/>
              </w:rPr>
              <w:t>2</w:t>
            </w:r>
            <w:r w:rsidRPr="008C33FC">
              <w:rPr>
                <w:rStyle w:val="Hyperlink"/>
                <w:rFonts w:asciiTheme="minorHAnsi" w:hAnsiTheme="minorHAnsi" w:cstheme="minorHAnsi"/>
                <w:color w:val="auto"/>
                <w:sz w:val="14"/>
                <w:szCs w:val="14"/>
                <w:u w:val="none"/>
              </w:rPr>
              <w:t>) https://www.bozeman.net/home/showdocument?id=9681</w:t>
            </w:r>
          </w:p>
        </w:tc>
      </w:tr>
      <w:bookmarkEnd w:id="722"/>
    </w:tbl>
    <w:p w14:paraId="62A0427C" w14:textId="77777777" w:rsidR="009568F3" w:rsidRDefault="009568F3" w:rsidP="005A0716">
      <w:pPr>
        <w:pStyle w:val="nrpsNormal"/>
      </w:pPr>
    </w:p>
    <w:p w14:paraId="70AF7BAE" w14:textId="77777777" w:rsidR="000D4A7F" w:rsidRDefault="000D4A7F" w:rsidP="005A0716">
      <w:pPr>
        <w:pStyle w:val="nrpsNormal"/>
      </w:pPr>
    </w:p>
    <w:p w14:paraId="58A23A3F" w14:textId="2A3450EE" w:rsidR="00171A2A" w:rsidRDefault="00171A2A" w:rsidP="00171A2A">
      <w:pPr>
        <w:pStyle w:val="nrpsHeading2"/>
      </w:pPr>
      <w:bookmarkStart w:id="725" w:name="_Toc34208695"/>
      <w:r w:rsidRPr="00A021EE">
        <w:lastRenderedPageBreak/>
        <w:t>Strategies and Actions for Practitioners and Clinical Systems</w:t>
      </w:r>
      <w:bookmarkEnd w:id="725"/>
    </w:p>
    <w:p w14:paraId="5B8679FE" w14:textId="5768BDA1" w:rsidR="00AC4063" w:rsidRPr="001070A5" w:rsidRDefault="00AC4063" w:rsidP="001070A5">
      <w:pPr>
        <w:pStyle w:val="nrpsNormal"/>
      </w:pPr>
      <w:r w:rsidRPr="001070A5">
        <w:t>Medical practitioners, clinics</w:t>
      </w:r>
      <w:r w:rsidR="00D96E79">
        <w:t>,</w:t>
      </w:r>
      <w:r w:rsidRPr="001070A5">
        <w:t xml:space="preserve"> and hospitals have a big role to play in preparing for and coping with health issues resulting from climate change. All in the medical field must become fluent in the language of climate change and its causes, and aware of the treatment methods they might be required to apply</w:t>
      </w:r>
      <w:r w:rsidR="00FA0DA8" w:rsidRPr="001070A5">
        <w:t>—</w:t>
      </w:r>
      <w:r w:rsidRPr="001070A5">
        <w:t>be those methods their training already covers, or new skills they can obtain.</w:t>
      </w:r>
    </w:p>
    <w:p w14:paraId="07FB8242" w14:textId="2C88E1A1" w:rsidR="00642952" w:rsidRDefault="00AC4063" w:rsidP="001070A5">
      <w:pPr>
        <w:pStyle w:val="nrpsNormal"/>
      </w:pPr>
      <w:r w:rsidRPr="001070A5">
        <w:t>This subsection describes strategies and actions applicable to individual practitioners and healthcare institutions. First, however, we recognize the many online resources on the intersection of human health and climate change</w:t>
      </w:r>
      <w:r w:rsidR="00D96E79">
        <w:t xml:space="preserve"> </w:t>
      </w:r>
      <w:r w:rsidRPr="001070A5">
        <w:t xml:space="preserve">available for both groups. </w:t>
      </w:r>
      <w:proofErr w:type="gramStart"/>
      <w:r w:rsidRPr="001070A5">
        <w:t>Table 5-</w:t>
      </w:r>
      <w:r w:rsidR="0004441B" w:rsidRPr="001070A5">
        <w:t>2</w:t>
      </w:r>
      <w:r w:rsidRPr="001070A5">
        <w:t>,</w:t>
      </w:r>
      <w:proofErr w:type="gramEnd"/>
      <w:r w:rsidRPr="001070A5">
        <w:t xml:space="preserve"> provides a number of these resources,</w:t>
      </w:r>
      <w:r w:rsidR="00FA0DA8" w:rsidRPr="001070A5">
        <w:t xml:space="preserve"> </w:t>
      </w:r>
      <w:r w:rsidRPr="001070A5">
        <w:t xml:space="preserve">with an emphasis on information for Montana providers. </w:t>
      </w:r>
    </w:p>
    <w:tbl>
      <w:tblPr>
        <w:tblStyle w:val="TableGrid"/>
        <w:tblW w:w="8640" w:type="dxa"/>
        <w:tblLayout w:type="fixed"/>
        <w:tblLook w:val="04A0" w:firstRow="1" w:lastRow="0" w:firstColumn="1" w:lastColumn="0" w:noHBand="0" w:noVBand="1"/>
      </w:tblPr>
      <w:tblGrid>
        <w:gridCol w:w="2340"/>
        <w:gridCol w:w="3420"/>
        <w:gridCol w:w="2880"/>
      </w:tblGrid>
      <w:tr w:rsidR="00642952" w:rsidRPr="00953455" w14:paraId="3C4F4B25" w14:textId="77777777" w:rsidTr="00C44626">
        <w:trPr>
          <w:trHeight w:val="227"/>
        </w:trPr>
        <w:tc>
          <w:tcPr>
            <w:tcW w:w="8640" w:type="dxa"/>
            <w:gridSpan w:val="3"/>
            <w:tcBorders>
              <w:top w:val="nil"/>
              <w:left w:val="nil"/>
              <w:right w:val="nil"/>
            </w:tcBorders>
            <w:shd w:val="clear" w:color="auto" w:fill="FFFFFF" w:themeFill="background1"/>
            <w:vAlign w:val="center"/>
          </w:tcPr>
          <w:p w14:paraId="71393FBE" w14:textId="1D65BC64" w:rsidR="00642952" w:rsidRPr="00953455" w:rsidRDefault="00AC4063" w:rsidP="0004441B">
            <w:pPr>
              <w:pStyle w:val="nrpsTablecaption"/>
            </w:pPr>
            <w:bookmarkStart w:id="726" w:name="_Toc28791895"/>
            <w:bookmarkStart w:id="727" w:name="_Toc34208744"/>
            <w:commentRangeStart w:id="728"/>
            <w:commentRangeStart w:id="729"/>
            <w:r w:rsidRPr="00953455">
              <w:t xml:space="preserve">Table </w:t>
            </w:r>
            <w:r>
              <w:t>5-</w:t>
            </w:r>
            <w:r w:rsidR="0004441B">
              <w:t>2</w:t>
            </w:r>
            <w:r w:rsidRPr="00953455">
              <w:t xml:space="preserve"> </w:t>
            </w:r>
            <w:commentRangeEnd w:id="728"/>
            <w:r>
              <w:rPr>
                <w:rStyle w:val="CommentReference"/>
                <w:rFonts w:ascii="Times New Roman" w:eastAsiaTheme="minorHAnsi" w:hAnsi="Times New Roman" w:cstheme="minorBidi"/>
                <w:bCs w:val="0"/>
              </w:rPr>
              <w:commentReference w:id="728"/>
            </w:r>
            <w:commentRangeEnd w:id="729"/>
            <w:r w:rsidR="00AE57F6">
              <w:rPr>
                <w:rStyle w:val="CommentReference"/>
                <w:rFonts w:asciiTheme="minorHAnsi" w:hAnsiTheme="minorHAnsi"/>
                <w:bCs w:val="0"/>
              </w:rPr>
              <w:commentReference w:id="729"/>
            </w:r>
            <w:r w:rsidRPr="00953455">
              <w:t>Information sources useful for healthcare providers</w:t>
            </w:r>
            <w:r>
              <w:t>,</w:t>
            </w:r>
            <w:r w:rsidRPr="00953455">
              <w:t xml:space="preserve"> be they individuals or </w:t>
            </w:r>
            <w:commentRangeStart w:id="730"/>
            <w:commentRangeStart w:id="731"/>
            <w:r w:rsidRPr="00953455">
              <w:t>institutions</w:t>
            </w:r>
            <w:commentRangeEnd w:id="730"/>
            <w:r>
              <w:rPr>
                <w:rStyle w:val="CommentReference"/>
                <w:rFonts w:ascii="Times New Roman" w:eastAsiaTheme="minorHAnsi" w:hAnsi="Times New Roman" w:cstheme="minorBidi"/>
                <w:bCs w:val="0"/>
              </w:rPr>
              <w:commentReference w:id="730"/>
            </w:r>
            <w:commentRangeEnd w:id="731"/>
            <w:r w:rsidR="00AE57F6">
              <w:rPr>
                <w:rStyle w:val="CommentReference"/>
                <w:rFonts w:asciiTheme="minorHAnsi" w:hAnsiTheme="minorHAnsi"/>
                <w:bCs w:val="0"/>
              </w:rPr>
              <w:commentReference w:id="731"/>
            </w:r>
            <w:r w:rsidRPr="00953455">
              <w:t>.*</w:t>
            </w:r>
            <w:bookmarkEnd w:id="726"/>
            <w:bookmarkEnd w:id="727"/>
          </w:p>
        </w:tc>
      </w:tr>
      <w:tr w:rsidR="00642952" w:rsidRPr="00953455" w14:paraId="7B86701F" w14:textId="77777777" w:rsidTr="00C44626">
        <w:trPr>
          <w:trHeight w:val="341"/>
        </w:trPr>
        <w:tc>
          <w:tcPr>
            <w:tcW w:w="2340" w:type="dxa"/>
            <w:tcBorders>
              <w:bottom w:val="threeDEngrave" w:sz="24" w:space="0" w:color="000000"/>
            </w:tcBorders>
            <w:shd w:val="clear" w:color="auto" w:fill="D9D9D9" w:themeFill="background1" w:themeFillShade="D9"/>
            <w:vAlign w:val="center"/>
          </w:tcPr>
          <w:p w14:paraId="49028C4E" w14:textId="77777777" w:rsidR="00642952" w:rsidRPr="00953455" w:rsidRDefault="00642952" w:rsidP="0004441B">
            <w:pPr>
              <w:pStyle w:val="nrpsTableheader"/>
              <w:keepNext/>
              <w:keepLines/>
            </w:pPr>
            <w:r w:rsidRPr="00953455">
              <w:t>Source</w:t>
            </w:r>
          </w:p>
        </w:tc>
        <w:tc>
          <w:tcPr>
            <w:tcW w:w="3420" w:type="dxa"/>
            <w:tcBorders>
              <w:bottom w:val="threeDEngrave" w:sz="24" w:space="0" w:color="000000"/>
            </w:tcBorders>
            <w:shd w:val="clear" w:color="auto" w:fill="D9D9D9" w:themeFill="background1" w:themeFillShade="D9"/>
            <w:vAlign w:val="center"/>
          </w:tcPr>
          <w:p w14:paraId="01CD5937" w14:textId="77777777" w:rsidR="00642952" w:rsidRPr="00953455" w:rsidRDefault="00642952" w:rsidP="0004441B">
            <w:pPr>
              <w:pStyle w:val="nrpsTableheader"/>
              <w:keepNext/>
              <w:keepLines/>
            </w:pPr>
            <w:r w:rsidRPr="00953455">
              <w:t>Resource description</w:t>
            </w:r>
          </w:p>
        </w:tc>
        <w:tc>
          <w:tcPr>
            <w:tcW w:w="2880" w:type="dxa"/>
            <w:tcBorders>
              <w:bottom w:val="threeDEngrave" w:sz="24" w:space="0" w:color="000000"/>
            </w:tcBorders>
            <w:shd w:val="clear" w:color="auto" w:fill="D9D9D9" w:themeFill="background1" w:themeFillShade="D9"/>
            <w:vAlign w:val="center"/>
          </w:tcPr>
          <w:p w14:paraId="3DE45465" w14:textId="77777777" w:rsidR="00642952" w:rsidRPr="00953455" w:rsidRDefault="00642952" w:rsidP="0004441B">
            <w:pPr>
              <w:pStyle w:val="nrpsTableheader"/>
              <w:keepNext/>
              <w:keepLines/>
            </w:pPr>
            <w:r w:rsidRPr="00953455">
              <w:t>Website</w:t>
            </w:r>
          </w:p>
        </w:tc>
      </w:tr>
      <w:tr w:rsidR="00642952" w:rsidRPr="00953455" w14:paraId="515599D2" w14:textId="77777777" w:rsidTr="00C44626">
        <w:trPr>
          <w:trHeight w:val="288"/>
        </w:trPr>
        <w:tc>
          <w:tcPr>
            <w:tcW w:w="2340" w:type="dxa"/>
            <w:tcBorders>
              <w:top w:val="threeDEngrave" w:sz="24" w:space="0" w:color="000000"/>
            </w:tcBorders>
            <w:vAlign w:val="center"/>
          </w:tcPr>
          <w:p w14:paraId="6F884667" w14:textId="2A57D8EC" w:rsidR="00642952" w:rsidRPr="00AC4063" w:rsidRDefault="00B07C08" w:rsidP="0004441B">
            <w:pPr>
              <w:pStyle w:val="nrpsTablecell"/>
            </w:pPr>
            <w:r w:rsidRPr="00AC4063">
              <w:t>American College of Physicians</w:t>
            </w:r>
          </w:p>
        </w:tc>
        <w:tc>
          <w:tcPr>
            <w:tcW w:w="3420" w:type="dxa"/>
            <w:tcBorders>
              <w:top w:val="threeDEngrave" w:sz="24" w:space="0" w:color="000000"/>
            </w:tcBorders>
            <w:vAlign w:val="center"/>
          </w:tcPr>
          <w:p w14:paraId="5A01C20C" w14:textId="02797E3B" w:rsidR="00642952" w:rsidRPr="00AC4063" w:rsidRDefault="00B07C08" w:rsidP="0004441B">
            <w:pPr>
              <w:pStyle w:val="nrpsTablecell"/>
            </w:pPr>
            <w:r w:rsidRPr="00AC4063">
              <w:t>Climate toolkit</w:t>
            </w:r>
          </w:p>
        </w:tc>
        <w:tc>
          <w:tcPr>
            <w:tcW w:w="2880" w:type="dxa"/>
            <w:tcBorders>
              <w:top w:val="threeDEngrave" w:sz="24" w:space="0" w:color="000000"/>
            </w:tcBorders>
            <w:vAlign w:val="center"/>
          </w:tcPr>
          <w:p w14:paraId="107E1E1B" w14:textId="6F7F51FE" w:rsidR="00642952" w:rsidRPr="00AC4063" w:rsidRDefault="00E75F2E" w:rsidP="0004441B">
            <w:pPr>
              <w:pStyle w:val="nrpsTablecell"/>
            </w:pPr>
            <w:hyperlink r:id="rId173" w:history="1">
              <w:r w:rsidR="00B07C08" w:rsidRPr="00AC4063">
                <w:t>https://www.acponline.org/advocacy/advocacy-in-action/climate-change-toolkit</w:t>
              </w:r>
            </w:hyperlink>
          </w:p>
        </w:tc>
      </w:tr>
      <w:tr w:rsidR="00642952" w:rsidRPr="00953455" w14:paraId="2C3FE6D7" w14:textId="77777777" w:rsidTr="00C44626">
        <w:trPr>
          <w:trHeight w:val="288"/>
        </w:trPr>
        <w:tc>
          <w:tcPr>
            <w:tcW w:w="2340" w:type="dxa"/>
            <w:vAlign w:val="center"/>
          </w:tcPr>
          <w:p w14:paraId="5BFAE6FA" w14:textId="19FE4A00" w:rsidR="00642952" w:rsidRPr="00AC4063" w:rsidRDefault="00B07C08" w:rsidP="0004441B">
            <w:pPr>
              <w:pStyle w:val="nrpsTablecell"/>
            </w:pPr>
            <w:r w:rsidRPr="00AC4063">
              <w:t>American Academy of Pediatrics</w:t>
            </w:r>
          </w:p>
        </w:tc>
        <w:tc>
          <w:tcPr>
            <w:tcW w:w="3420" w:type="dxa"/>
            <w:vAlign w:val="center"/>
          </w:tcPr>
          <w:p w14:paraId="437BEEEB" w14:textId="77777777" w:rsidR="00642952" w:rsidRPr="00AC4063" w:rsidRDefault="00642952" w:rsidP="0004441B">
            <w:pPr>
              <w:pStyle w:val="nrpsTablecell"/>
            </w:pPr>
          </w:p>
        </w:tc>
        <w:tc>
          <w:tcPr>
            <w:tcW w:w="2880" w:type="dxa"/>
            <w:vAlign w:val="center"/>
          </w:tcPr>
          <w:p w14:paraId="04898F02" w14:textId="2C46AB7B" w:rsidR="00642952" w:rsidRPr="00AC4063" w:rsidRDefault="00E75F2E" w:rsidP="0004441B">
            <w:pPr>
              <w:pStyle w:val="nrpsTablecell"/>
            </w:pPr>
            <w:hyperlink r:id="rId174" w:history="1">
              <w:r w:rsidR="00B07C08" w:rsidRPr="00AC4063">
                <w:t>https://pediatrics.aappublications.org/content/136/5/992</w:t>
              </w:r>
            </w:hyperlink>
          </w:p>
        </w:tc>
      </w:tr>
      <w:tr w:rsidR="00642952" w:rsidRPr="00953455" w14:paraId="1638F845" w14:textId="77777777" w:rsidTr="00C44626">
        <w:trPr>
          <w:trHeight w:val="288"/>
        </w:trPr>
        <w:tc>
          <w:tcPr>
            <w:tcW w:w="2340" w:type="dxa"/>
            <w:vAlign w:val="center"/>
          </w:tcPr>
          <w:p w14:paraId="2A8798E7" w14:textId="6DB8AE7D" w:rsidR="00642952" w:rsidRPr="00AC4063" w:rsidRDefault="00B07C08" w:rsidP="0004441B">
            <w:pPr>
              <w:pStyle w:val="nrpsTablecell"/>
            </w:pPr>
            <w:r w:rsidRPr="00AC4063">
              <w:t>Climate Psychiatry Alliance</w:t>
            </w:r>
          </w:p>
        </w:tc>
        <w:tc>
          <w:tcPr>
            <w:tcW w:w="3420" w:type="dxa"/>
            <w:vAlign w:val="center"/>
          </w:tcPr>
          <w:p w14:paraId="2F01A4BE" w14:textId="6798F1D4" w:rsidR="00642952" w:rsidRPr="00AC4063" w:rsidRDefault="00B07C08" w:rsidP="0004441B">
            <w:pPr>
              <w:pStyle w:val="nrpsTablecell"/>
            </w:pPr>
            <w:r w:rsidRPr="00AC4063">
              <w:t>What-to-do statement</w:t>
            </w:r>
          </w:p>
        </w:tc>
        <w:tc>
          <w:tcPr>
            <w:tcW w:w="2880" w:type="dxa"/>
            <w:vAlign w:val="center"/>
          </w:tcPr>
          <w:p w14:paraId="6D19EA28" w14:textId="7988BB09" w:rsidR="00642952" w:rsidRPr="00AC4063" w:rsidRDefault="00E75F2E" w:rsidP="0004441B">
            <w:pPr>
              <w:pStyle w:val="nrpsTablecell"/>
            </w:pPr>
            <w:hyperlink r:id="rId175" w:history="1">
              <w:r w:rsidR="00B07C08" w:rsidRPr="00AC4063">
                <w:t>https://www.climatepsychiatry.org/what-to-do</w:t>
              </w:r>
            </w:hyperlink>
          </w:p>
        </w:tc>
      </w:tr>
      <w:tr w:rsidR="00642952" w:rsidRPr="00953455" w14:paraId="63431BE4" w14:textId="77777777" w:rsidTr="00C44626">
        <w:trPr>
          <w:trHeight w:val="288"/>
        </w:trPr>
        <w:tc>
          <w:tcPr>
            <w:tcW w:w="2340" w:type="dxa"/>
            <w:vAlign w:val="center"/>
          </w:tcPr>
          <w:p w14:paraId="22992CBC" w14:textId="19669BF5" w:rsidR="00642952" w:rsidRPr="00AC4063" w:rsidRDefault="00B07C08" w:rsidP="0004441B">
            <w:pPr>
              <w:pStyle w:val="nrpsTablecell"/>
            </w:pPr>
            <w:r w:rsidRPr="00AC4063">
              <w:t>Ameri</w:t>
            </w:r>
            <w:r w:rsidR="00EF5F4D" w:rsidRPr="00AC4063">
              <w:t>can Psychological Association</w:t>
            </w:r>
          </w:p>
        </w:tc>
        <w:tc>
          <w:tcPr>
            <w:tcW w:w="3420" w:type="dxa"/>
            <w:vAlign w:val="center"/>
          </w:tcPr>
          <w:p w14:paraId="6955EE94" w14:textId="77777777" w:rsidR="00642952" w:rsidRPr="00AC4063" w:rsidRDefault="00642952" w:rsidP="0004441B">
            <w:pPr>
              <w:pStyle w:val="nrpsTablecell"/>
            </w:pPr>
          </w:p>
        </w:tc>
        <w:tc>
          <w:tcPr>
            <w:tcW w:w="2880" w:type="dxa"/>
            <w:vAlign w:val="center"/>
          </w:tcPr>
          <w:p w14:paraId="20AE8C25" w14:textId="1D32A877" w:rsidR="00642952" w:rsidRPr="00AC4063" w:rsidRDefault="00E75F2E" w:rsidP="0004441B">
            <w:pPr>
              <w:pStyle w:val="nrpsTablecell"/>
            </w:pPr>
            <w:hyperlink r:id="rId176" w:history="1">
              <w:r w:rsidR="00B07C08" w:rsidRPr="00AC4063">
                <w:t>http://ecoamerica.org/wp-content/uploads/2017/03/ea-apa-psych-report-web.pdf</w:t>
              </w:r>
            </w:hyperlink>
          </w:p>
        </w:tc>
      </w:tr>
      <w:tr w:rsidR="00642952" w:rsidRPr="00953455" w14:paraId="5AFCC559" w14:textId="77777777" w:rsidTr="00C44626">
        <w:trPr>
          <w:trHeight w:val="288"/>
        </w:trPr>
        <w:tc>
          <w:tcPr>
            <w:tcW w:w="2340" w:type="dxa"/>
            <w:vAlign w:val="center"/>
          </w:tcPr>
          <w:p w14:paraId="2091D95D" w14:textId="286965E5" w:rsidR="00642952" w:rsidRPr="00AC4063" w:rsidRDefault="00B07C08" w:rsidP="0004441B">
            <w:pPr>
              <w:pStyle w:val="nrpsTablecell"/>
            </w:pPr>
            <w:r w:rsidRPr="00AC4063">
              <w:t>A</w:t>
            </w:r>
            <w:r w:rsidR="00D75CCD" w:rsidRPr="00AC4063">
              <w:t>merican Public Health Association (APHA)</w:t>
            </w:r>
          </w:p>
        </w:tc>
        <w:tc>
          <w:tcPr>
            <w:tcW w:w="3420" w:type="dxa"/>
            <w:vAlign w:val="center"/>
          </w:tcPr>
          <w:p w14:paraId="164C8EF8" w14:textId="11EA36A9" w:rsidR="00642952" w:rsidRPr="00AC4063" w:rsidRDefault="00D75CCD" w:rsidP="0004441B">
            <w:pPr>
              <w:pStyle w:val="nrpsTablecell"/>
            </w:pPr>
            <w:r w:rsidRPr="00AC4063">
              <w:t xml:space="preserve">APHA’s </w:t>
            </w:r>
            <w:r w:rsidR="00EF5F4D" w:rsidRPr="00AC4063">
              <w:t xml:space="preserve">declared </w:t>
            </w:r>
            <w:r w:rsidRPr="00AC4063">
              <w:t>mission is to</w:t>
            </w:r>
            <w:r w:rsidR="00EF5F4D" w:rsidRPr="00AC4063">
              <w:t xml:space="preserve">: </w:t>
            </w:r>
            <w:r w:rsidRPr="00AC4063">
              <w:t>“Improve the health of the public and achieve equity in health status</w:t>
            </w:r>
            <w:r w:rsidR="00EF5F4D" w:rsidRPr="00AC4063">
              <w:t>.” A</w:t>
            </w:r>
            <w:r w:rsidRPr="00AC4063">
              <w:t>mong many functions,</w:t>
            </w:r>
            <w:r w:rsidR="00EF5F4D" w:rsidRPr="00AC4063">
              <w:t xml:space="preserve"> that mission includes improving the mental healthcare of Americans, including Montanans, as described in the link provided here.</w:t>
            </w:r>
          </w:p>
        </w:tc>
        <w:tc>
          <w:tcPr>
            <w:tcW w:w="2880" w:type="dxa"/>
            <w:vAlign w:val="center"/>
          </w:tcPr>
          <w:p w14:paraId="12156CD4" w14:textId="2B0A2C60" w:rsidR="00B07C08" w:rsidRPr="00AC4063" w:rsidRDefault="00E75F2E" w:rsidP="0004441B">
            <w:pPr>
              <w:pStyle w:val="nrpsTablecell"/>
            </w:pPr>
            <w:hyperlink r:id="rId177" w:history="1">
              <w:r w:rsidR="00B07C08" w:rsidRPr="00AC4063">
                <w:t>https://www.apha.org/~/media/files/pdf/topics/climate/climate_changes_mental_health.ashx</w:t>
              </w:r>
            </w:hyperlink>
          </w:p>
        </w:tc>
      </w:tr>
      <w:tr w:rsidR="00D75CCD" w:rsidRPr="00953455" w14:paraId="2931E834" w14:textId="77777777" w:rsidTr="00C44626">
        <w:trPr>
          <w:trHeight w:val="288"/>
        </w:trPr>
        <w:tc>
          <w:tcPr>
            <w:tcW w:w="2340" w:type="dxa"/>
            <w:vAlign w:val="center"/>
          </w:tcPr>
          <w:p w14:paraId="0C074182" w14:textId="542A8E51" w:rsidR="00D75CCD" w:rsidRPr="00AC4063" w:rsidRDefault="00D75CCD" w:rsidP="0004441B">
            <w:pPr>
              <w:pStyle w:val="nrpsTablecell"/>
            </w:pPr>
            <w:r w:rsidRPr="00AC4063">
              <w:t>Medical Society Consortium for Climate and Health</w:t>
            </w:r>
          </w:p>
        </w:tc>
        <w:tc>
          <w:tcPr>
            <w:tcW w:w="3420" w:type="dxa"/>
            <w:vMerge w:val="restart"/>
            <w:vAlign w:val="center"/>
          </w:tcPr>
          <w:p w14:paraId="0D68C6E9" w14:textId="17A9CC06" w:rsidR="00D75CCD" w:rsidRPr="00AC4063" w:rsidRDefault="00D75CCD" w:rsidP="0004441B">
            <w:pPr>
              <w:pStyle w:val="nrpsTablecell"/>
            </w:pPr>
            <w:r w:rsidRPr="00AC4063">
              <w:t>Groups that, among many functions, advocate for climate change action based on health impacts.</w:t>
            </w:r>
          </w:p>
        </w:tc>
        <w:tc>
          <w:tcPr>
            <w:tcW w:w="2880" w:type="dxa"/>
            <w:vAlign w:val="center"/>
          </w:tcPr>
          <w:p w14:paraId="07A39258" w14:textId="263EB581" w:rsidR="00D75CCD" w:rsidRPr="00AC4063" w:rsidRDefault="00E75F2E" w:rsidP="0004441B">
            <w:pPr>
              <w:pStyle w:val="nrpsTablecell"/>
            </w:pPr>
            <w:hyperlink r:id="rId178" w:history="1">
              <w:r w:rsidR="00D75CCD" w:rsidRPr="00AC4063">
                <w:t>https://medsocietiesforclimatehealth.org/</w:t>
              </w:r>
            </w:hyperlink>
          </w:p>
        </w:tc>
      </w:tr>
      <w:tr w:rsidR="00D75CCD" w:rsidRPr="00953455" w14:paraId="6FAD71B8" w14:textId="77777777" w:rsidTr="00C44626">
        <w:trPr>
          <w:trHeight w:val="288"/>
        </w:trPr>
        <w:tc>
          <w:tcPr>
            <w:tcW w:w="2340" w:type="dxa"/>
            <w:vAlign w:val="center"/>
          </w:tcPr>
          <w:p w14:paraId="62475BAA" w14:textId="09000AEB" w:rsidR="00D75CCD" w:rsidRPr="0004441B" w:rsidRDefault="00D75CCD" w:rsidP="0004441B">
            <w:pPr>
              <w:pStyle w:val="nrpsTablecell"/>
            </w:pPr>
            <w:r w:rsidRPr="0004441B">
              <w:t>Montana Health Professionals for a Healthy Climate</w:t>
            </w:r>
          </w:p>
        </w:tc>
        <w:tc>
          <w:tcPr>
            <w:tcW w:w="3420" w:type="dxa"/>
            <w:vMerge/>
            <w:vAlign w:val="center"/>
          </w:tcPr>
          <w:p w14:paraId="669480F1" w14:textId="5A8A773B" w:rsidR="00D75CCD" w:rsidRPr="00AC4063" w:rsidRDefault="00D75CCD" w:rsidP="0004441B">
            <w:pPr>
              <w:pStyle w:val="nrpsTablecell"/>
            </w:pPr>
          </w:p>
        </w:tc>
        <w:tc>
          <w:tcPr>
            <w:tcW w:w="2880" w:type="dxa"/>
            <w:vAlign w:val="center"/>
          </w:tcPr>
          <w:p w14:paraId="6A2384E0" w14:textId="4420EE8A" w:rsidR="00D75CCD" w:rsidRPr="00AC4063" w:rsidRDefault="00E75F2E" w:rsidP="0004441B">
            <w:pPr>
              <w:pStyle w:val="nrpsTablecell"/>
            </w:pPr>
            <w:hyperlink r:id="rId179" w:history="1">
              <w:r w:rsidR="00D75CCD" w:rsidRPr="00AC4063">
                <w:t>https://www.montanahphc.org</w:t>
              </w:r>
            </w:hyperlink>
          </w:p>
        </w:tc>
      </w:tr>
      <w:tr w:rsidR="00D75CCD" w:rsidRPr="00953455" w14:paraId="6E5B92F8" w14:textId="77777777" w:rsidTr="00C44626">
        <w:trPr>
          <w:trHeight w:val="288"/>
        </w:trPr>
        <w:tc>
          <w:tcPr>
            <w:tcW w:w="2340" w:type="dxa"/>
            <w:vAlign w:val="center"/>
          </w:tcPr>
          <w:p w14:paraId="11337A14" w14:textId="2795A8AD" w:rsidR="00D75CCD" w:rsidRPr="0004441B" w:rsidRDefault="00D75CCD" w:rsidP="0004441B">
            <w:pPr>
              <w:pStyle w:val="nrpsTablecell"/>
            </w:pPr>
            <w:r w:rsidRPr="0004441B">
              <w:t>Montana Hospital Association</w:t>
            </w:r>
          </w:p>
        </w:tc>
        <w:tc>
          <w:tcPr>
            <w:tcW w:w="3420" w:type="dxa"/>
            <w:vMerge w:val="restart"/>
            <w:vAlign w:val="center"/>
          </w:tcPr>
          <w:p w14:paraId="7EDF18AB" w14:textId="3988C6F0" w:rsidR="00D75CCD" w:rsidRPr="00AC4063" w:rsidRDefault="00D75CCD" w:rsidP="0004441B">
            <w:pPr>
              <w:pStyle w:val="nrpsTablecell"/>
            </w:pPr>
            <w:r w:rsidRPr="00AC4063">
              <w:t>Groups that, among many functions, advocate for climate action and preparedness by elected officials, and professional and public organizations.</w:t>
            </w:r>
          </w:p>
        </w:tc>
        <w:tc>
          <w:tcPr>
            <w:tcW w:w="2880" w:type="dxa"/>
            <w:vAlign w:val="center"/>
          </w:tcPr>
          <w:p w14:paraId="4FC25C4B" w14:textId="32D185A1" w:rsidR="00D75CCD" w:rsidRPr="00AC4063" w:rsidRDefault="00E75F2E" w:rsidP="0004441B">
            <w:pPr>
              <w:pStyle w:val="nrpsTablecell"/>
            </w:pPr>
            <w:hyperlink r:id="rId180" w:history="1">
              <w:r w:rsidR="00D75CCD" w:rsidRPr="00AC4063">
                <w:t>https://mtha.org/</w:t>
              </w:r>
            </w:hyperlink>
          </w:p>
        </w:tc>
      </w:tr>
      <w:tr w:rsidR="00D75CCD" w:rsidRPr="00953455" w14:paraId="075FA598" w14:textId="77777777" w:rsidTr="00C44626">
        <w:trPr>
          <w:trHeight w:val="288"/>
        </w:trPr>
        <w:tc>
          <w:tcPr>
            <w:tcW w:w="2340" w:type="dxa"/>
            <w:vAlign w:val="center"/>
          </w:tcPr>
          <w:p w14:paraId="2E2BDA59" w14:textId="1BA35503" w:rsidR="00D75CCD" w:rsidRPr="0004441B" w:rsidRDefault="00D75CCD" w:rsidP="0004441B">
            <w:pPr>
              <w:pStyle w:val="nrpsTablecell"/>
            </w:pPr>
            <w:r w:rsidRPr="0004441B">
              <w:t>American Lung Association</w:t>
            </w:r>
          </w:p>
        </w:tc>
        <w:tc>
          <w:tcPr>
            <w:tcW w:w="3420" w:type="dxa"/>
            <w:vMerge/>
            <w:vAlign w:val="center"/>
          </w:tcPr>
          <w:p w14:paraId="63645B33" w14:textId="36B839EC" w:rsidR="00D75CCD" w:rsidRPr="00AC4063" w:rsidRDefault="00D75CCD" w:rsidP="0004441B">
            <w:pPr>
              <w:pStyle w:val="nrpsTablecell"/>
            </w:pPr>
          </w:p>
        </w:tc>
        <w:tc>
          <w:tcPr>
            <w:tcW w:w="2880" w:type="dxa"/>
            <w:vAlign w:val="center"/>
          </w:tcPr>
          <w:p w14:paraId="1C0BAFB0" w14:textId="41586138" w:rsidR="00D75CCD" w:rsidRPr="00AC4063" w:rsidRDefault="00E75F2E" w:rsidP="0004441B">
            <w:pPr>
              <w:pStyle w:val="nrpsTablecell"/>
            </w:pPr>
            <w:hyperlink r:id="rId181" w:history="1">
              <w:r w:rsidR="00D75CCD" w:rsidRPr="00AC4063">
                <w:t>https://www.lung.org/</w:t>
              </w:r>
            </w:hyperlink>
          </w:p>
        </w:tc>
      </w:tr>
      <w:tr w:rsidR="00D75CCD" w:rsidRPr="00953455" w14:paraId="6D5EE8FF" w14:textId="77777777" w:rsidTr="00C44626">
        <w:trPr>
          <w:trHeight w:val="288"/>
        </w:trPr>
        <w:tc>
          <w:tcPr>
            <w:tcW w:w="2340" w:type="dxa"/>
            <w:vAlign w:val="center"/>
          </w:tcPr>
          <w:p w14:paraId="4EE7BA14" w14:textId="22275340" w:rsidR="00D75CCD" w:rsidRPr="00AC4063" w:rsidRDefault="00D75CCD" w:rsidP="0004441B">
            <w:pPr>
              <w:pStyle w:val="nrpsTablecell"/>
            </w:pPr>
            <w:r w:rsidRPr="00AC4063">
              <w:t>Montana Health Professionals for a Healthy Climate</w:t>
            </w:r>
          </w:p>
        </w:tc>
        <w:tc>
          <w:tcPr>
            <w:tcW w:w="3420" w:type="dxa"/>
            <w:vMerge/>
            <w:vAlign w:val="center"/>
          </w:tcPr>
          <w:p w14:paraId="2ADA7153" w14:textId="77777777" w:rsidR="00D75CCD" w:rsidRPr="00AC4063" w:rsidRDefault="00D75CCD" w:rsidP="0004441B">
            <w:pPr>
              <w:pStyle w:val="nrpsTablecell"/>
            </w:pPr>
          </w:p>
        </w:tc>
        <w:tc>
          <w:tcPr>
            <w:tcW w:w="2880" w:type="dxa"/>
            <w:vAlign w:val="center"/>
          </w:tcPr>
          <w:p w14:paraId="193A51C0" w14:textId="3E359D42" w:rsidR="00D75CCD" w:rsidRPr="00AC4063" w:rsidRDefault="00E75F2E" w:rsidP="0004441B">
            <w:pPr>
              <w:pStyle w:val="nrpsTablecell"/>
            </w:pPr>
            <w:hyperlink r:id="rId182" w:history="1">
              <w:r w:rsidR="00D75CCD" w:rsidRPr="00AC4063">
                <w:t>https://www.montanahphc.org</w:t>
              </w:r>
            </w:hyperlink>
          </w:p>
        </w:tc>
      </w:tr>
      <w:tr w:rsidR="00AF3B33" w:rsidRPr="00953455" w14:paraId="76F0019F" w14:textId="77777777" w:rsidTr="00C44626">
        <w:trPr>
          <w:trHeight w:val="288"/>
        </w:trPr>
        <w:tc>
          <w:tcPr>
            <w:tcW w:w="2340" w:type="dxa"/>
            <w:vAlign w:val="center"/>
          </w:tcPr>
          <w:p w14:paraId="078F226F" w14:textId="7F6D499E" w:rsidR="00AF3B33" w:rsidRPr="00AC4063" w:rsidRDefault="00AF3B33" w:rsidP="0004441B">
            <w:pPr>
              <w:pStyle w:val="nrpsTablecell"/>
            </w:pPr>
            <w:r w:rsidRPr="00AC4063">
              <w:t xml:space="preserve">MyGreenDoctor </w:t>
            </w:r>
          </w:p>
        </w:tc>
        <w:tc>
          <w:tcPr>
            <w:tcW w:w="3420" w:type="dxa"/>
            <w:vMerge w:val="restart"/>
            <w:vAlign w:val="center"/>
          </w:tcPr>
          <w:p w14:paraId="1928ABD5" w14:textId="4E1840BB" w:rsidR="00AF3B33" w:rsidRPr="00AC4063" w:rsidRDefault="00AF3B33" w:rsidP="0004441B">
            <w:pPr>
              <w:pStyle w:val="nrpsTablecell"/>
            </w:pPr>
            <w:r w:rsidRPr="00AC4063">
              <w:t xml:space="preserve">Green best practices and programs for individual practitioners, clinics, and hospitals. </w:t>
            </w:r>
          </w:p>
        </w:tc>
        <w:tc>
          <w:tcPr>
            <w:tcW w:w="2880" w:type="dxa"/>
            <w:vAlign w:val="center"/>
          </w:tcPr>
          <w:p w14:paraId="546C0862" w14:textId="436F311D" w:rsidR="00AF3B33" w:rsidRPr="00AC4063" w:rsidRDefault="00AF3B33" w:rsidP="0004441B">
            <w:pPr>
              <w:pStyle w:val="nrpsTablecell"/>
            </w:pPr>
            <w:r w:rsidRPr="00AC4063">
              <w:rPr>
                <w:rStyle w:val="Hyperlink"/>
                <w:color w:val="000000" w:themeColor="text1"/>
                <w:u w:val="none"/>
              </w:rPr>
              <w:t>https://www.mygreendoctor.org</w:t>
            </w:r>
            <w:r w:rsidRPr="00AC4063">
              <w:t xml:space="preserve"> </w:t>
            </w:r>
          </w:p>
          <w:p w14:paraId="4854C400" w14:textId="77777777" w:rsidR="00AF3B33" w:rsidRPr="00AC4063" w:rsidRDefault="00AF3B33" w:rsidP="0004441B">
            <w:pPr>
              <w:pStyle w:val="nrpsTablecell"/>
            </w:pPr>
          </w:p>
        </w:tc>
      </w:tr>
      <w:tr w:rsidR="00AF3B33" w:rsidRPr="00953455" w14:paraId="7F83239C" w14:textId="77777777" w:rsidTr="00C44626">
        <w:trPr>
          <w:trHeight w:val="288"/>
        </w:trPr>
        <w:tc>
          <w:tcPr>
            <w:tcW w:w="2340" w:type="dxa"/>
            <w:vAlign w:val="center"/>
          </w:tcPr>
          <w:p w14:paraId="576445D5" w14:textId="650379A2" w:rsidR="00AF3B33" w:rsidRPr="00AC4063" w:rsidRDefault="00AF3B33" w:rsidP="0004441B">
            <w:pPr>
              <w:pStyle w:val="nrpsTablecell"/>
            </w:pPr>
            <w:r w:rsidRPr="00AC4063">
              <w:t xml:space="preserve">Healthcare Without Harm </w:t>
            </w:r>
          </w:p>
        </w:tc>
        <w:tc>
          <w:tcPr>
            <w:tcW w:w="3420" w:type="dxa"/>
            <w:vMerge/>
            <w:vAlign w:val="center"/>
          </w:tcPr>
          <w:p w14:paraId="3CD7DF49" w14:textId="7394F8D6" w:rsidR="00AF3B33" w:rsidRPr="00AC4063" w:rsidRDefault="00AF3B33" w:rsidP="0004441B">
            <w:pPr>
              <w:pStyle w:val="nrpsTablecell"/>
            </w:pPr>
          </w:p>
        </w:tc>
        <w:tc>
          <w:tcPr>
            <w:tcW w:w="2880" w:type="dxa"/>
            <w:vAlign w:val="center"/>
          </w:tcPr>
          <w:p w14:paraId="376D6235" w14:textId="0E6AFF80" w:rsidR="00AF3B33" w:rsidRPr="00AC4063" w:rsidRDefault="00AF3B33" w:rsidP="0004441B">
            <w:pPr>
              <w:pStyle w:val="nrpsTablecell"/>
            </w:pPr>
            <w:r w:rsidRPr="00AC4063">
              <w:rPr>
                <w:rStyle w:val="Hyperlink"/>
                <w:color w:val="000000" w:themeColor="text1"/>
                <w:u w:val="none"/>
              </w:rPr>
              <w:t>https://noharm.org</w:t>
            </w:r>
            <w:r w:rsidRPr="00AC4063">
              <w:t xml:space="preserve"> </w:t>
            </w:r>
          </w:p>
          <w:p w14:paraId="409DC45E" w14:textId="77777777" w:rsidR="00AF3B33" w:rsidRPr="00AC4063" w:rsidRDefault="00AF3B33" w:rsidP="0004441B">
            <w:pPr>
              <w:pStyle w:val="nrpsTablecell"/>
            </w:pPr>
          </w:p>
        </w:tc>
      </w:tr>
      <w:tr w:rsidR="00642952" w:rsidRPr="000D4A7F" w14:paraId="7BB8CAAF" w14:textId="77777777" w:rsidTr="00C44626">
        <w:trPr>
          <w:trHeight w:val="224"/>
        </w:trPr>
        <w:tc>
          <w:tcPr>
            <w:tcW w:w="8640" w:type="dxa"/>
            <w:gridSpan w:val="3"/>
            <w:tcBorders>
              <w:left w:val="nil"/>
              <w:bottom w:val="nil"/>
              <w:right w:val="nil"/>
            </w:tcBorders>
            <w:vAlign w:val="center"/>
          </w:tcPr>
          <w:p w14:paraId="3552D0F3" w14:textId="77777777" w:rsidR="00642952" w:rsidRPr="00953455" w:rsidRDefault="00642952" w:rsidP="00642952">
            <w:pPr>
              <w:pStyle w:val="nrpsTablecell"/>
              <w:keepNext/>
              <w:keepLines/>
              <w:rPr>
                <w:i/>
                <w:sz w:val="4"/>
              </w:rPr>
            </w:pPr>
          </w:p>
          <w:p w14:paraId="4526C74E" w14:textId="5A9D6449" w:rsidR="00642952" w:rsidRPr="000D4A7F" w:rsidRDefault="00642952" w:rsidP="001A0326">
            <w:pPr>
              <w:pStyle w:val="nrpsTablecell"/>
              <w:keepNext/>
              <w:keepLines/>
              <w:rPr>
                <w:i/>
              </w:rPr>
            </w:pPr>
            <w:r w:rsidRPr="0004441B">
              <w:rPr>
                <w:i/>
              </w:rPr>
              <w:t>* Website</w:t>
            </w:r>
            <w:r w:rsidR="00953455" w:rsidRPr="0004441B">
              <w:rPr>
                <w:i/>
              </w:rPr>
              <w:t>s</w:t>
            </w:r>
            <w:r w:rsidRPr="0004441B">
              <w:rPr>
                <w:i/>
              </w:rPr>
              <w:t xml:space="preserve"> shown were active as of the </w:t>
            </w:r>
            <w:commentRangeStart w:id="732"/>
            <w:r w:rsidRPr="0004441B">
              <w:rPr>
                <w:i/>
              </w:rPr>
              <w:t>September 2020 publication of this report.</w:t>
            </w:r>
            <w:r w:rsidR="00953455" w:rsidRPr="0004441B">
              <w:rPr>
                <w:i/>
              </w:rPr>
              <w:t xml:space="preserve"> For the latest resources</w:t>
            </w:r>
            <w:r w:rsidR="001A0326" w:rsidRPr="0004441B">
              <w:rPr>
                <w:i/>
              </w:rPr>
              <w:t xml:space="preserve"> and web links, </w:t>
            </w:r>
            <w:r w:rsidR="00953455" w:rsidRPr="0004441B">
              <w:rPr>
                <w:i/>
              </w:rPr>
              <w:t>go online to Climate Change and Human Health in Montana website (ref).</w:t>
            </w:r>
            <w:commentRangeEnd w:id="732"/>
            <w:r w:rsidR="0004441B">
              <w:rPr>
                <w:rStyle w:val="CommentReference"/>
                <w:rFonts w:asciiTheme="minorHAnsi" w:hAnsiTheme="minorHAnsi"/>
              </w:rPr>
              <w:commentReference w:id="732"/>
            </w:r>
          </w:p>
        </w:tc>
      </w:tr>
    </w:tbl>
    <w:p w14:paraId="56C0C8AF" w14:textId="77777777" w:rsidR="00642952" w:rsidRDefault="00642952" w:rsidP="00642952">
      <w:pPr>
        <w:pStyle w:val="nrpsNormal"/>
      </w:pPr>
    </w:p>
    <w:p w14:paraId="77B2FB5A" w14:textId="31475440" w:rsidR="00171A2A" w:rsidRDefault="00171A2A" w:rsidP="00171A2A">
      <w:pPr>
        <w:pStyle w:val="nrpsHeading3"/>
      </w:pPr>
      <w:bookmarkStart w:id="733" w:name="_Toc34208696"/>
      <w:r w:rsidRPr="00002612">
        <w:lastRenderedPageBreak/>
        <w:t>Practitioners</w:t>
      </w:r>
      <w:bookmarkEnd w:id="733"/>
    </w:p>
    <w:p w14:paraId="46274263" w14:textId="52D25CB2" w:rsidR="00AC4063" w:rsidRPr="00EF5F4D" w:rsidRDefault="00AC4063" w:rsidP="00C44626">
      <w:pPr>
        <w:pStyle w:val="nrpsNormal"/>
      </w:pPr>
      <w:commentRangeStart w:id="734"/>
      <w:r>
        <w:t>Trusted</w:t>
      </w:r>
      <w:r w:rsidRPr="00BD7B2C">
        <w:t xml:space="preserve"> clinicians, including primary care, subspecialty, and mental health professionals</w:t>
      </w:r>
      <w:r>
        <w:t>,</w:t>
      </w:r>
      <w:r w:rsidRPr="00BD7B2C">
        <w:t xml:space="preserve"> can have a</w:t>
      </w:r>
      <w:r>
        <w:t xml:space="preserve"> significant</w:t>
      </w:r>
      <w:r w:rsidRPr="00BD7B2C">
        <w:t xml:space="preserve"> impact by </w:t>
      </w:r>
      <w:r>
        <w:t>receiving additional training on</w:t>
      </w:r>
      <w:r w:rsidRPr="00BD7B2C">
        <w:t xml:space="preserve"> the potential </w:t>
      </w:r>
      <w:r w:rsidRPr="00316F4D">
        <w:t xml:space="preserve">health impacts of climate change to their patients. </w:t>
      </w:r>
      <w:commentRangeEnd w:id="734"/>
      <w:r w:rsidR="0052580C">
        <w:rPr>
          <w:rStyle w:val="CommentReference"/>
          <w:rFonts w:asciiTheme="minorHAnsi" w:hAnsiTheme="minorHAnsi"/>
        </w:rPr>
        <w:commentReference w:id="734"/>
      </w:r>
      <w:r w:rsidRPr="00316F4D">
        <w:t xml:space="preserve">They </w:t>
      </w:r>
      <w:r>
        <w:t>will</w:t>
      </w:r>
      <w:r w:rsidRPr="00316F4D">
        <w:t xml:space="preserve"> be ready to assess and treat these </w:t>
      </w:r>
      <w:proofErr w:type="gramStart"/>
      <w:r w:rsidRPr="00316F4D">
        <w:t xml:space="preserve">conditions, </w:t>
      </w:r>
      <w:r>
        <w:t>and</w:t>
      </w:r>
      <w:proofErr w:type="gramEnd"/>
      <w:r w:rsidRPr="00316F4D">
        <w:t xml:space="preserve"> provide information and resources </w:t>
      </w:r>
      <w:r w:rsidRPr="00EF5F4D">
        <w:t xml:space="preserve">to their patients. Groups like the American College of Physicians, American Academy of Pediatrics, and Climate Psychiatry Alliance provide tools and guidelines for integrating screens and discussions into routine patient visits (Table </w:t>
      </w:r>
      <w:r>
        <w:t>5-</w:t>
      </w:r>
      <w:r w:rsidR="0052580C">
        <w:t>2</w:t>
      </w:r>
      <w:r w:rsidRPr="00EF5F4D">
        <w:t xml:space="preserve">). </w:t>
      </w:r>
      <w:r w:rsidR="00404636">
        <w:t xml:space="preserve">Providers have many </w:t>
      </w:r>
      <w:r w:rsidR="00B526F4">
        <w:t xml:space="preserve">efforts they can undertake </w:t>
      </w:r>
      <w:r w:rsidR="00404636">
        <w:t>when interacting with p</w:t>
      </w:r>
      <w:r>
        <w:t>atient</w:t>
      </w:r>
      <w:r w:rsidR="00404636">
        <w:t>s</w:t>
      </w:r>
      <w:r w:rsidR="00B526F4">
        <w:t xml:space="preserve">, </w:t>
      </w:r>
      <w:r w:rsidR="00404636">
        <w:t xml:space="preserve">the medical community, </w:t>
      </w:r>
      <w:r w:rsidR="00B526F4">
        <w:t xml:space="preserve">or the community-at-large, </w:t>
      </w:r>
      <w:r w:rsidR="00404636">
        <w:t>including:</w:t>
      </w:r>
    </w:p>
    <w:p w14:paraId="6B2AA861" w14:textId="18805B81" w:rsidR="00AC4063" w:rsidRDefault="00AC4063" w:rsidP="00435D42">
      <w:pPr>
        <w:pStyle w:val="nrpsBulletnumberedSB"/>
      </w:pPr>
      <w:r w:rsidRPr="00EF5F4D">
        <w:t>Provid</w:t>
      </w:r>
      <w:r w:rsidR="00B526F4">
        <w:t>e</w:t>
      </w:r>
      <w:r w:rsidRPr="00EF5F4D">
        <w:t xml:space="preserve"> educational materials about climate change and </w:t>
      </w:r>
      <w:r>
        <w:t xml:space="preserve">human </w:t>
      </w:r>
      <w:r w:rsidRPr="00EF5F4D">
        <w:t>health in your clinic. Along with physical health concerns, assure that patient materials about the health impacts of climate change include attentio</w:t>
      </w:r>
      <w:r>
        <w:t>n to the mental health impacts.</w:t>
      </w:r>
    </w:p>
    <w:p w14:paraId="39701759" w14:textId="396BAE72" w:rsidR="00FA0DA8" w:rsidRDefault="00AC4063" w:rsidP="00435D42">
      <w:pPr>
        <w:pStyle w:val="nrpsBulletnumberedSB"/>
      </w:pPr>
      <w:r w:rsidRPr="00F82145">
        <w:t>Becom</w:t>
      </w:r>
      <w:r w:rsidR="00B526F4">
        <w:t>e</w:t>
      </w:r>
      <w:r w:rsidRPr="00F82145">
        <w:t xml:space="preserve"> involved with professional or public organizations advocating for climate change action based on health impacts</w:t>
      </w:r>
      <w:r>
        <w:t xml:space="preserve"> </w:t>
      </w:r>
      <w:r w:rsidRPr="0052580C">
        <w:rPr>
          <w:highlight w:val="green"/>
        </w:rPr>
        <w:t>(</w:t>
      </w:r>
      <w:r>
        <w:t>Table 5-</w:t>
      </w:r>
      <w:r w:rsidR="0052580C">
        <w:t>2</w:t>
      </w:r>
      <w:r>
        <w:t xml:space="preserve">). </w:t>
      </w:r>
    </w:p>
    <w:p w14:paraId="012919C6" w14:textId="4EF07422" w:rsidR="00AC4063" w:rsidRPr="00B526F4" w:rsidRDefault="00AC4063" w:rsidP="00B526F4">
      <w:pPr>
        <w:pStyle w:val="nrpsBulletnumberedSB"/>
      </w:pPr>
      <w:r w:rsidRPr="00CB71E3">
        <w:rPr>
          <w:bCs/>
        </w:rPr>
        <w:t>Conduct vulnerability and adaptation assessments that include</w:t>
      </w:r>
      <w:r w:rsidRPr="00C20A31">
        <w:t xml:space="preserve"> risks, impacts, and adaptations related to mental health in all climate change and health vulnerability assessment</w:t>
      </w:r>
      <w:r>
        <w:t xml:space="preserve">s </w:t>
      </w:r>
      <w:r w:rsidRPr="00CB71E3">
        <w:rPr>
          <w:highlight w:val="green"/>
        </w:rPr>
        <w:t>(</w:t>
      </w:r>
      <w:r w:rsidRPr="00B526F4">
        <w:t xml:space="preserve">Hayes </w:t>
      </w:r>
      <w:r w:rsidR="00B526F4" w:rsidRPr="00B526F4">
        <w:t xml:space="preserve">et al. </w:t>
      </w:r>
      <w:r w:rsidRPr="00B526F4">
        <w:t>2018; Hayes and Poland 2018).</w:t>
      </w:r>
    </w:p>
    <w:p w14:paraId="20CE68A5" w14:textId="2C24933B" w:rsidR="00AC4063" w:rsidRPr="00F82145" w:rsidRDefault="00AC4063" w:rsidP="008D7D60">
      <w:pPr>
        <w:pStyle w:val="nrpsBulletnumberedSB"/>
      </w:pPr>
      <w:r w:rsidRPr="00F82145">
        <w:t xml:space="preserve">Pay </w:t>
      </w:r>
      <w:proofErr w:type="gramStart"/>
      <w:r w:rsidRPr="00F82145">
        <w:t>particular attention</w:t>
      </w:r>
      <w:proofErr w:type="gramEnd"/>
      <w:r w:rsidRPr="00F82145">
        <w:t xml:space="preserve"> to health concerns </w:t>
      </w:r>
      <w:r w:rsidRPr="00316F4D">
        <w:rPr>
          <w:i/>
        </w:rPr>
        <w:t>during</w:t>
      </w:r>
      <w:r w:rsidRPr="00F82145">
        <w:t xml:space="preserve"> extreme events such as drought</w:t>
      </w:r>
      <w:r>
        <w:t>, flood,</w:t>
      </w:r>
      <w:r w:rsidRPr="00F82145">
        <w:t xml:space="preserve"> and wildfires</w:t>
      </w:r>
      <w:r>
        <w:t xml:space="preserve">. </w:t>
      </w:r>
    </w:p>
    <w:p w14:paraId="0440BF64" w14:textId="7EF1C1EB" w:rsidR="00404636" w:rsidRPr="00B526F4" w:rsidRDefault="00AC4063" w:rsidP="00B526F4">
      <w:pPr>
        <w:pStyle w:val="nrpsBulletletterindentSB"/>
        <w:rPr>
          <w:rStyle w:val="nrpsBulletssquareSBChar"/>
        </w:rPr>
      </w:pPr>
      <w:r w:rsidRPr="00B526F4">
        <w:t xml:space="preserve">Provide access to primary care, behavioral health, and crisis interventions that can </w:t>
      </w:r>
      <w:r w:rsidRPr="00B526F4">
        <w:rPr>
          <w:rStyle w:val="nrpsBulletssquareSBChar"/>
        </w:rPr>
        <w:t xml:space="preserve">ameliorate the health and mental health impacts of climate change </w:t>
      </w:r>
      <w:r w:rsidRPr="00B526F4">
        <w:rPr>
          <w:rStyle w:val="nrpsBulletssquareSBChar"/>
          <w:highlight w:val="green"/>
        </w:rPr>
        <w:t>(</w:t>
      </w:r>
      <w:r w:rsidRPr="00B526F4">
        <w:rPr>
          <w:rStyle w:val="nrpsBulletssquareSBChar"/>
        </w:rPr>
        <w:t>Anderson et al. 2017). The resources in Table 5-</w:t>
      </w:r>
      <w:r w:rsidR="00C44626" w:rsidRPr="00B526F4">
        <w:rPr>
          <w:rStyle w:val="nrpsBulletssquareSBChar"/>
        </w:rPr>
        <w:t>2</w:t>
      </w:r>
      <w:r w:rsidRPr="00B526F4">
        <w:rPr>
          <w:rStyle w:val="nrpsBulletssquareSBChar"/>
        </w:rPr>
        <w:t xml:space="preserve"> </w:t>
      </w:r>
      <w:r w:rsidR="00B526F4">
        <w:rPr>
          <w:rStyle w:val="nrpsBulletssquareSBChar"/>
        </w:rPr>
        <w:t xml:space="preserve">include detailed </w:t>
      </w:r>
      <w:r w:rsidRPr="00B526F4">
        <w:rPr>
          <w:rStyle w:val="nrpsBulletssquareSBChar"/>
        </w:rPr>
        <w:t xml:space="preserve">medical checklists for health-related impacts like those from mold, overheating, </w:t>
      </w:r>
      <w:r w:rsidR="00B526F4" w:rsidRPr="00B526F4">
        <w:rPr>
          <w:rStyle w:val="nrpsBulletssquareSBChar"/>
        </w:rPr>
        <w:t xml:space="preserve">wildfire smoke, </w:t>
      </w:r>
      <w:r w:rsidRPr="00B526F4">
        <w:rPr>
          <w:rStyle w:val="nrpsBulletssquareSBChar"/>
        </w:rPr>
        <w:t>vector-borne disease, lack of nourishing foods, and the mental health distresses from major storm and climate-induced events.</w:t>
      </w:r>
    </w:p>
    <w:p w14:paraId="12CACDF3" w14:textId="42FB1B59" w:rsidR="00AC4063" w:rsidRPr="00B526F4" w:rsidRDefault="00AC4063" w:rsidP="00B526F4">
      <w:pPr>
        <w:pStyle w:val="nrpsBulletletterindentSB"/>
      </w:pPr>
      <w:proofErr w:type="gramStart"/>
      <w:r w:rsidRPr="00B526F4">
        <w:t>Especially following climate-related disasters or extreme weather events,</w:t>
      </w:r>
      <w:proofErr w:type="gramEnd"/>
      <w:r w:rsidRPr="00B526F4">
        <w:t xml:space="preserve"> apply a stepped-care approach to treating patient mental health concerns. Such an approach specifies different levels of intervention depending on the timing of the disaster and the level of distress </w:t>
      </w:r>
      <w:r w:rsidRPr="00B526F4">
        <w:rPr>
          <w:highlight w:val="green"/>
        </w:rPr>
        <w:t>(</w:t>
      </w:r>
      <w:r w:rsidRPr="00B526F4">
        <w:t xml:space="preserve">Bower and Gilbody 2005; </w:t>
      </w:r>
      <w:commentRangeStart w:id="735"/>
      <w:r w:rsidRPr="00B526F4">
        <w:t>Tworney and Byrne 2012</w:t>
      </w:r>
      <w:commentRangeEnd w:id="735"/>
      <w:r w:rsidR="00B526F4">
        <w:rPr>
          <w:rStyle w:val="CommentReference"/>
          <w:rFonts w:asciiTheme="minorHAnsi" w:hAnsiTheme="minorHAnsi"/>
        </w:rPr>
        <w:commentReference w:id="735"/>
      </w:r>
      <w:r w:rsidRPr="00B526F4">
        <w:t>).</w:t>
      </w:r>
    </w:p>
    <w:p w14:paraId="7F526456" w14:textId="58CB20F7" w:rsidR="0013006C" w:rsidRDefault="0013006C" w:rsidP="0013006C">
      <w:pPr>
        <w:pStyle w:val="nrpsHeading3"/>
      </w:pPr>
      <w:bookmarkStart w:id="736" w:name="_Toc34208697"/>
      <w:r w:rsidRPr="0026730B">
        <w:t xml:space="preserve">Healthcare </w:t>
      </w:r>
      <w:r w:rsidR="00FA0DA8">
        <w:t>i</w:t>
      </w:r>
      <w:r w:rsidRPr="0026730B">
        <w:t>nstitutions</w:t>
      </w:r>
      <w:bookmarkEnd w:id="736"/>
    </w:p>
    <w:p w14:paraId="30B67971" w14:textId="7E35EFD6" w:rsidR="0013006C" w:rsidRPr="00AF3B33" w:rsidRDefault="0013006C" w:rsidP="0013006C">
      <w:pPr>
        <w:pStyle w:val="nrpsNormal"/>
      </w:pPr>
      <w:r w:rsidRPr="00BD7B2C">
        <w:t xml:space="preserve">In addition to the actions of individual practitioners, hospitals and clinics can make a </w:t>
      </w:r>
      <w:r w:rsidR="0026730B">
        <w:t xml:space="preserve">substantial </w:t>
      </w:r>
      <w:r w:rsidRPr="00AF3B33">
        <w:t>difference</w:t>
      </w:r>
      <w:r w:rsidR="0026730B" w:rsidRPr="00AF3B33">
        <w:t xml:space="preserve"> to their patients and communities dealing with climate-change-related health issues</w:t>
      </w:r>
      <w:r w:rsidR="00AC4063">
        <w:t xml:space="preserve"> </w:t>
      </w:r>
      <w:r w:rsidR="00AC4063" w:rsidRPr="00AC4063">
        <w:rPr>
          <w:highlight w:val="green"/>
        </w:rPr>
        <w:t>(</w:t>
      </w:r>
      <w:r w:rsidR="00AC4063">
        <w:t>see sidebar)</w:t>
      </w:r>
      <w:r w:rsidR="0026730B" w:rsidRPr="00AF3B33">
        <w:t xml:space="preserve">.  Here are </w:t>
      </w:r>
      <w:proofErr w:type="gramStart"/>
      <w:r w:rsidR="0026730B" w:rsidRPr="00AF3B33">
        <w:t>a number of</w:t>
      </w:r>
      <w:proofErr w:type="gramEnd"/>
      <w:r w:rsidR="0026730B" w:rsidRPr="00AF3B33">
        <w:t xml:space="preserve"> suggestions:</w:t>
      </w:r>
    </w:p>
    <w:p w14:paraId="32003485" w14:textId="78275B44" w:rsidR="00FA0DA8" w:rsidRPr="005C7DF7" w:rsidRDefault="00AC4063" w:rsidP="00DF5035">
      <w:pPr>
        <w:pStyle w:val="nrpsBulletnumberedSB"/>
        <w:numPr>
          <w:ilvl w:val="0"/>
          <w:numId w:val="38"/>
        </w:numPr>
      </w:pPr>
      <w:r w:rsidRPr="005C7DF7">
        <w:t>Work to improve and model sustainable practices and processes, including capturing anesthesia gases, decreasing the use of disposables, shifting to renewable energy, and sourcing food locally. Tell the community you are taking such steps, and hence hel</w:t>
      </w:r>
      <w:r w:rsidR="005C7DF7">
        <w:t xml:space="preserve">ping mitigation climate change. </w:t>
      </w:r>
      <w:r w:rsidR="005C7DF7" w:rsidRPr="005C7DF7">
        <w:t>Table 5-2</w:t>
      </w:r>
      <w:r w:rsidR="005C7DF7">
        <w:t xml:space="preserve"> provides l</w:t>
      </w:r>
      <w:r w:rsidRPr="005C7DF7">
        <w:t>inks to two programs—Healthcare Without Harm and MyGreenDoctor.org—</w:t>
      </w:r>
      <w:r w:rsidR="005C7DF7">
        <w:t>scoped to meet such goals.</w:t>
      </w:r>
    </w:p>
    <w:p w14:paraId="208142F6" w14:textId="7CAF3554" w:rsidR="00FA0DA8" w:rsidRPr="00FA0DA8" w:rsidRDefault="00AC4063" w:rsidP="00DF5035">
      <w:pPr>
        <w:pStyle w:val="nrpsBulletletterindentSB"/>
        <w:numPr>
          <w:ilvl w:val="0"/>
          <w:numId w:val="39"/>
        </w:numPr>
      </w:pPr>
      <w:r w:rsidRPr="00FA0DA8">
        <w:lastRenderedPageBreak/>
        <w:t xml:space="preserve">Be prepared for climate disasters. Collaborate with community leaders, including those in rural and ethnic communities, to develop preparedness plans for climate-related events such as heat waves, wildfires, and flooding. Those plans should include defined steps for meeting the needs of distressed communities, including not only trauma and physical ailments but also the needs of those who are traumatized and those with severe mental illness </w:t>
      </w:r>
      <w:r w:rsidRPr="005C7DF7">
        <w:rPr>
          <w:highlight w:val="green"/>
        </w:rPr>
        <w:t>(</w:t>
      </w:r>
      <w:r w:rsidRPr="005C7DF7">
        <w:t>Rao 2006).</w:t>
      </w:r>
      <w:r w:rsidRPr="00FA0DA8">
        <w:t xml:space="preserve"> The Centers for Disease </w:t>
      </w:r>
      <w:r w:rsidR="00751D30">
        <w:t>C</w:t>
      </w:r>
      <w:r w:rsidRPr="00FA0DA8">
        <w:t>ontrol</w:t>
      </w:r>
      <w:r w:rsidR="00751D30">
        <w:t xml:space="preserve"> and Prevention</w:t>
      </w:r>
      <w:r w:rsidRPr="00FA0DA8">
        <w:t xml:space="preserve"> has created a five-step planning plan (titled </w:t>
      </w:r>
      <w:r w:rsidRPr="005C7DF7">
        <w:rPr>
          <w:i/>
        </w:rPr>
        <w:t>Building Resilience Against Climate Effects</w:t>
      </w:r>
      <w:r w:rsidRPr="00FA0DA8">
        <w:t>) that health officials can follow</w:t>
      </w:r>
      <w:r w:rsidR="005C7DF7">
        <w:t xml:space="preserve"> to develop their community prepare </w:t>
      </w:r>
      <w:proofErr w:type="gramStart"/>
      <w:r w:rsidR="005C7DF7">
        <w:t>for  health</w:t>
      </w:r>
      <w:proofErr w:type="gramEnd"/>
      <w:r w:rsidR="005C7DF7">
        <w:t xml:space="preserve"> effects resulting from or exacerbated by climate change. See subsection above Community Actions</w:t>
      </w:r>
      <w:r w:rsidR="00A73564">
        <w:t xml:space="preserve"> </w:t>
      </w:r>
      <w:r w:rsidR="005C7DF7">
        <w:t>/</w:t>
      </w:r>
      <w:r w:rsidR="00A73564">
        <w:t xml:space="preserve"> </w:t>
      </w:r>
      <w:r w:rsidR="005C7DF7">
        <w:t>Planning ahead for more information.</w:t>
      </w:r>
    </w:p>
    <w:p w14:paraId="72D73187" w14:textId="47D49755" w:rsidR="008D7D60" w:rsidRPr="00FA0DA8" w:rsidRDefault="00AC4063" w:rsidP="00CC50D1">
      <w:pPr>
        <w:pStyle w:val="nrpsBulletletterindentSB"/>
      </w:pPr>
      <w:r w:rsidRPr="00FA0DA8">
        <w:t>Work with state and local</w:t>
      </w:r>
      <w:r w:rsidRPr="00A73564">
        <w:rPr>
          <w:bCs/>
        </w:rPr>
        <w:t xml:space="preserve"> public health agencies, </w:t>
      </w:r>
      <w:commentRangeStart w:id="737"/>
      <w:commentRangeStart w:id="738"/>
      <w:r w:rsidRPr="00A73564">
        <w:rPr>
          <w:bCs/>
        </w:rPr>
        <w:t xml:space="preserve">university researchers, and healthcare systems </w:t>
      </w:r>
      <w:commentRangeEnd w:id="737"/>
      <w:r w:rsidRPr="00AC4063">
        <w:rPr>
          <w:sz w:val="16"/>
          <w:szCs w:val="16"/>
        </w:rPr>
        <w:commentReference w:id="737"/>
      </w:r>
      <w:commentRangeEnd w:id="738"/>
      <w:r w:rsidR="005C7DF7">
        <w:rPr>
          <w:rStyle w:val="CommentReference"/>
          <w:rFonts w:asciiTheme="minorHAnsi" w:hAnsiTheme="minorHAnsi"/>
        </w:rPr>
        <w:commentReference w:id="738"/>
      </w:r>
      <w:r w:rsidRPr="00A73564">
        <w:rPr>
          <w:bCs/>
        </w:rPr>
        <w:t xml:space="preserve">to build missing data on </w:t>
      </w:r>
      <w:r w:rsidRPr="00AC4063">
        <w:t>mental health consequences of extreme weather events and disasters</w:t>
      </w:r>
      <w:r w:rsidR="00A73564">
        <w:t>. That data should include p</w:t>
      </w:r>
      <w:r w:rsidR="008D7D60" w:rsidRPr="00FA0DA8">
        <w:t>revalence and severity of climate-related health conditions, hospital admissions, suicide attempts, and episodes of violence.</w:t>
      </w:r>
    </w:p>
    <w:p w14:paraId="4493ECAC" w14:textId="77777777" w:rsidR="008D7D60" w:rsidRPr="00A73564" w:rsidRDefault="008D7D60" w:rsidP="00A73564">
      <w:pPr>
        <w:pStyle w:val="nrpsBulletnumberedSB"/>
      </w:pPr>
      <w:r w:rsidRPr="00A73564">
        <w:t>Indirect mental health consequences of climate change (e.g., loss of community cohesion, loss of identity, threats to a sense of continuity and sense of belonging) as a result of disruption of social, economic, and environmental determinants that promote mental health (e.g., damage to physical and social infrastructure, physical health effects, food and water shortages, conflict, and displacement from acute, subacute, and chronic climactic changes).</w:t>
      </w:r>
    </w:p>
    <w:p w14:paraId="79EB5A39" w14:textId="77777777" w:rsidR="008D7D60" w:rsidRPr="00A73564" w:rsidRDefault="008D7D60" w:rsidP="00DF5035">
      <w:pPr>
        <w:pStyle w:val="nrpsBulletletterindentSB"/>
        <w:numPr>
          <w:ilvl w:val="0"/>
          <w:numId w:val="40"/>
        </w:numPr>
        <w:rPr>
          <w:rFonts w:eastAsiaTheme="minorHAnsi"/>
        </w:rPr>
      </w:pPr>
      <w:r w:rsidRPr="00A73564">
        <w:t xml:space="preserve">Overarching psycho-social consequences of global climate change from awareness of the looming threats and current risks and impacts of climate change, including </w:t>
      </w:r>
      <w:ins w:id="739" w:author="Higgins, Susan" w:date="2020-02-11T06:01:00Z">
        <w:r w:rsidRPr="00A73564">
          <w:t>“climate anxiety”</w:t>
        </w:r>
      </w:ins>
    </w:p>
    <w:p w14:paraId="3DF67DCE" w14:textId="3C7DEF57" w:rsidR="00AC4063" w:rsidRPr="00A73564" w:rsidRDefault="008D7D60" w:rsidP="00A73564">
      <w:pPr>
        <w:pStyle w:val="nrpsBulletnumberedSB"/>
      </w:pPr>
      <w:r w:rsidRPr="00A73564">
        <w:t>Assess</w:t>
      </w:r>
      <w:del w:id="740" w:author="Higgins, Susan" w:date="2020-02-21T16:31:00Z">
        <w:r w:rsidR="00AC4063" w:rsidRPr="00A73564" w:rsidDel="007F39A5">
          <w:delText>.</w:delText>
        </w:r>
      </w:del>
      <w:r w:rsidR="00AC4063" w:rsidRPr="00A73564">
        <w:t xml:space="preserve"> </w:t>
      </w:r>
      <w:r w:rsidRPr="00A73564">
        <w:t xml:space="preserve">impacts on the public health, medical, and mental healthcare systems due to shifting priorities, budget cuts, budget diversion (e.g., to fire suppression) related to </w:t>
      </w:r>
      <w:r w:rsidR="00AC4063" w:rsidRPr="00A73564">
        <w:t>climate change.</w:t>
      </w:r>
    </w:p>
    <w:p w14:paraId="344526C5" w14:textId="77777777" w:rsidR="00AC4063" w:rsidRPr="00A73564" w:rsidRDefault="00AC4063" w:rsidP="00DF5035">
      <w:pPr>
        <w:pStyle w:val="nrpsBulletletterindentSB"/>
        <w:numPr>
          <w:ilvl w:val="0"/>
          <w:numId w:val="36"/>
        </w:numPr>
      </w:pPr>
      <w:r w:rsidRPr="00A73564">
        <w:t xml:space="preserve">Conduct climate change adaptation and resilience planning with communities and the local and statewide public health system. </w:t>
      </w:r>
    </w:p>
    <w:p w14:paraId="5BED32B9" w14:textId="77777777" w:rsidR="00AC4063" w:rsidRPr="00A73564" w:rsidRDefault="00AC4063" w:rsidP="00A73564">
      <w:pPr>
        <w:pStyle w:val="nrpsBulletletterindentSB"/>
      </w:pPr>
      <w:r w:rsidRPr="00A73564">
        <w:t>Prepare for disruptions to the mental health system (including availability of psychotropic medications) due to climate change-related weather emergencies and disasters.</w:t>
      </w:r>
    </w:p>
    <w:p w14:paraId="35BFD746" w14:textId="77777777" w:rsidR="00AC4063" w:rsidRPr="00A73564" w:rsidRDefault="00AC4063" w:rsidP="00A73564">
      <w:pPr>
        <w:pStyle w:val="nrpsBulletletterindentSB"/>
      </w:pPr>
      <w:r w:rsidRPr="00A73564">
        <w:t xml:space="preserve">Provide </w:t>
      </w:r>
      <w:commentRangeStart w:id="741"/>
      <w:commentRangeStart w:id="742"/>
      <w:r w:rsidRPr="00A73564">
        <w:t xml:space="preserve">decision makers </w:t>
      </w:r>
      <w:ins w:id="743" w:author="Higgins, Susan" w:date="2020-02-11T06:05:00Z">
        <w:r w:rsidRPr="00A73564">
          <w:t>—be they in public health, healthcare systems, emergency response, the medical insurance industry, or local or state government—</w:t>
        </w:r>
      </w:ins>
      <w:commentRangeEnd w:id="741"/>
      <w:del w:id="744" w:author="Higgins, Susan" w:date="2020-02-11T06:05:00Z">
        <w:r w:rsidRPr="00A73564" w:rsidDel="00B24568">
          <w:commentReference w:id="741"/>
        </w:r>
        <w:commentRangeEnd w:id="742"/>
        <w:r w:rsidRPr="00A73564" w:rsidDel="00B24568">
          <w:commentReference w:id="742"/>
        </w:r>
      </w:del>
      <w:r w:rsidRPr="00A73564">
        <w:t>with a better understanding of where and how to invest in medical and public health infrastructure and resources.</w:t>
      </w:r>
    </w:p>
    <w:p w14:paraId="1BB259C5" w14:textId="280A6B90" w:rsidR="00AC4063" w:rsidRPr="00A73564" w:rsidRDefault="00AC4063" w:rsidP="00435D42">
      <w:pPr>
        <w:pStyle w:val="nrpsBulletnumberedSB"/>
      </w:pPr>
      <w:r w:rsidRPr="00A73564">
        <w:t xml:space="preserve">Develop training programs for clinicians </w:t>
      </w:r>
      <w:r w:rsidR="00811993">
        <w:t xml:space="preserve">and health care professionals </w:t>
      </w:r>
      <w:r w:rsidRPr="00A73564">
        <w:t>on the health effects of climate change.</w:t>
      </w:r>
    </w:p>
    <w:p w14:paraId="242A9D08" w14:textId="23DB6B9D" w:rsidR="00AC4063" w:rsidRPr="00A73564" w:rsidRDefault="00AC4063" w:rsidP="00DF5035">
      <w:pPr>
        <w:pStyle w:val="nrpsBulletletterindentSB"/>
        <w:numPr>
          <w:ilvl w:val="0"/>
          <w:numId w:val="37"/>
        </w:numPr>
      </w:pPr>
      <w:r w:rsidRPr="00A73564">
        <w:rPr>
          <w:i/>
        </w:rPr>
        <w:t>Curriculum development—</w:t>
      </w:r>
      <w:r w:rsidRPr="00A73564">
        <w:t xml:space="preserve">Address the physical and mental health impacts of climate change in educational curricula for graduate and professional students in clinical health </w:t>
      </w:r>
      <w:r w:rsidRPr="00A73564">
        <w:lastRenderedPageBreak/>
        <w:t xml:space="preserve">training programs in Montana (e.g., medical residency, </w:t>
      </w:r>
      <w:r w:rsidR="00A73564" w:rsidRPr="00A73564">
        <w:t>clinical psychology</w:t>
      </w:r>
      <w:r w:rsidR="00A73564">
        <w:t>,</w:t>
      </w:r>
      <w:r w:rsidR="00A73564" w:rsidRPr="00A73564">
        <w:t xml:space="preserve"> counselor’s education, </w:t>
      </w:r>
      <w:r w:rsidRPr="00A73564">
        <w:t>nursing and pharmacy programs</w:t>
      </w:r>
      <w:r w:rsidR="00A73564">
        <w:t>,</w:t>
      </w:r>
      <w:r w:rsidRPr="00A73564">
        <w:t xml:space="preserve"> </w:t>
      </w:r>
      <w:r w:rsidR="00A73564">
        <w:t xml:space="preserve">and </w:t>
      </w:r>
      <w:r w:rsidRPr="00A73564">
        <w:t>graduate programs in social work).</w:t>
      </w:r>
    </w:p>
    <w:p w14:paraId="11D6F3CE" w14:textId="0618F5E7" w:rsidR="00AC4063" w:rsidRPr="00A73564" w:rsidRDefault="00AC4063" w:rsidP="00A73564">
      <w:pPr>
        <w:pStyle w:val="nrpsBulletletterindentSB"/>
      </w:pPr>
      <w:r w:rsidRPr="00A73564">
        <w:rPr>
          <w:i/>
        </w:rPr>
        <w:t>Continuing education—</w:t>
      </w:r>
      <w:r w:rsidRPr="00A73564">
        <w:t xml:space="preserve">Develop “Climate Health” certification/training programs, continuing medical education credits, continuing education workshops, </w:t>
      </w:r>
      <w:r w:rsidRPr="001C4FFC">
        <w:t>or online</w:t>
      </w:r>
      <w:r w:rsidRPr="00A73564">
        <w:t xml:space="preserve"> medical training modules for primary care, nursing, pharmacy, mental health, and public health professionals that highlight </w:t>
      </w:r>
      <w:r w:rsidR="00A73564">
        <w:t xml:space="preserve">a) </w:t>
      </w:r>
      <w:r w:rsidRPr="00A73564">
        <w:t>potential health and mental health impacts of climate change</w:t>
      </w:r>
      <w:r w:rsidR="00A73564">
        <w:t>,</w:t>
      </w:r>
      <w:r w:rsidRPr="00A73564">
        <w:t xml:space="preserve"> and </w:t>
      </w:r>
      <w:r w:rsidR="00A73564">
        <w:t xml:space="preserve">b) </w:t>
      </w:r>
      <w:r w:rsidRPr="00A73564">
        <w:t>interventions to address them. Examples of such efforts include the Climate Change and Health Certificate offered at the Yale School of Public Health, and the Climate Change and Health Training Module Series offered by the Minnesota Department of Health.</w:t>
      </w:r>
      <w:r w:rsidRPr="00A73564">
        <w:rPr>
          <w:vertAlign w:val="superscript"/>
        </w:rPr>
        <w:footnoteReference w:id="30"/>
      </w:r>
    </w:p>
    <w:p w14:paraId="74AA425E" w14:textId="3320F884" w:rsidR="00AC4063" w:rsidRPr="00A73564" w:rsidRDefault="00AC4063" w:rsidP="00A73564">
      <w:pPr>
        <w:pStyle w:val="nrpsBulletletterindentSB"/>
      </w:pPr>
      <w:r w:rsidRPr="00811993">
        <w:rPr>
          <w:i/>
        </w:rPr>
        <w:t>Psychological First Aid</w:t>
      </w:r>
      <w:r w:rsidR="00811993" w:rsidRPr="00811993">
        <w:rPr>
          <w:i/>
        </w:rPr>
        <w:t>—</w:t>
      </w:r>
      <w:r w:rsidRPr="00A73564">
        <w:t>Ensure that first responders in Montana have training to better prepare them to respond to the psychological impacts of climate-related weather events and disasters.</w:t>
      </w:r>
      <w:r w:rsidR="00811993">
        <w:t xml:space="preserve"> </w:t>
      </w:r>
      <w:r w:rsidRPr="00A73564">
        <w:t>Psychological First Aid is an evidence-informed modular approach to help children, adolescents, adults, and families in the immediate aftermath of disaster and terrorism.</w:t>
      </w:r>
      <w:r w:rsidR="00811993">
        <w:rPr>
          <w:rStyle w:val="FootnoteReference"/>
        </w:rPr>
        <w:footnoteReference w:id="31"/>
      </w:r>
    </w:p>
    <w:p w14:paraId="76FCF248" w14:textId="78C6D603" w:rsidR="00C44626" w:rsidRPr="00A73564" w:rsidRDefault="00AC4063" w:rsidP="00A73564">
      <w:pPr>
        <w:pStyle w:val="nrpsBulletnumberedSB"/>
      </w:pPr>
      <w:r w:rsidRPr="00A73564">
        <w:t>Create a network of health professionals working on climate change and health</w:t>
      </w:r>
      <w:r w:rsidR="00A73564">
        <w:t>.</w:t>
      </w:r>
      <w:r w:rsidRPr="00A73564">
        <w:t xml:space="preserve">  </w:t>
      </w:r>
    </w:p>
    <w:p w14:paraId="7F6FCE8C" w14:textId="60E7AA51" w:rsidR="00AC4063" w:rsidRPr="00A73564" w:rsidRDefault="00AC4063" w:rsidP="00DF5035">
      <w:pPr>
        <w:pStyle w:val="nrpsBulletletterindentSB"/>
        <w:numPr>
          <w:ilvl w:val="0"/>
          <w:numId w:val="35"/>
        </w:numPr>
      </w:pPr>
      <w:r w:rsidRPr="00A73564">
        <w:t>Collect contact information for medical, mental health, emergency responder, and public health professionals in Montana who are interested in working on these issues.</w:t>
      </w:r>
    </w:p>
    <w:p w14:paraId="7F53D614" w14:textId="329CF498" w:rsidR="00AC4063" w:rsidRPr="00A73564" w:rsidRDefault="00AC4063" w:rsidP="00A73564">
      <w:pPr>
        <w:pStyle w:val="nrpsBulletletterindentSB"/>
      </w:pPr>
      <w:r w:rsidRPr="00A73564">
        <w:t xml:space="preserve">Mobilize members of the medical and mental health community to become involved in climate change mitigation and adaptation efforts through Montana Health Professionals for a Healthy Climate </w:t>
      </w:r>
      <w:r w:rsidRPr="00A73564">
        <w:rPr>
          <w:highlight w:val="green"/>
        </w:rPr>
        <w:t>(</w:t>
      </w:r>
      <w:r w:rsidRPr="00A73564">
        <w:t>Table 5-</w:t>
      </w:r>
      <w:r w:rsidR="00435D42" w:rsidRPr="00A73564">
        <w:t>2</w:t>
      </w:r>
      <w:r w:rsidRPr="00A73564">
        <w:t>).</w:t>
      </w:r>
    </w:p>
    <w:p w14:paraId="6FCE6A22" w14:textId="77777777" w:rsidR="00AC4063" w:rsidRDefault="00AC4063" w:rsidP="001C03D3">
      <w:pPr>
        <w:pStyle w:val="nrpsNormal"/>
      </w:pPr>
    </w:p>
    <w:p w14:paraId="57978DC9" w14:textId="316ECD82" w:rsidR="00C37F99" w:rsidRDefault="00C37F99">
      <w:pPr>
        <w:spacing w:after="0" w:line="240" w:lineRule="auto"/>
        <w:rPr>
          <w:rFonts w:eastAsia="Times New Roman" w:cs="Times New Roman"/>
          <w:szCs w:val="20"/>
        </w:rPr>
      </w:pPr>
      <w:r>
        <w:br w:type="page"/>
      </w:r>
    </w:p>
    <w:tbl>
      <w:tblPr>
        <w:tblStyle w:val="TableGrid"/>
        <w:tblW w:w="92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4" w:type="dxa"/>
          <w:right w:w="115" w:type="dxa"/>
        </w:tblCellMar>
        <w:tblLook w:val="04A0" w:firstRow="1" w:lastRow="0" w:firstColumn="1" w:lastColumn="0" w:noHBand="0" w:noVBand="1"/>
      </w:tblPr>
      <w:tblGrid>
        <w:gridCol w:w="369"/>
        <w:gridCol w:w="8847"/>
      </w:tblGrid>
      <w:tr w:rsidR="00C37F99" w14:paraId="1B6B0480" w14:textId="77777777" w:rsidTr="002165B1">
        <w:trPr>
          <w:cantSplit/>
          <w:trHeight w:val="576"/>
          <w:jc w:val="center"/>
        </w:trPr>
        <w:tc>
          <w:tcPr>
            <w:tcW w:w="352" w:type="dxa"/>
            <w:vMerge w:val="restart"/>
            <w:shd w:val="clear" w:color="auto" w:fill="B8CCE4" w:themeFill="accent1" w:themeFillTint="66"/>
            <w:vAlign w:val="center"/>
          </w:tcPr>
          <w:p w14:paraId="0BFC4412" w14:textId="77777777" w:rsidR="00C37F99" w:rsidRDefault="00C37F99" w:rsidP="002165B1">
            <w:pPr>
              <w:keepNext/>
              <w:keepLines/>
              <w:spacing w:after="0" w:line="240" w:lineRule="auto"/>
              <w:rPr>
                <w:rFonts w:cstheme="minorHAnsi"/>
              </w:rPr>
            </w:pPr>
          </w:p>
        </w:tc>
        <w:tc>
          <w:tcPr>
            <w:tcW w:w="8432" w:type="dxa"/>
            <w:shd w:val="clear" w:color="auto" w:fill="DBE5F1" w:themeFill="accent1" w:themeFillTint="33"/>
            <w:vAlign w:val="center"/>
          </w:tcPr>
          <w:p w14:paraId="67CC15BE" w14:textId="62CEC73A" w:rsidR="00C37F99" w:rsidRPr="00084FEE" w:rsidRDefault="00C37F99" w:rsidP="006C4C2D">
            <w:pPr>
              <w:pStyle w:val="nrpsnormalsidebarSB"/>
              <w:keepNext/>
              <w:keepLines/>
              <w:spacing w:after="0" w:line="240" w:lineRule="auto"/>
              <w:jc w:val="center"/>
              <w:rPr>
                <w:i w:val="0"/>
                <w:sz w:val="22"/>
                <w:szCs w:val="22"/>
              </w:rPr>
            </w:pPr>
            <w:bookmarkStart w:id="745" w:name="_Toc34208737"/>
            <w:r w:rsidRPr="00084FEE">
              <w:rPr>
                <w:rStyle w:val="nrpsFigurecaptionChar"/>
                <w:rFonts w:ascii="Times New Roman" w:hAnsi="Times New Roman"/>
                <w:sz w:val="22"/>
                <w:szCs w:val="22"/>
              </w:rPr>
              <w:t>Sidebar:</w:t>
            </w:r>
            <w:r w:rsidRPr="00084FEE">
              <w:rPr>
                <w:rStyle w:val="nrpsFigurecaptionChar"/>
                <w:rFonts w:ascii="Times New Roman" w:hAnsi="Times New Roman"/>
                <w:i w:val="0"/>
                <w:sz w:val="22"/>
                <w:szCs w:val="22"/>
              </w:rPr>
              <w:t xml:space="preserve"> </w:t>
            </w:r>
            <w:r w:rsidR="006C4C2D">
              <w:rPr>
                <w:rStyle w:val="nrpsFigurecaptionChar"/>
                <w:rFonts w:ascii="Times New Roman" w:hAnsi="Times New Roman"/>
                <w:i w:val="0"/>
                <w:sz w:val="22"/>
                <w:szCs w:val="22"/>
              </w:rPr>
              <w:t>Greener Healthcare Ideas</w:t>
            </w:r>
            <w:bookmarkEnd w:id="745"/>
          </w:p>
        </w:tc>
      </w:tr>
      <w:tr w:rsidR="00C37F99" w14:paraId="251D3402" w14:textId="77777777" w:rsidTr="002165B1">
        <w:trPr>
          <w:cantSplit/>
          <w:trHeight w:val="432"/>
          <w:jc w:val="center"/>
        </w:trPr>
        <w:tc>
          <w:tcPr>
            <w:tcW w:w="352" w:type="dxa"/>
            <w:vMerge/>
            <w:shd w:val="clear" w:color="auto" w:fill="B8CCE4" w:themeFill="accent1" w:themeFillTint="66"/>
          </w:tcPr>
          <w:p w14:paraId="73985A3E" w14:textId="77777777" w:rsidR="00C37F99" w:rsidRDefault="00C37F99" w:rsidP="002165B1">
            <w:pPr>
              <w:keepNext/>
              <w:keepLines/>
              <w:spacing w:after="0" w:line="240" w:lineRule="auto"/>
              <w:rPr>
                <w:rFonts w:cstheme="minorHAnsi"/>
              </w:rPr>
            </w:pPr>
          </w:p>
        </w:tc>
        <w:tc>
          <w:tcPr>
            <w:tcW w:w="8432" w:type="dxa"/>
            <w:shd w:val="clear" w:color="auto" w:fill="DBE5F1" w:themeFill="accent1" w:themeFillTint="33"/>
          </w:tcPr>
          <w:p w14:paraId="36CB021F" w14:textId="39849041" w:rsidR="00C37F99" w:rsidRPr="006C4C2D" w:rsidRDefault="006C4C2D" w:rsidP="002D2063">
            <w:pPr>
              <w:pStyle w:val="nrpsnormalsidebarSB"/>
              <w:jc w:val="center"/>
              <w:rPr>
                <w:b/>
                <w:bCs/>
              </w:rPr>
            </w:pPr>
            <w:r w:rsidRPr="00977AED">
              <w:t>Julia Ryder</w:t>
            </w:r>
            <w:r w:rsidR="00102036">
              <w:t xml:space="preserve"> </w:t>
            </w:r>
            <w:r w:rsidRPr="00977AED">
              <w:t>BSN, RN, CEN</w:t>
            </w:r>
            <w:r w:rsidR="00102036">
              <w:br/>
              <w:t>(</w:t>
            </w:r>
            <w:r w:rsidRPr="00977AED">
              <w:t>Founding Board Member</w:t>
            </w:r>
            <w:r w:rsidR="00102036">
              <w:t xml:space="preserve"> </w:t>
            </w:r>
            <w:r w:rsidRPr="00977AED">
              <w:t>of Montana Health Professionals for a Health</w:t>
            </w:r>
            <w:r w:rsidR="002D2063">
              <w:t>y Climate</w:t>
            </w:r>
            <w:r>
              <w:rPr>
                <w:b/>
                <w:bCs/>
              </w:rPr>
              <w:t>*</w:t>
            </w:r>
            <w:r w:rsidR="00102036">
              <w:rPr>
                <w:b/>
                <w:bCs/>
              </w:rPr>
              <w:t>)</w:t>
            </w:r>
            <w:r>
              <w:rPr>
                <w:b/>
                <w:bCs/>
              </w:rPr>
              <w:br/>
            </w:r>
          </w:p>
        </w:tc>
      </w:tr>
      <w:tr w:rsidR="00C37F99" w14:paraId="376BCB23" w14:textId="77777777" w:rsidTr="002165B1">
        <w:trPr>
          <w:cantSplit/>
          <w:jc w:val="center"/>
        </w:trPr>
        <w:tc>
          <w:tcPr>
            <w:tcW w:w="352" w:type="dxa"/>
            <w:vMerge/>
            <w:shd w:val="clear" w:color="auto" w:fill="B8CCE4" w:themeFill="accent1" w:themeFillTint="66"/>
          </w:tcPr>
          <w:p w14:paraId="6C60F4E9" w14:textId="77777777" w:rsidR="00C37F99" w:rsidRDefault="00C37F99" w:rsidP="002165B1">
            <w:pPr>
              <w:keepNext/>
              <w:keepLines/>
              <w:spacing w:after="0" w:line="240" w:lineRule="auto"/>
              <w:rPr>
                <w:rFonts w:cstheme="minorHAnsi"/>
              </w:rPr>
            </w:pPr>
          </w:p>
        </w:tc>
        <w:tc>
          <w:tcPr>
            <w:tcW w:w="8432" w:type="dxa"/>
            <w:shd w:val="clear" w:color="auto" w:fill="DBE5F1" w:themeFill="accent1" w:themeFillTint="33"/>
            <w:vAlign w:val="center"/>
          </w:tcPr>
          <w:p w14:paraId="2E411C61" w14:textId="4E5135EC" w:rsidR="006C4C2D" w:rsidRDefault="006C4C2D" w:rsidP="006C4C2D">
            <w:pPr>
              <w:pStyle w:val="nrpsnormalsidebarSB"/>
            </w:pPr>
            <w:r>
              <w:t xml:space="preserve">According to the World Health Organization, the US healthcare system contributes 8% of our greenhouse gas emissions </w:t>
            </w:r>
            <w:r w:rsidRPr="006C4C2D">
              <w:rPr>
                <w:highlight w:val="green"/>
              </w:rPr>
              <w:t>(</w:t>
            </w:r>
            <w:commentRangeStart w:id="746"/>
            <w:r>
              <w:t>World Health Organization 2020</w:t>
            </w:r>
            <w:commentRangeEnd w:id="746"/>
            <w:r w:rsidR="00811993">
              <w:rPr>
                <w:rStyle w:val="CommentReference"/>
                <w:rFonts w:asciiTheme="minorHAnsi" w:hAnsiTheme="minorHAnsi"/>
                <w:i w:val="0"/>
              </w:rPr>
              <w:commentReference w:id="746"/>
            </w:r>
            <w:r>
              <w:t xml:space="preserve">). Climate change is a threat to human health, and hospitals especially must do all they can to </w:t>
            </w:r>
            <w:commentRangeStart w:id="747"/>
            <w:r>
              <w:t>model efficiencies</w:t>
            </w:r>
            <w:commentRangeEnd w:id="747"/>
            <w:r w:rsidR="00811993">
              <w:rPr>
                <w:rStyle w:val="CommentReference"/>
                <w:rFonts w:asciiTheme="minorHAnsi" w:hAnsiTheme="minorHAnsi"/>
                <w:i w:val="0"/>
              </w:rPr>
              <w:commentReference w:id="747"/>
            </w:r>
            <w:r>
              <w:t>.</w:t>
            </w:r>
          </w:p>
          <w:p w14:paraId="12EA7767" w14:textId="77777777" w:rsidR="006C4C2D" w:rsidRDefault="006C4C2D" w:rsidP="006C4C2D">
            <w:pPr>
              <w:pStyle w:val="nrpsnormalsidebarSB"/>
            </w:pPr>
            <w:r>
              <w:t xml:space="preserve">To reduce energy usage, a healthcare facility must first know how much natural gas and fuel it uses, energy and water it consumes, and waste it produces. Once familiar with these metrics, a facility can then set goals to reduce them. Programs such as </w:t>
            </w:r>
            <w:r w:rsidRPr="006C4C2D">
              <w:rPr>
                <w:i w:val="0"/>
                <w:iCs/>
              </w:rPr>
              <w:t>Practice Green Health</w:t>
            </w:r>
            <w:r w:rsidRPr="006C4C2D">
              <w:rPr>
                <w:i w:val="0"/>
              </w:rPr>
              <w:t xml:space="preserve"> and </w:t>
            </w:r>
            <w:r w:rsidRPr="006C4C2D">
              <w:rPr>
                <w:i w:val="0"/>
                <w:iCs/>
              </w:rPr>
              <w:t>Health Care Without Harm</w:t>
            </w:r>
            <w:r>
              <w:t xml:space="preserve"> help hospitals set goals and lead the way in sustainability. For example, healthcare facilities can:</w:t>
            </w:r>
          </w:p>
          <w:p w14:paraId="47F36CCE" w14:textId="6ED52B7A" w:rsidR="006C4C2D" w:rsidRDefault="006C4C2D" w:rsidP="00DF5035">
            <w:pPr>
              <w:pStyle w:val="nrpsnormalsidebarSB"/>
              <w:numPr>
                <w:ilvl w:val="0"/>
                <w:numId w:val="31"/>
              </w:numPr>
              <w:spacing w:after="0"/>
            </w:pPr>
            <w:r>
              <w:t>improve local air quality by creating no idling zones on their campuses</w:t>
            </w:r>
            <w:r w:rsidR="001C4FFC">
              <w:t>,</w:t>
            </w:r>
          </w:p>
          <w:p w14:paraId="60A1F220" w14:textId="13A5445E" w:rsidR="006C4C2D" w:rsidRDefault="006C4C2D" w:rsidP="00DF5035">
            <w:pPr>
              <w:pStyle w:val="nrpsnormalsidebarSB"/>
              <w:numPr>
                <w:ilvl w:val="0"/>
                <w:numId w:val="31"/>
              </w:numPr>
              <w:spacing w:after="0"/>
            </w:pPr>
            <w:r>
              <w:t>reduce toxic emissions from incinerators with clear guidelines</w:t>
            </w:r>
            <w:r w:rsidR="001C4FFC">
              <w:t xml:space="preserve"> and education for all employee</w:t>
            </w:r>
            <w:r>
              <w:t xml:space="preserve"> regarding materials that can and cannot be processed </w:t>
            </w:r>
            <w:proofErr w:type="gramStart"/>
            <w:r>
              <w:t>in  biohazard</w:t>
            </w:r>
            <w:proofErr w:type="gramEnd"/>
            <w:r>
              <w:t xml:space="preserve"> waste dispensers</w:t>
            </w:r>
          </w:p>
          <w:p w14:paraId="3FD2A6EB" w14:textId="77777777" w:rsidR="006C4C2D" w:rsidRDefault="006C4C2D" w:rsidP="00DF5035">
            <w:pPr>
              <w:pStyle w:val="nrpsnormalsidebarSB"/>
              <w:numPr>
                <w:ilvl w:val="0"/>
                <w:numId w:val="31"/>
              </w:numPr>
              <w:spacing w:after="0"/>
            </w:pPr>
            <w:r>
              <w:t xml:space="preserve">reduce laundry energy requirements by can reducing the use of hot water and electricity </w:t>
            </w:r>
          </w:p>
          <w:p w14:paraId="0F5A516D" w14:textId="77777777" w:rsidR="006C4C2D" w:rsidRDefault="006C4C2D" w:rsidP="00DF5035">
            <w:pPr>
              <w:pStyle w:val="nrpsnormalsidebarSB"/>
              <w:numPr>
                <w:ilvl w:val="0"/>
                <w:numId w:val="31"/>
              </w:numPr>
              <w:spacing w:after="0"/>
            </w:pPr>
            <w:r>
              <w:t>switch to LED light bulbs (which also saves a hospital thousands of dollars)</w:t>
            </w:r>
          </w:p>
          <w:p w14:paraId="16F28416" w14:textId="0586BDC2" w:rsidR="006C4C2D" w:rsidRDefault="001C4FFC" w:rsidP="00DF5035">
            <w:pPr>
              <w:pStyle w:val="nrpsnormalsidebarSB"/>
              <w:numPr>
                <w:ilvl w:val="0"/>
                <w:numId w:val="31"/>
              </w:numPr>
              <w:spacing w:after="0"/>
            </w:pPr>
            <w:r>
              <w:t>u</w:t>
            </w:r>
            <w:r w:rsidR="006C4C2D">
              <w:t>pdate and improve maintenance of HVAC systems the consu</w:t>
            </w:r>
            <w:r>
              <w:t>me an enormous amount of energy</w:t>
            </w:r>
            <w:r w:rsidR="006C4C2D">
              <w:t xml:space="preserve"> </w:t>
            </w:r>
          </w:p>
          <w:p w14:paraId="7C7CB91C" w14:textId="77777777" w:rsidR="006C4C2D" w:rsidRPr="006C4C2D" w:rsidRDefault="006C4C2D" w:rsidP="006C4C2D">
            <w:pPr>
              <w:pStyle w:val="nrpsnormalsidebarSB"/>
              <w:rPr>
                <w:sz w:val="4"/>
              </w:rPr>
            </w:pPr>
          </w:p>
          <w:p w14:paraId="5FFBA258" w14:textId="15812CB3" w:rsidR="006C4C2D" w:rsidRDefault="006C4C2D" w:rsidP="006C4C2D">
            <w:pPr>
              <w:pStyle w:val="nrpsnormalsidebarSB"/>
            </w:pPr>
            <w:r>
              <w:t xml:space="preserve">Proper waste distribution and management must be demonstrated on every level in hospital. The average hospital creates 29 </w:t>
            </w:r>
            <w:r w:rsidRPr="001C4FFC">
              <w:rPr>
                <w:highlight w:val="yellow"/>
              </w:rPr>
              <w:t>pounds</w:t>
            </w:r>
            <w:r>
              <w:t xml:space="preserve"> of waste per patient bed per day </w:t>
            </w:r>
            <w:r w:rsidRPr="00102036">
              <w:rPr>
                <w:highlight w:val="green"/>
              </w:rPr>
              <w:t>(</w:t>
            </w:r>
            <w:r>
              <w:t>Eckelman &amp; Sherman, 2016). Accessibility to well-placed recycling, compost</w:t>
            </w:r>
            <w:r w:rsidR="001C4FFC">
              <w:t>,</w:t>
            </w:r>
            <w:r>
              <w:t xml:space="preserve"> and trash bins are important. To assist patients and staff in using these bins correctly proper signage and instructions should be placed near every bin. Recycling, compost, and trash bins must be placed anywhere that food is offered. For each recycling and compost bin there also needs to be a trash bin. This will ensure that people properly segregate their waste.  </w:t>
            </w:r>
          </w:p>
          <w:p w14:paraId="538FF7E3" w14:textId="77777777" w:rsidR="006C4C2D" w:rsidRDefault="006C4C2D" w:rsidP="006C4C2D">
            <w:pPr>
              <w:pStyle w:val="nrpsnormalsidebarSB"/>
            </w:pPr>
            <w:r>
              <w:t xml:space="preserve">Above all, if a healthcare facility wants to reduce its carbon footprint, it must build a culture of awareness by encouraging employees to turn off lights, shut down computers, utilize natural lightening, and not open materials until needed. It can reward employees who bike, walk, or carpool to work, and </w:t>
            </w:r>
            <w:r w:rsidRPr="001C4FFC">
              <w:t>offer online meeting</w:t>
            </w:r>
            <w:r>
              <w:t xml:space="preserve"> options rather than having employees drive to work for short timeframes. </w:t>
            </w:r>
          </w:p>
          <w:p w14:paraId="41534F32" w14:textId="6C190B95" w:rsidR="00C37F99" w:rsidRDefault="006C4C2D" w:rsidP="006C4C2D">
            <w:pPr>
              <w:pStyle w:val="nrpsnormalsidebarSB"/>
            </w:pPr>
            <w:r>
              <w:t>A hospital can also help patients become healthier by offering more vegetable-based, locally</w:t>
            </w:r>
            <w:r w:rsidR="00977AED">
              <w:t xml:space="preserve"> </w:t>
            </w:r>
            <w:r>
              <w:t>sourced meals in the cafeteria, and cooking classes on how to prepare these foods at home. Last of all, hospitals can invest in growing trees and o</w:t>
            </w:r>
            <w:r w:rsidR="001C4FFC">
              <w:t xml:space="preserve">ther vegetation around campus. </w:t>
            </w:r>
            <w:r>
              <w:t>This not only improves air quality, but also provides shade and emotional support for patients and families.</w:t>
            </w:r>
          </w:p>
          <w:p w14:paraId="737CF07B" w14:textId="77777777" w:rsidR="006C4C2D" w:rsidRDefault="006C4C2D" w:rsidP="006C4C2D">
            <w:pPr>
              <w:pStyle w:val="nrpsnormalsidebarSB"/>
            </w:pPr>
            <w:r>
              <w:t>----</w:t>
            </w:r>
          </w:p>
          <w:p w14:paraId="724BBA48" w14:textId="5EB98DC6" w:rsidR="006C4C2D" w:rsidRPr="006C4C2D" w:rsidRDefault="006C4C2D" w:rsidP="006C4C2D">
            <w:pPr>
              <w:pStyle w:val="nrpsnormalsidebarSB"/>
            </w:pPr>
            <w:r w:rsidRPr="006C4C2D">
              <w:t>* More information at https://www.montanahphc.org/index.php.</w:t>
            </w:r>
          </w:p>
          <w:p w14:paraId="3E5E017C" w14:textId="409A561D" w:rsidR="006C4C2D" w:rsidRPr="006C4C2D" w:rsidRDefault="006C4C2D" w:rsidP="006C4C2D">
            <w:pPr>
              <w:pStyle w:val="nrpsnormalsidebarSB"/>
            </w:pPr>
            <w:r w:rsidRPr="006C4C2D">
              <w:rPr>
                <w:highlight w:val="green"/>
              </w:rPr>
              <w:t>E</w:t>
            </w:r>
            <w:r w:rsidRPr="006C4C2D">
              <w:rPr>
                <w:rStyle w:val="nrpsnormalsidebarSBChar"/>
                <w:i/>
                <w:sz w:val="20"/>
                <w:highlight w:val="green"/>
              </w:rPr>
              <w:t xml:space="preserve">ckelman MJ </w:t>
            </w:r>
            <w:r w:rsidRPr="00102036">
              <w:rPr>
                <w:rStyle w:val="nrpsnormalsidebarSBChar"/>
                <w:i/>
                <w:sz w:val="20"/>
              </w:rPr>
              <w:t>and Sherman J. 2016. Environmental impacts of the World Health Organization (2020). Health and Sustainable Development.</w:t>
            </w:r>
          </w:p>
        </w:tc>
      </w:tr>
    </w:tbl>
    <w:p w14:paraId="2E558FA7" w14:textId="77777777" w:rsidR="00C37F99" w:rsidRDefault="00C37F99">
      <w:pPr>
        <w:spacing w:after="0" w:line="240" w:lineRule="auto"/>
        <w:rPr>
          <w:rFonts w:eastAsia="Times New Roman" w:cs="Times New Roman"/>
          <w:szCs w:val="20"/>
        </w:rPr>
      </w:pPr>
      <w:r>
        <w:br w:type="page"/>
      </w:r>
    </w:p>
    <w:p w14:paraId="1F5D9BE8" w14:textId="6CBCE946" w:rsidR="0013006C" w:rsidRPr="0013006C" w:rsidRDefault="00F8536A" w:rsidP="0013006C">
      <w:pPr>
        <w:pStyle w:val="nrpsHeading2"/>
      </w:pPr>
      <w:bookmarkStart w:id="748" w:name="_Toc34208698"/>
      <w:r>
        <w:lastRenderedPageBreak/>
        <w:t xml:space="preserve">What Professional Health Organizations are </w:t>
      </w:r>
      <w:commentRangeStart w:id="749"/>
      <w:r>
        <w:t>Saying</w:t>
      </w:r>
      <w:commentRangeEnd w:id="749"/>
      <w:r w:rsidR="00977AED">
        <w:rPr>
          <w:rStyle w:val="CommentReference"/>
          <w:rFonts w:asciiTheme="minorHAnsi" w:hAnsiTheme="minorHAnsi" w:cs="Times New Roman"/>
          <w:b w:val="0"/>
          <w:smallCaps w:val="0"/>
        </w:rPr>
        <w:commentReference w:id="749"/>
      </w:r>
      <w:bookmarkEnd w:id="748"/>
    </w:p>
    <w:p w14:paraId="508864CE" w14:textId="6EE97E7C" w:rsidR="00CA4537" w:rsidRPr="00C56F6A" w:rsidRDefault="00AC6CFB" w:rsidP="005C062E">
      <w:pPr>
        <w:pStyle w:val="nrpsNormal"/>
      </w:pPr>
      <w:r>
        <w:t xml:space="preserve">Following are a </w:t>
      </w:r>
      <w:commentRangeStart w:id="750"/>
      <w:r>
        <w:t xml:space="preserve">collection of quotes </w:t>
      </w:r>
      <w:commentRangeEnd w:id="750"/>
      <w:r w:rsidR="005C7E94">
        <w:rPr>
          <w:rStyle w:val="CommentReference"/>
          <w:rFonts w:asciiTheme="minorHAnsi" w:hAnsiTheme="minorHAnsi"/>
        </w:rPr>
        <w:commentReference w:id="750"/>
      </w:r>
      <w:r>
        <w:t>related to c</w:t>
      </w:r>
      <w:r w:rsidR="00CA4537" w:rsidRPr="00C56F6A">
        <w:t xml:space="preserve">limate </w:t>
      </w:r>
      <w:r>
        <w:t>c</w:t>
      </w:r>
      <w:r w:rsidR="00CA4537" w:rsidRPr="00C56F6A">
        <w:t xml:space="preserve">hange and </w:t>
      </w:r>
      <w:r>
        <w:t>human h</w:t>
      </w:r>
      <w:r w:rsidR="00CA4537" w:rsidRPr="00C56F6A">
        <w:t xml:space="preserve">ealth from </w:t>
      </w:r>
      <w:r>
        <w:t>t</w:t>
      </w:r>
      <w:r w:rsidR="00CA4537" w:rsidRPr="00C56F6A">
        <w:t xml:space="preserve">rusted </w:t>
      </w:r>
      <w:r>
        <w:t>r</w:t>
      </w:r>
      <w:r w:rsidR="00CA4537" w:rsidRPr="00C56F6A">
        <w:t xml:space="preserve">esources </w:t>
      </w:r>
    </w:p>
    <w:p w14:paraId="3E87409F" w14:textId="6B9E6D6D" w:rsidR="00CA4537" w:rsidRPr="006C4C2D" w:rsidRDefault="00CA4537" w:rsidP="005C062E">
      <w:pPr>
        <w:pStyle w:val="nrpsBulletlist"/>
      </w:pPr>
      <w:r w:rsidRPr="007001F6">
        <w:rPr>
          <w:bCs/>
          <w:i/>
        </w:rPr>
        <w:t>Centers for Disease Control and Prevention</w:t>
      </w:r>
      <w:proofErr w:type="gramStart"/>
      <w:r w:rsidR="006C4C2D" w:rsidRPr="007001F6">
        <w:rPr>
          <w:bCs/>
          <w:i/>
        </w:rPr>
        <w:t>—</w:t>
      </w:r>
      <w:r w:rsidR="00722DD9" w:rsidRPr="00722DD9">
        <w:rPr>
          <w:bCs/>
        </w:rPr>
        <w:t>“</w:t>
      </w:r>
      <w:proofErr w:type="gramEnd"/>
      <w:r w:rsidRPr="002165B1">
        <w:rPr>
          <w:shd w:val="clear" w:color="auto" w:fill="FFFFFF"/>
        </w:rPr>
        <w:t xml:space="preserve">Climate change, together with other natural and human-made health stressors, influences human health and disease in numerous ways. Some existing health threats will </w:t>
      </w:r>
      <w:proofErr w:type="gramStart"/>
      <w:r w:rsidRPr="002165B1">
        <w:rPr>
          <w:shd w:val="clear" w:color="auto" w:fill="FFFFFF"/>
        </w:rPr>
        <w:t>intensify</w:t>
      </w:r>
      <w:proofErr w:type="gramEnd"/>
      <w:r w:rsidRPr="002165B1">
        <w:rPr>
          <w:shd w:val="clear" w:color="auto" w:fill="FFFFFF"/>
        </w:rPr>
        <w:t xml:space="preserve"> and new health threats will emerge. Not everyone is equally at risk. Important considerations include age, economic resources, and location.”</w:t>
      </w:r>
      <w:r w:rsidR="00722DD9" w:rsidRPr="00722DD9">
        <w:rPr>
          <w:rStyle w:val="FootnoteReference"/>
          <w:bCs/>
        </w:rPr>
        <w:footnoteReference w:id="32"/>
      </w:r>
    </w:p>
    <w:p w14:paraId="6CE8818B" w14:textId="573EB1BA" w:rsidR="00CA4537" w:rsidRPr="0091541C" w:rsidRDefault="00CA4537" w:rsidP="00722DD9">
      <w:pPr>
        <w:pStyle w:val="nrpsBulletlist"/>
      </w:pPr>
      <w:r w:rsidRPr="007001F6">
        <w:rPr>
          <w:bCs/>
          <w:i/>
        </w:rPr>
        <w:t xml:space="preserve">World Health </w:t>
      </w:r>
      <w:proofErr w:type="gramStart"/>
      <w:r w:rsidRPr="007001F6">
        <w:rPr>
          <w:bCs/>
          <w:i/>
        </w:rPr>
        <w:t>Organization</w:t>
      </w:r>
      <w:r w:rsidR="006C4C2D" w:rsidRPr="007001F6">
        <w:rPr>
          <w:bCs/>
          <w:i/>
        </w:rPr>
        <w:t>.—</w:t>
      </w:r>
      <w:proofErr w:type="gramEnd"/>
      <w:r w:rsidRPr="0091541C">
        <w:t>“Climate change is impacting human lives and health in a variety of ways. It threatens the essential ingredients of good health</w:t>
      </w:r>
      <w:r w:rsidR="005C7E94">
        <w:t>—</w:t>
      </w:r>
      <w:r w:rsidRPr="0091541C">
        <w:t>clean air, safe drinking water, nutritious food supply, and safe shelter</w:t>
      </w:r>
      <w:r w:rsidR="005C7E94">
        <w:t>—</w:t>
      </w:r>
      <w:r w:rsidRPr="0091541C">
        <w:t>and has the potential to undermine decades of progress in global health.”</w:t>
      </w:r>
      <w:r w:rsidR="005C062E">
        <w:t xml:space="preserve">  </w:t>
      </w:r>
      <w:commentRangeStart w:id="751"/>
      <w:r w:rsidR="005C062E">
        <w:t xml:space="preserve">… </w:t>
      </w:r>
      <w:commentRangeEnd w:id="751"/>
      <w:r w:rsidR="005C7E94">
        <w:rPr>
          <w:rStyle w:val="CommentReference"/>
          <w:rFonts w:asciiTheme="minorHAnsi" w:hAnsiTheme="minorHAnsi"/>
        </w:rPr>
        <w:commentReference w:id="751"/>
      </w:r>
      <w:r w:rsidR="005C062E">
        <w:t xml:space="preserve"> </w:t>
      </w:r>
      <w:r w:rsidRPr="0091541C">
        <w:t xml:space="preserve">“Between 2030 and 2050, climate change is expected to cause approximately </w:t>
      </w:r>
      <w:commentRangeStart w:id="752"/>
      <w:r w:rsidRPr="0091541C">
        <w:t xml:space="preserve">250 000 </w:t>
      </w:r>
      <w:commentRangeEnd w:id="752"/>
      <w:r w:rsidR="005C7E94">
        <w:rPr>
          <w:rStyle w:val="CommentReference"/>
          <w:rFonts w:asciiTheme="minorHAnsi" w:hAnsiTheme="minorHAnsi"/>
        </w:rPr>
        <w:commentReference w:id="752"/>
      </w:r>
      <w:r w:rsidRPr="0091541C">
        <w:t xml:space="preserve">additional deaths per year, from malnutrition, malaria, </w:t>
      </w:r>
      <w:r w:rsidR="005C7E94" w:rsidRPr="0091541C">
        <w:t>diarrhea</w:t>
      </w:r>
      <w:r w:rsidRPr="0091541C">
        <w:t xml:space="preserve"> and heat stress alone. The direct damage costs to health is estimated to be between USD 2-4 billion per year by 2030.”</w:t>
      </w:r>
      <w:r w:rsidR="00722DD9">
        <w:rPr>
          <w:rStyle w:val="FootnoteReference"/>
        </w:rPr>
        <w:footnoteReference w:id="33"/>
      </w:r>
    </w:p>
    <w:p w14:paraId="7C55CBD2" w14:textId="37D8DF11" w:rsidR="00CA4537" w:rsidRPr="002165B1" w:rsidRDefault="00CA4537" w:rsidP="005C062E">
      <w:pPr>
        <w:pStyle w:val="nrpsBulletlist"/>
      </w:pPr>
      <w:r w:rsidRPr="007001F6">
        <w:rPr>
          <w:bCs/>
          <w:i/>
        </w:rPr>
        <w:t>United Nations Climate</w:t>
      </w:r>
      <w:r w:rsidRPr="007001F6">
        <w:rPr>
          <w:i/>
        </w:rPr>
        <w:t xml:space="preserve"> </w:t>
      </w:r>
      <w:proofErr w:type="gramStart"/>
      <w:r w:rsidRPr="007001F6">
        <w:rPr>
          <w:bCs/>
          <w:i/>
        </w:rPr>
        <w:t>Change</w:t>
      </w:r>
      <w:r w:rsidR="006C4C2D" w:rsidRPr="007001F6">
        <w:rPr>
          <w:bCs/>
          <w:i/>
        </w:rPr>
        <w:t>.—</w:t>
      </w:r>
      <w:proofErr w:type="gramEnd"/>
      <w:r w:rsidRPr="0091541C">
        <w:t>“Climate change is expected to exacerbate health problems that already pose a major burden to vulnerable populations.”</w:t>
      </w:r>
      <w:r w:rsidR="00722DD9">
        <w:rPr>
          <w:rStyle w:val="FootnoteReference"/>
        </w:rPr>
        <w:footnoteReference w:id="34"/>
      </w:r>
      <w:r w:rsidR="002165B1">
        <w:t xml:space="preserve"> </w:t>
      </w:r>
    </w:p>
    <w:p w14:paraId="4393FC51" w14:textId="6A7A50F0" w:rsidR="00CA4537" w:rsidRPr="002165B1" w:rsidRDefault="002165B1" w:rsidP="005C062E">
      <w:pPr>
        <w:pStyle w:val="nrpsBulletlist"/>
      </w:pPr>
      <w:r w:rsidRPr="007001F6">
        <w:rPr>
          <w:bCs/>
          <w:i/>
        </w:rPr>
        <w:t xml:space="preserve">Environmental Protection </w:t>
      </w:r>
      <w:proofErr w:type="gramStart"/>
      <w:r w:rsidRPr="007001F6">
        <w:rPr>
          <w:bCs/>
          <w:i/>
        </w:rPr>
        <w:t>Agency.—</w:t>
      </w:r>
      <w:proofErr w:type="gramEnd"/>
      <w:r w:rsidR="00CA4537" w:rsidRPr="0091541C">
        <w:t>“Every American is vulnerable to climate change impacts on their health at some point in their lives.”</w:t>
      </w:r>
      <w:r w:rsidR="00722DD9">
        <w:rPr>
          <w:rStyle w:val="FootnoteReference"/>
        </w:rPr>
        <w:footnoteReference w:id="35"/>
      </w:r>
      <w:r>
        <w:t xml:space="preserve"> </w:t>
      </w:r>
    </w:p>
    <w:p w14:paraId="6BF8522F" w14:textId="31675164" w:rsidR="00CA4537" w:rsidRPr="0091541C" w:rsidRDefault="002165B1" w:rsidP="005C7E94">
      <w:pPr>
        <w:pStyle w:val="nrpsBulletlist"/>
      </w:pPr>
      <w:r w:rsidRPr="007001F6">
        <w:rPr>
          <w:i/>
        </w:rPr>
        <w:t>National</w:t>
      </w:r>
      <w:r w:rsidRPr="007001F6">
        <w:rPr>
          <w:bCs/>
          <w:i/>
        </w:rPr>
        <w:t xml:space="preserve"> Institute of </w:t>
      </w:r>
      <w:proofErr w:type="gramStart"/>
      <w:r w:rsidRPr="007001F6">
        <w:rPr>
          <w:bCs/>
          <w:i/>
        </w:rPr>
        <w:t>Health.—</w:t>
      </w:r>
      <w:proofErr w:type="gramEnd"/>
      <w:r w:rsidR="00CA4537" w:rsidRPr="0091541C">
        <w:t>“Changes in the greenhouse gas concentrations and other drivers alter the global climate and bring about myriad human health consequences.”</w:t>
      </w:r>
      <w:r w:rsidR="00722DD9">
        <w:t xml:space="preserve"> … </w:t>
      </w:r>
      <w:r w:rsidR="00CA4537" w:rsidRPr="0091541C">
        <w:t>“Certain adverse health effects can be minimized or avoided with sound mitigation and adaptation strategies. Strategies for mitigating and adapting to climate change can prevent illness and death in people now, while also protecting the environment and health of future generations.”</w:t>
      </w:r>
      <w:r w:rsidR="00722DD9">
        <w:rPr>
          <w:rStyle w:val="FootnoteReference"/>
        </w:rPr>
        <w:footnoteReference w:id="36"/>
      </w:r>
    </w:p>
    <w:p w14:paraId="40955A7C" w14:textId="7F3123B1" w:rsidR="00CA4537" w:rsidRPr="0091541C" w:rsidRDefault="00CA4537" w:rsidP="005C062E">
      <w:pPr>
        <w:pStyle w:val="nrpsBulletlist"/>
      </w:pPr>
      <w:r w:rsidRPr="007001F6">
        <w:rPr>
          <w:bCs/>
          <w:i/>
        </w:rPr>
        <w:t xml:space="preserve">National Indian Health </w:t>
      </w:r>
      <w:proofErr w:type="gramStart"/>
      <w:r w:rsidRPr="007001F6">
        <w:rPr>
          <w:bCs/>
          <w:i/>
        </w:rPr>
        <w:t>Board</w:t>
      </w:r>
      <w:r w:rsidR="002165B1" w:rsidRPr="007001F6">
        <w:rPr>
          <w:bCs/>
          <w:i/>
        </w:rPr>
        <w:t>.—</w:t>
      </w:r>
      <w:proofErr w:type="gramEnd"/>
      <w:r w:rsidRPr="0091541C">
        <w:t>“Tribal communities can be particularly vulnerable to the health effects associated with climate change for a variety of reasons. There are already existing and pronounced health disparities in Native communities that can lead to the health impacts from environmental damage being much more severe.”</w:t>
      </w:r>
      <w:r w:rsidR="00722DD9">
        <w:rPr>
          <w:rStyle w:val="FootnoteReference"/>
        </w:rPr>
        <w:footnoteReference w:id="37"/>
      </w:r>
      <w:r w:rsidR="002165B1">
        <w:t xml:space="preserve"> </w:t>
      </w:r>
    </w:p>
    <w:p w14:paraId="13D3EF15" w14:textId="4035AFE3" w:rsidR="00CA4537" w:rsidRPr="002165B1" w:rsidRDefault="00CA4537" w:rsidP="005C062E">
      <w:pPr>
        <w:pStyle w:val="nrpsBulletlist"/>
      </w:pPr>
      <w:r w:rsidRPr="007001F6">
        <w:rPr>
          <w:bCs/>
          <w:i/>
        </w:rPr>
        <w:lastRenderedPageBreak/>
        <w:t>Department of Health and Human Services</w:t>
      </w:r>
      <w:proofErr w:type="gramStart"/>
      <w:r w:rsidR="002165B1" w:rsidRPr="007001F6">
        <w:rPr>
          <w:bCs/>
          <w:i/>
        </w:rPr>
        <w:t>—</w:t>
      </w:r>
      <w:r w:rsidRPr="0091541C">
        <w:t>“</w:t>
      </w:r>
      <w:proofErr w:type="gramEnd"/>
      <w:r w:rsidRPr="0091541C">
        <w:t>The U.S. Department of Health and Human Services (HHS) considers climate change to be one of the top public health challenges of our time.”</w:t>
      </w:r>
      <w:r w:rsidR="00AC6CFB">
        <w:rPr>
          <w:rStyle w:val="FootnoteReference"/>
        </w:rPr>
        <w:footnoteReference w:id="38"/>
      </w:r>
      <w:r w:rsidR="00AC6CFB" w:rsidRPr="002165B1">
        <w:t xml:space="preserve"> </w:t>
      </w:r>
    </w:p>
    <w:p w14:paraId="03C175A7" w14:textId="379CBB80" w:rsidR="00CA4537" w:rsidRPr="0091541C" w:rsidRDefault="00CA4537" w:rsidP="005C7E94">
      <w:pPr>
        <w:pStyle w:val="nrpsBulletlist"/>
      </w:pPr>
      <w:r w:rsidRPr="007001F6">
        <w:rPr>
          <w:bCs/>
          <w:i/>
        </w:rPr>
        <w:t>Ame</w:t>
      </w:r>
      <w:r w:rsidR="002165B1" w:rsidRPr="007001F6">
        <w:rPr>
          <w:bCs/>
          <w:i/>
        </w:rPr>
        <w:t>rican Public Health Association</w:t>
      </w:r>
      <w:proofErr w:type="gramStart"/>
      <w:r w:rsidR="002165B1" w:rsidRPr="007001F6">
        <w:rPr>
          <w:bCs/>
          <w:i/>
        </w:rPr>
        <w:t>—</w:t>
      </w:r>
      <w:r w:rsidRPr="007001F6">
        <w:t>“</w:t>
      </w:r>
      <w:proofErr w:type="gramEnd"/>
      <w:r w:rsidRPr="0091541C">
        <w:t>We need national attention focused on the environmental injustices and lack of health equity that affect American Indian/Alaska Native communities.”</w:t>
      </w:r>
      <w:r w:rsidR="00722DD9">
        <w:t xml:space="preserve"> … </w:t>
      </w:r>
      <w:r w:rsidRPr="0091541C">
        <w:t>“Working in partnership with Native communities, including the 567 federally recognized tribes in the U.S., is essential to moving forward.”</w:t>
      </w:r>
      <w:r w:rsidR="00AC6CFB">
        <w:rPr>
          <w:rStyle w:val="FootnoteReference"/>
        </w:rPr>
        <w:footnoteReference w:id="39"/>
      </w:r>
      <w:r w:rsidR="002165B1">
        <w:t xml:space="preserve"> </w:t>
      </w:r>
    </w:p>
    <w:p w14:paraId="6CA2025D" w14:textId="783F83F4" w:rsidR="00CA4537" w:rsidRPr="0091541C" w:rsidRDefault="00CA4537" w:rsidP="005C062E">
      <w:pPr>
        <w:pStyle w:val="nrpsBulletlist"/>
      </w:pPr>
      <w:r w:rsidRPr="007001F6">
        <w:rPr>
          <w:bCs/>
          <w:i/>
        </w:rPr>
        <w:t>National Institute of Environmental Health Sciences</w:t>
      </w:r>
      <w:proofErr w:type="gramStart"/>
      <w:r w:rsidR="002165B1" w:rsidRPr="007001F6">
        <w:rPr>
          <w:bCs/>
          <w:i/>
        </w:rPr>
        <w:t>—</w:t>
      </w:r>
      <w:r w:rsidRPr="007001F6">
        <w:t>“</w:t>
      </w:r>
      <w:proofErr w:type="gramEnd"/>
      <w:r w:rsidRPr="0091541C">
        <w:t>While climate change is a global process, it has very local impacts that can profoundly affect communities. It can affect people's health and well-being in many ways, some of which are already occurring.”</w:t>
      </w:r>
      <w:r w:rsidR="00AC6CFB">
        <w:rPr>
          <w:rStyle w:val="FootnoteReference"/>
        </w:rPr>
        <w:footnoteReference w:id="40"/>
      </w:r>
      <w:r w:rsidR="002165B1">
        <w:t xml:space="preserve"> </w:t>
      </w:r>
    </w:p>
    <w:p w14:paraId="4B9E2BBC" w14:textId="4CC887BB" w:rsidR="00CA4537" w:rsidRPr="006B756C" w:rsidRDefault="00CA4537" w:rsidP="005C062E">
      <w:pPr>
        <w:pStyle w:val="nrpsBulletlist"/>
      </w:pPr>
      <w:r w:rsidRPr="007001F6">
        <w:rPr>
          <w:bCs/>
          <w:i/>
        </w:rPr>
        <w:t>Medical Society Consortium on Climate and Health’s Climate, Health and Equity Policy Action Agenda</w:t>
      </w:r>
      <w:proofErr w:type="gramStart"/>
      <w:r w:rsidR="002165B1" w:rsidRPr="007001F6">
        <w:rPr>
          <w:bCs/>
          <w:i/>
        </w:rPr>
        <w:t>—</w:t>
      </w:r>
      <w:r w:rsidRPr="007001F6">
        <w:rPr>
          <w:i/>
        </w:rPr>
        <w:t>“</w:t>
      </w:r>
      <w:proofErr w:type="gramEnd"/>
      <w:r w:rsidRPr="0091541C">
        <w:t>Climate change is a public health emergency. We call on our nation’s leaders to act now by mobilizing climate actions for our health, and health actions for our climate. With the right policies and investments today, we have the opportunity to realize our vision of healthy people in healthy places on a healthy planet.”</w:t>
      </w:r>
      <w:r w:rsidR="00AC6CFB">
        <w:rPr>
          <w:rStyle w:val="FootnoteReference"/>
        </w:rPr>
        <w:footnoteReference w:id="41"/>
      </w:r>
      <w:r w:rsidR="002E2260">
        <w:t xml:space="preserve"> </w:t>
      </w:r>
      <w:r w:rsidRPr="000F7651">
        <w:t>(</w:t>
      </w:r>
      <w:r>
        <w:t xml:space="preserve">Note: This was </w:t>
      </w:r>
      <w:r w:rsidRPr="006B756C">
        <w:t xml:space="preserve">signed by over 100 health organizations, including the American Medical Association, </w:t>
      </w:r>
      <w:r>
        <w:t xml:space="preserve">National Medical Association, and the American Public Health Association) </w:t>
      </w:r>
      <w:r w:rsidR="002165B1">
        <w:t xml:space="preserve"> </w:t>
      </w:r>
    </w:p>
    <w:p w14:paraId="0E00AD15" w14:textId="77777777" w:rsidR="00CA4537" w:rsidRDefault="00CA4537" w:rsidP="00CA4537">
      <w:pPr>
        <w:pStyle w:val="ListParagraph"/>
      </w:pPr>
    </w:p>
    <w:p w14:paraId="28334CFB" w14:textId="77777777" w:rsidR="005C062E" w:rsidRDefault="005C062E" w:rsidP="00CA4537">
      <w:pPr>
        <w:pStyle w:val="ListParagraph"/>
      </w:pPr>
    </w:p>
    <w:p w14:paraId="1D83BDF3" w14:textId="77777777" w:rsidR="005C062E" w:rsidRDefault="005C062E" w:rsidP="00CA4537">
      <w:pPr>
        <w:pStyle w:val="ListParagraph"/>
      </w:pPr>
    </w:p>
    <w:p w14:paraId="621ACFD1" w14:textId="77777777" w:rsidR="005C062E" w:rsidRDefault="005C062E" w:rsidP="00CA4537">
      <w:pPr>
        <w:pStyle w:val="ListParagraph"/>
      </w:pPr>
    </w:p>
    <w:p w14:paraId="39A37C23" w14:textId="77777777" w:rsidR="005C062E" w:rsidRDefault="005C062E" w:rsidP="00CA4537">
      <w:pPr>
        <w:pStyle w:val="ListParagraph"/>
      </w:pPr>
    </w:p>
    <w:tbl>
      <w:tblPr>
        <w:tblStyle w:val="TableGrid"/>
        <w:tblW w:w="92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4" w:type="dxa"/>
          <w:right w:w="115" w:type="dxa"/>
        </w:tblCellMar>
        <w:tblLook w:val="04A0" w:firstRow="1" w:lastRow="0" w:firstColumn="1" w:lastColumn="0" w:noHBand="0" w:noVBand="1"/>
      </w:tblPr>
      <w:tblGrid>
        <w:gridCol w:w="369"/>
        <w:gridCol w:w="8847"/>
      </w:tblGrid>
      <w:tr w:rsidR="002165B1" w14:paraId="5B33AFE2" w14:textId="77777777" w:rsidTr="002165B1">
        <w:trPr>
          <w:cantSplit/>
          <w:trHeight w:val="576"/>
          <w:jc w:val="center"/>
        </w:trPr>
        <w:tc>
          <w:tcPr>
            <w:tcW w:w="352" w:type="dxa"/>
            <w:vMerge w:val="restart"/>
            <w:shd w:val="clear" w:color="auto" w:fill="B8CCE4" w:themeFill="accent1" w:themeFillTint="66"/>
            <w:vAlign w:val="center"/>
          </w:tcPr>
          <w:p w14:paraId="4F29F00F" w14:textId="77777777" w:rsidR="002165B1" w:rsidRDefault="002165B1" w:rsidP="002165B1">
            <w:pPr>
              <w:keepNext/>
              <w:keepLines/>
              <w:spacing w:after="0" w:line="240" w:lineRule="auto"/>
              <w:rPr>
                <w:rFonts w:cstheme="minorHAnsi"/>
              </w:rPr>
            </w:pPr>
          </w:p>
        </w:tc>
        <w:tc>
          <w:tcPr>
            <w:tcW w:w="8432" w:type="dxa"/>
            <w:shd w:val="clear" w:color="auto" w:fill="DBE5F1" w:themeFill="accent1" w:themeFillTint="33"/>
            <w:vAlign w:val="center"/>
          </w:tcPr>
          <w:p w14:paraId="16EB47F1" w14:textId="43948178" w:rsidR="002165B1" w:rsidRPr="002165B1" w:rsidRDefault="002165B1" w:rsidP="002165B1">
            <w:pPr>
              <w:pStyle w:val="nrpsnormalsidebarSB"/>
              <w:keepNext/>
              <w:keepLines/>
              <w:spacing w:after="0" w:line="240" w:lineRule="auto"/>
              <w:jc w:val="center"/>
              <w:rPr>
                <w:i w:val="0"/>
                <w:sz w:val="22"/>
                <w:szCs w:val="22"/>
              </w:rPr>
            </w:pPr>
            <w:bookmarkStart w:id="753" w:name="_Toc34208738"/>
            <w:r w:rsidRPr="00A71533">
              <w:rPr>
                <w:rStyle w:val="nrpsFigurecaptionChar"/>
                <w:rFonts w:ascii="Times New Roman" w:hAnsi="Times New Roman"/>
                <w:sz w:val="22"/>
                <w:szCs w:val="22"/>
                <w:highlight w:val="yellow"/>
              </w:rPr>
              <w:t>Sidebar:</w:t>
            </w:r>
            <w:r w:rsidRPr="00A71533">
              <w:rPr>
                <w:rStyle w:val="nrpsFigurecaptionChar"/>
                <w:rFonts w:ascii="Times New Roman" w:hAnsi="Times New Roman"/>
                <w:i w:val="0"/>
                <w:sz w:val="22"/>
                <w:szCs w:val="22"/>
                <w:highlight w:val="yellow"/>
              </w:rPr>
              <w:t xml:space="preserve"> </w:t>
            </w:r>
            <w:r w:rsidRPr="00EA1AE3">
              <w:rPr>
                <w:rStyle w:val="nrpsFigurecaptionChar"/>
                <w:rFonts w:ascii="Times New Roman" w:hAnsi="Times New Roman"/>
                <w:i w:val="0"/>
                <w:sz w:val="22"/>
                <w:szCs w:val="22"/>
              </w:rPr>
              <w:t>Millenial and Gen Z Climate Change Actions</w:t>
            </w:r>
            <w:bookmarkEnd w:id="753"/>
            <w:commentRangeStart w:id="754"/>
            <w:commentRangeEnd w:id="754"/>
            <w:r w:rsidRPr="00EA1AE3">
              <w:rPr>
                <w:rStyle w:val="CommentReference"/>
                <w:i w:val="0"/>
                <w:sz w:val="22"/>
                <w:szCs w:val="22"/>
              </w:rPr>
              <w:commentReference w:id="754"/>
            </w:r>
          </w:p>
        </w:tc>
      </w:tr>
      <w:tr w:rsidR="002165B1" w14:paraId="621C7232" w14:textId="77777777" w:rsidTr="002165B1">
        <w:trPr>
          <w:cantSplit/>
          <w:trHeight w:val="432"/>
          <w:jc w:val="center"/>
        </w:trPr>
        <w:tc>
          <w:tcPr>
            <w:tcW w:w="352" w:type="dxa"/>
            <w:vMerge/>
            <w:shd w:val="clear" w:color="auto" w:fill="B8CCE4" w:themeFill="accent1" w:themeFillTint="66"/>
          </w:tcPr>
          <w:p w14:paraId="68EF47F1" w14:textId="77777777" w:rsidR="002165B1" w:rsidRDefault="002165B1" w:rsidP="002165B1">
            <w:pPr>
              <w:keepNext/>
              <w:keepLines/>
              <w:spacing w:after="0" w:line="240" w:lineRule="auto"/>
              <w:rPr>
                <w:rFonts w:cstheme="minorHAnsi"/>
              </w:rPr>
            </w:pPr>
          </w:p>
        </w:tc>
        <w:tc>
          <w:tcPr>
            <w:tcW w:w="8432" w:type="dxa"/>
            <w:shd w:val="clear" w:color="auto" w:fill="DBE5F1" w:themeFill="accent1" w:themeFillTint="33"/>
          </w:tcPr>
          <w:p w14:paraId="47D8C578" w14:textId="1B458E9C" w:rsidR="002165B1" w:rsidRPr="002165B1" w:rsidRDefault="002165B1" w:rsidP="002165B1">
            <w:pPr>
              <w:pStyle w:val="Heading2"/>
              <w:spacing w:after="0"/>
              <w:jc w:val="center"/>
              <w:rPr>
                <w:rFonts w:ascii="Times New Roman" w:hAnsi="Times New Roman" w:cs="Times New Roman"/>
                <w:b w:val="0"/>
                <w:bCs w:val="0"/>
                <w:sz w:val="20"/>
                <w:szCs w:val="20"/>
              </w:rPr>
            </w:pPr>
            <w:bookmarkStart w:id="755" w:name="_Toc34208699"/>
            <w:r w:rsidRPr="002E2260">
              <w:rPr>
                <w:rFonts w:ascii="Times New Roman" w:hAnsi="Times New Roman" w:cs="Times New Roman"/>
                <w:b w:val="0"/>
                <w:strike/>
                <w:sz w:val="20"/>
              </w:rPr>
              <w:t>Sarah Blessing</w:t>
            </w:r>
            <w:r w:rsidRPr="002165B1">
              <w:rPr>
                <w:rFonts w:ascii="Times New Roman" w:hAnsi="Times New Roman" w:cs="Times New Roman"/>
                <w:b w:val="0"/>
                <w:sz w:val="20"/>
              </w:rPr>
              <w:t xml:space="preserve"> and Paul LaChapelle</w:t>
            </w:r>
            <w:r w:rsidR="002E2260">
              <w:rPr>
                <w:rFonts w:ascii="Times New Roman" w:hAnsi="Times New Roman" w:cs="Times New Roman"/>
                <w:b w:val="0"/>
                <w:sz w:val="20"/>
              </w:rPr>
              <w:t xml:space="preserve"> possibly Kristin Blackler</w:t>
            </w:r>
            <w:bookmarkEnd w:id="755"/>
            <w:r w:rsidRPr="002165B1">
              <w:rPr>
                <w:rFonts w:ascii="Times New Roman" w:hAnsi="Times New Roman" w:cs="Times New Roman"/>
                <w:b w:val="0"/>
                <w:bCs w:val="0"/>
                <w:sz w:val="20"/>
                <w:szCs w:val="20"/>
              </w:rPr>
              <w:br/>
            </w:r>
          </w:p>
        </w:tc>
      </w:tr>
      <w:tr w:rsidR="002165B1" w14:paraId="664FE618" w14:textId="77777777" w:rsidTr="002165B1">
        <w:trPr>
          <w:cantSplit/>
          <w:jc w:val="center"/>
        </w:trPr>
        <w:tc>
          <w:tcPr>
            <w:tcW w:w="352" w:type="dxa"/>
            <w:vMerge/>
            <w:shd w:val="clear" w:color="auto" w:fill="B8CCE4" w:themeFill="accent1" w:themeFillTint="66"/>
          </w:tcPr>
          <w:p w14:paraId="7855CDB0" w14:textId="77777777" w:rsidR="002165B1" w:rsidRDefault="002165B1" w:rsidP="002165B1">
            <w:pPr>
              <w:keepNext/>
              <w:keepLines/>
              <w:spacing w:after="0" w:line="240" w:lineRule="auto"/>
              <w:rPr>
                <w:rFonts w:cstheme="minorHAnsi"/>
              </w:rPr>
            </w:pPr>
          </w:p>
        </w:tc>
        <w:tc>
          <w:tcPr>
            <w:tcW w:w="8432" w:type="dxa"/>
            <w:shd w:val="clear" w:color="auto" w:fill="DBE5F1" w:themeFill="accent1" w:themeFillTint="33"/>
            <w:vAlign w:val="center"/>
          </w:tcPr>
          <w:p w14:paraId="0EC0DDDD" w14:textId="499D93B5" w:rsidR="002165B1" w:rsidRPr="006C4C2D" w:rsidRDefault="002165B1" w:rsidP="002165B1">
            <w:pPr>
              <w:pStyle w:val="nrpsnormalsidebarSB"/>
            </w:pPr>
            <w:r>
              <w:t xml:space="preserve">Xyz xyz…  </w:t>
            </w:r>
          </w:p>
          <w:p w14:paraId="0C885C77" w14:textId="336C2CAE" w:rsidR="002165B1" w:rsidRPr="006C4C2D" w:rsidRDefault="002165B1" w:rsidP="002165B1">
            <w:pPr>
              <w:pStyle w:val="nrpsnormalsidebarSB"/>
            </w:pPr>
          </w:p>
        </w:tc>
      </w:tr>
    </w:tbl>
    <w:p w14:paraId="35D62909" w14:textId="77777777" w:rsidR="00CA4537" w:rsidRDefault="00CA4537" w:rsidP="00CA4537"/>
    <w:p w14:paraId="0F04C888" w14:textId="7543ECE5" w:rsidR="0037089B" w:rsidRDefault="0037089B">
      <w:pPr>
        <w:spacing w:after="0" w:line="240" w:lineRule="auto"/>
      </w:pPr>
    </w:p>
    <w:p w14:paraId="49E40287" w14:textId="77777777" w:rsidR="00AC6CFB" w:rsidRDefault="00AC6CFB">
      <w:pPr>
        <w:spacing w:after="0" w:line="240" w:lineRule="auto"/>
      </w:pPr>
    </w:p>
    <w:p w14:paraId="5D5DF406" w14:textId="0DF45AAA" w:rsidR="004B1680" w:rsidRPr="0037089B" w:rsidRDefault="004B1680">
      <w:pPr>
        <w:spacing w:after="0" w:line="240" w:lineRule="auto"/>
        <w:rPr>
          <w:rFonts w:eastAsia="Times New Roman" w:cs="Times New Roman"/>
          <w:szCs w:val="20"/>
        </w:rPr>
      </w:pPr>
    </w:p>
    <w:p w14:paraId="70BF508C" w14:textId="560372F5" w:rsidR="00C41827" w:rsidRPr="005973E9" w:rsidRDefault="006D399A" w:rsidP="006D399A">
      <w:pPr>
        <w:pStyle w:val="nrpsHeading2"/>
      </w:pPr>
      <w:bookmarkStart w:id="756" w:name="_Toc34208700"/>
      <w:commentRangeStart w:id="757"/>
      <w:r w:rsidRPr="00806FC3">
        <w:lastRenderedPageBreak/>
        <w:t>Lit</w:t>
      </w:r>
      <w:commentRangeEnd w:id="757"/>
      <w:r w:rsidR="00CC50D1">
        <w:rPr>
          <w:rStyle w:val="CommentReference"/>
          <w:rFonts w:asciiTheme="minorHAnsi" w:hAnsiTheme="minorHAnsi" w:cs="Times New Roman"/>
          <w:b w:val="0"/>
          <w:smallCaps w:val="0"/>
        </w:rPr>
        <w:commentReference w:id="757"/>
      </w:r>
      <w:r w:rsidRPr="00806FC3">
        <w:t xml:space="preserve">erature </w:t>
      </w:r>
      <w:commentRangeStart w:id="758"/>
      <w:r w:rsidRPr="00806FC3">
        <w:t>Cited</w:t>
      </w:r>
      <w:commentRangeEnd w:id="758"/>
      <w:r w:rsidR="00CC50D1">
        <w:rPr>
          <w:rStyle w:val="CommentReference"/>
          <w:rFonts w:asciiTheme="minorHAnsi" w:hAnsiTheme="minorHAnsi" w:cs="Times New Roman"/>
          <w:b w:val="0"/>
          <w:smallCaps w:val="0"/>
        </w:rPr>
        <w:commentReference w:id="758"/>
      </w:r>
      <w:bookmarkEnd w:id="756"/>
    </w:p>
    <w:p w14:paraId="3BD3C9EA" w14:textId="30EE5C9E" w:rsidR="001E42C0" w:rsidRPr="00B526F4" w:rsidRDefault="001E42C0" w:rsidP="001E42C0">
      <w:pPr>
        <w:pStyle w:val="nrpsLiteraturecited"/>
      </w:pPr>
      <w:r w:rsidRPr="0048233E">
        <w:rPr>
          <w:highlight w:val="green"/>
        </w:rPr>
        <w:t>A</w:t>
      </w:r>
      <w:r w:rsidRPr="00B526F4">
        <w:t>nderson H, Brown C, Cameron LL, Christenson M, Conlon KC, Dorevitch S. 2017. Climate and health intervention assessment: evidence on public health interventions to prevent the negative health effects of climate change</w:t>
      </w:r>
      <w:r w:rsidR="009E3DF9" w:rsidRPr="00B526F4">
        <w:t xml:space="preserve">. </w:t>
      </w:r>
      <w:r w:rsidRPr="00B526F4">
        <w:rPr>
          <w:highlight w:val="yellow"/>
        </w:rPr>
        <w:t>Climate and health technical report series</w:t>
      </w:r>
      <w:r w:rsidR="009E3DF9" w:rsidRPr="00B526F4">
        <w:rPr>
          <w:highlight w:val="yellow"/>
        </w:rPr>
        <w:t>.</w:t>
      </w:r>
      <w:r w:rsidR="009E3DF9" w:rsidRPr="00B526F4">
        <w:t xml:space="preserve"> </w:t>
      </w:r>
      <w:r w:rsidRPr="00B526F4">
        <w:t>BRACE Midwest and Southeast Community of Practice</w:t>
      </w:r>
      <w:r w:rsidR="009E3DF9" w:rsidRPr="00B526F4">
        <w:t xml:space="preserve">. </w:t>
      </w:r>
      <w:r w:rsidRPr="00B526F4">
        <w:t xml:space="preserve">Climate and Health program, CDC. </w:t>
      </w:r>
    </w:p>
    <w:p w14:paraId="0C8BEFA2" w14:textId="788CE40F" w:rsidR="001E42C0" w:rsidRPr="00B526F4" w:rsidRDefault="001E42C0" w:rsidP="001E42C0">
      <w:pPr>
        <w:pStyle w:val="nrpsLiteraturecited"/>
      </w:pPr>
      <w:r w:rsidRPr="0048233E">
        <w:rPr>
          <w:highlight w:val="green"/>
        </w:rPr>
        <w:t>B</w:t>
      </w:r>
      <w:r w:rsidRPr="00B526F4">
        <w:t>ower P</w:t>
      </w:r>
      <w:r w:rsidR="009304FE" w:rsidRPr="00B526F4">
        <w:t xml:space="preserve">, </w:t>
      </w:r>
      <w:r w:rsidRPr="00B526F4">
        <w:t xml:space="preserve">Gilbody S. 2005. Stepped </w:t>
      </w:r>
      <w:r w:rsidR="009304FE" w:rsidRPr="00B526F4">
        <w:t>c</w:t>
      </w:r>
      <w:r w:rsidRPr="00B526F4">
        <w:t xml:space="preserve">are in </w:t>
      </w:r>
      <w:r w:rsidR="009304FE" w:rsidRPr="00B526F4">
        <w:t>p</w:t>
      </w:r>
      <w:r w:rsidRPr="00B526F4">
        <w:t xml:space="preserve">sychological </w:t>
      </w:r>
      <w:r w:rsidR="009304FE" w:rsidRPr="00B526F4">
        <w:t>t</w:t>
      </w:r>
      <w:r w:rsidRPr="00B526F4">
        <w:t xml:space="preserve">herapies: </w:t>
      </w:r>
      <w:r w:rsidR="009304FE" w:rsidRPr="00B526F4">
        <w:t>a</w:t>
      </w:r>
      <w:r w:rsidRPr="00B526F4">
        <w:t xml:space="preserve">ccess, </w:t>
      </w:r>
      <w:r w:rsidR="009304FE" w:rsidRPr="00B526F4">
        <w:t>e</w:t>
      </w:r>
      <w:r w:rsidRPr="00B526F4">
        <w:t>ffectiveness</w:t>
      </w:r>
      <w:r w:rsidR="009304FE" w:rsidRPr="00B526F4">
        <w:t>,</w:t>
      </w:r>
      <w:r w:rsidRPr="00B526F4">
        <w:t xml:space="preserve"> and </w:t>
      </w:r>
      <w:r w:rsidR="009304FE" w:rsidRPr="00B526F4">
        <w:t>e</w:t>
      </w:r>
      <w:r w:rsidRPr="00B526F4">
        <w:t>fficiency—</w:t>
      </w:r>
      <w:r w:rsidR="00B526F4">
        <w:t>n</w:t>
      </w:r>
      <w:r w:rsidRPr="00B526F4">
        <w:t xml:space="preserve">arrative </w:t>
      </w:r>
      <w:r w:rsidR="00B526F4">
        <w:t>l</w:t>
      </w:r>
      <w:r w:rsidRPr="00B526F4">
        <w:t xml:space="preserve">iterature </w:t>
      </w:r>
      <w:r w:rsidR="00B526F4">
        <w:t>r</w:t>
      </w:r>
      <w:r w:rsidRPr="00B526F4">
        <w:t>eview. British Journal of Psychiatry 186</w:t>
      </w:r>
      <w:r w:rsidR="00B526F4">
        <w:t>:</w:t>
      </w:r>
      <w:r w:rsidRPr="00B526F4">
        <w:t>11-7.</w:t>
      </w:r>
    </w:p>
    <w:p w14:paraId="7EFABD07" w14:textId="77777777" w:rsidR="00862613" w:rsidRDefault="00862613" w:rsidP="00862613">
      <w:pPr>
        <w:pStyle w:val="nrpsLiteraturecited"/>
      </w:pPr>
      <w:r w:rsidRPr="000943E2">
        <w:rPr>
          <w:rStyle w:val="HTMLCite"/>
          <w:i w:val="0"/>
          <w:iCs w:val="0"/>
          <w:highlight w:val="green"/>
        </w:rPr>
        <w:t>C</w:t>
      </w:r>
      <w:r w:rsidRPr="00DC09EC">
        <w:rPr>
          <w:rStyle w:val="HTMLCite"/>
          <w:i w:val="0"/>
          <w:iCs w:val="0"/>
        </w:rPr>
        <w:t>layton</w:t>
      </w:r>
      <w:r>
        <w:rPr>
          <w:rStyle w:val="HTMLCite"/>
          <w:i w:val="0"/>
          <w:iCs w:val="0"/>
        </w:rPr>
        <w:t xml:space="preserve"> </w:t>
      </w:r>
      <w:r w:rsidRPr="00DC09EC">
        <w:rPr>
          <w:rStyle w:val="HTMLCite"/>
          <w:i w:val="0"/>
          <w:iCs w:val="0"/>
        </w:rPr>
        <w:t>S</w:t>
      </w:r>
      <w:r>
        <w:rPr>
          <w:rStyle w:val="HTMLCite"/>
          <w:i w:val="0"/>
          <w:iCs w:val="0"/>
        </w:rPr>
        <w:t>,</w:t>
      </w:r>
      <w:r w:rsidRPr="00DC09EC">
        <w:rPr>
          <w:rStyle w:val="HTMLCite"/>
          <w:i w:val="0"/>
          <w:iCs w:val="0"/>
        </w:rPr>
        <w:t xml:space="preserve"> Manning C</w:t>
      </w:r>
      <w:r>
        <w:rPr>
          <w:rStyle w:val="HTMLCite"/>
          <w:i w:val="0"/>
          <w:iCs w:val="0"/>
        </w:rPr>
        <w:t>,</w:t>
      </w:r>
      <w:r w:rsidRPr="00DC09EC">
        <w:rPr>
          <w:rStyle w:val="HTMLCite"/>
          <w:i w:val="0"/>
          <w:iCs w:val="0"/>
        </w:rPr>
        <w:t xml:space="preserve"> Krygsman K, Speiser M. </w:t>
      </w:r>
      <w:r w:rsidRPr="00740436">
        <w:rPr>
          <w:rStyle w:val="HTMLCite"/>
          <w:i w:val="0"/>
          <w:iCs w:val="0"/>
        </w:rPr>
        <w:t xml:space="preserve">2017. </w:t>
      </w:r>
      <w:hyperlink r:id="rId183" w:history="1">
        <w:r w:rsidRPr="00740436">
          <w:rPr>
            <w:rStyle w:val="Hyperlink"/>
            <w:color w:val="000000" w:themeColor="text1"/>
            <w:u w:val="none"/>
          </w:rPr>
          <w:t>Mental health and our changing climate: impacts, implications, and guidance</w:t>
        </w:r>
      </w:hyperlink>
      <w:r w:rsidRPr="00740436">
        <w:rPr>
          <w:rStyle w:val="Hyperlink"/>
          <w:color w:val="000000" w:themeColor="text1"/>
          <w:u w:val="none"/>
        </w:rPr>
        <w:t xml:space="preserve"> [report]. </w:t>
      </w:r>
      <w:r w:rsidRPr="00740436">
        <w:t>Washington</w:t>
      </w:r>
      <w:r>
        <w:t xml:space="preserve">, D.C.: American Psychological Association, and ecoAmerica. 70 p. Available online </w:t>
      </w:r>
      <w:r w:rsidRPr="00740436">
        <w:t>https://www.apa.org/images/mental-health-climate_tcm7-215704.pdf</w:t>
      </w:r>
      <w:r>
        <w:t>. Accessed 29 Feb 2020.</w:t>
      </w:r>
    </w:p>
    <w:p w14:paraId="1ED864C0" w14:textId="6E9DEA72" w:rsidR="00B401AB" w:rsidRDefault="00B401AB" w:rsidP="00B401AB">
      <w:pPr>
        <w:pStyle w:val="nrpsLiteraturecited"/>
      </w:pPr>
      <w:r w:rsidRPr="00B401AB">
        <w:rPr>
          <w:highlight w:val="green"/>
        </w:rPr>
        <w:t>C</w:t>
      </w:r>
      <w:r w:rsidRPr="00B401AB">
        <w:t xml:space="preserve">limate Smart Missoula. [undated]. Local food and agriculture [website]. Available online </w:t>
      </w:r>
      <w:hyperlink r:id="rId184" w:history="1">
        <w:r w:rsidRPr="00B401AB">
          <w:t>https://www.missoulaclimate.org/local-food-and-agriculture.html</w:t>
        </w:r>
      </w:hyperlink>
      <w:r w:rsidRPr="00B401AB">
        <w:t>. Accessed 1 Mar 2020.</w:t>
      </w:r>
    </w:p>
    <w:p w14:paraId="5F2A86F7" w14:textId="2F4D3DF0" w:rsidR="00E87247" w:rsidRDefault="00E87247" w:rsidP="00B401AB">
      <w:pPr>
        <w:pStyle w:val="nrpsLiteraturecited"/>
      </w:pPr>
      <w:r w:rsidRPr="00B401AB">
        <w:rPr>
          <w:highlight w:val="green"/>
        </w:rPr>
        <w:t>[F</w:t>
      </w:r>
      <w:r w:rsidRPr="00B401AB">
        <w:t>EMA</w:t>
      </w:r>
      <w:r w:rsidR="00164AD7">
        <w:t>a</w:t>
      </w:r>
      <w:r w:rsidRPr="00B401AB">
        <w:t xml:space="preserve">] Federal Emergency Management Administration. [undated]. The national flood insurance program [website]. Available online </w:t>
      </w:r>
      <w:hyperlink r:id="rId185" w:history="1">
        <w:r w:rsidRPr="00B401AB">
          <w:t>https://www.fema.gov/national-flood-insurance-program</w:t>
        </w:r>
      </w:hyperlink>
      <w:r w:rsidRPr="00B401AB">
        <w:t>. Accessed 1 Mar 2020.</w:t>
      </w:r>
    </w:p>
    <w:p w14:paraId="2960228C" w14:textId="45E5A13F" w:rsidR="000C6DE6" w:rsidRPr="00B401AB" w:rsidRDefault="000C6DE6" w:rsidP="000C6DE6">
      <w:pPr>
        <w:pStyle w:val="nrpsLiteraturecited"/>
        <w:rPr>
          <w:highlight w:val="green"/>
        </w:rPr>
      </w:pPr>
      <w:r w:rsidRPr="00B401AB">
        <w:rPr>
          <w:highlight w:val="green"/>
        </w:rPr>
        <w:t>[F</w:t>
      </w:r>
      <w:r w:rsidRPr="00B401AB">
        <w:t>EMA</w:t>
      </w:r>
      <w:r w:rsidR="00164AD7">
        <w:t>b</w:t>
      </w:r>
      <w:r w:rsidRPr="00B401AB">
        <w:t xml:space="preserve">] Federal Emergency Management Administration. [undated]. </w:t>
      </w:r>
      <w:r w:rsidR="00164AD7">
        <w:t>Avoiding wildfire damage: a checklist for homeowners</w:t>
      </w:r>
      <w:r w:rsidRPr="00B401AB">
        <w:t xml:space="preserve"> [</w:t>
      </w:r>
      <w:r w:rsidR="00164AD7">
        <w:t>report</w:t>
      </w:r>
      <w:r w:rsidRPr="00B401AB">
        <w:t xml:space="preserve">]. </w:t>
      </w:r>
      <w:r w:rsidR="00164AD7">
        <w:t xml:space="preserve">2 p. </w:t>
      </w:r>
      <w:r w:rsidRPr="00B401AB">
        <w:t xml:space="preserve">Available online </w:t>
      </w:r>
      <w:r w:rsidR="00164AD7" w:rsidRPr="00164AD7">
        <w:t>https://www.fema.gov/pdf/hazard/wildfire/wdfrdam.pdf</w:t>
      </w:r>
      <w:r w:rsidRPr="00B401AB">
        <w:t xml:space="preserve">. Accessed </w:t>
      </w:r>
      <w:r w:rsidR="00164AD7">
        <w:t>2</w:t>
      </w:r>
      <w:r w:rsidRPr="00B401AB">
        <w:t xml:space="preserve"> Mar 2020.</w:t>
      </w:r>
    </w:p>
    <w:p w14:paraId="4F5BDC40" w14:textId="66214871" w:rsidR="000C6DE6" w:rsidRPr="00164AD7" w:rsidRDefault="000C6DE6" w:rsidP="00164AD7">
      <w:pPr>
        <w:pStyle w:val="nrpsLiteraturecited"/>
        <w:rPr>
          <w:highlight w:val="green"/>
        </w:rPr>
      </w:pPr>
      <w:r w:rsidRPr="00164AD7">
        <w:rPr>
          <w:highlight w:val="green"/>
        </w:rPr>
        <w:t>[F</w:t>
      </w:r>
      <w:r w:rsidRPr="00164AD7">
        <w:t>EMA</w:t>
      </w:r>
      <w:r w:rsidR="00164AD7" w:rsidRPr="00164AD7">
        <w:t>c</w:t>
      </w:r>
      <w:r w:rsidRPr="00164AD7">
        <w:t xml:space="preserve">] Federal Emergency Management Administration. [undated]. </w:t>
      </w:r>
      <w:r w:rsidR="00164AD7" w:rsidRPr="00164AD7">
        <w:t xml:space="preserve">Fire adapted communities: how the fire service, local officials, and the public can work together </w:t>
      </w:r>
      <w:r w:rsidRPr="00164AD7">
        <w:t>[</w:t>
      </w:r>
      <w:r w:rsidR="00164AD7" w:rsidRPr="00164AD7">
        <w:t>report</w:t>
      </w:r>
      <w:r w:rsidRPr="00164AD7">
        <w:t>].</w:t>
      </w:r>
      <w:r w:rsidR="00164AD7" w:rsidRPr="00164AD7">
        <w:t xml:space="preserve"> 14 p.</w:t>
      </w:r>
      <w:r w:rsidRPr="00164AD7">
        <w:t xml:space="preserve"> Available online </w:t>
      </w:r>
      <w:r w:rsidR="00164AD7" w:rsidRPr="005516D2">
        <w:t>https://www.usfa.fema.gov/downloads/pdf/publications/fire_adapted_communities.pdf</w:t>
      </w:r>
      <w:r w:rsidRPr="00164AD7">
        <w:t xml:space="preserve">. Accessed </w:t>
      </w:r>
      <w:r w:rsidR="00164AD7" w:rsidRPr="00164AD7">
        <w:t>2</w:t>
      </w:r>
      <w:r w:rsidRPr="00164AD7">
        <w:t xml:space="preserve"> Mar 2020.</w:t>
      </w:r>
    </w:p>
    <w:p w14:paraId="50D3D0F5" w14:textId="0C433667" w:rsidR="001E42C0" w:rsidRPr="00867D7B" w:rsidRDefault="001E42C0" w:rsidP="00867D7B">
      <w:pPr>
        <w:pStyle w:val="nrpsLiteraturecited"/>
      </w:pPr>
      <w:r w:rsidRPr="00867D7B">
        <w:rPr>
          <w:highlight w:val="green"/>
        </w:rPr>
        <w:t>H</w:t>
      </w:r>
      <w:r w:rsidRPr="00867D7B">
        <w:t>ayes K, Blashki G, Wiseman J, Burke S, Reifels L. 2018. Climate change and mental health: risks, impacts and priority actions</w:t>
      </w:r>
      <w:r w:rsidR="009E3DF9" w:rsidRPr="00867D7B">
        <w:t xml:space="preserve">. </w:t>
      </w:r>
      <w:r w:rsidRPr="00867D7B">
        <w:t>Int</w:t>
      </w:r>
      <w:r w:rsidR="00867D7B" w:rsidRPr="00867D7B">
        <w:t xml:space="preserve">ernational </w:t>
      </w:r>
      <w:r w:rsidRPr="00867D7B">
        <w:t>Journal of Mental Health Systems 12</w:t>
      </w:r>
      <w:r w:rsidR="00867D7B" w:rsidRPr="00867D7B">
        <w:t>:</w:t>
      </w:r>
      <w:r w:rsidRPr="00867D7B">
        <w:t>28.</w:t>
      </w:r>
      <w:r w:rsidR="00867D7B" w:rsidRPr="00867D7B">
        <w:t xml:space="preserve"> Available online https://doi.org/10.1186/s13033-018-0210-6. Accessed 1 Mar 2020.</w:t>
      </w:r>
    </w:p>
    <w:p w14:paraId="6904305A" w14:textId="05ED1A19" w:rsidR="001E42C0" w:rsidRPr="004C3F6B" w:rsidRDefault="001E42C0" w:rsidP="004C3F6B">
      <w:pPr>
        <w:pStyle w:val="nrpsLiteraturecited"/>
      </w:pPr>
      <w:r w:rsidRPr="00867D7B">
        <w:rPr>
          <w:highlight w:val="green"/>
        </w:rPr>
        <w:t>H</w:t>
      </w:r>
      <w:r w:rsidRPr="00867D7B">
        <w:t>ayes K</w:t>
      </w:r>
      <w:r w:rsidR="00E7120F" w:rsidRPr="00867D7B">
        <w:t xml:space="preserve">, </w:t>
      </w:r>
      <w:r w:rsidRPr="00867D7B">
        <w:t xml:space="preserve">Poland B. 2018. Addressing mental health in a changing climate: </w:t>
      </w:r>
      <w:r w:rsidR="00867D7B" w:rsidRPr="00867D7B">
        <w:t>i</w:t>
      </w:r>
      <w:r w:rsidRPr="00867D7B">
        <w:t xml:space="preserve">ncorporating mental health indicators into climate change and health vulnerability and adaptation assessments. International Journal of Environmental Research and </w:t>
      </w:r>
      <w:r w:rsidRPr="004C3F6B">
        <w:t>Public Health 15</w:t>
      </w:r>
      <w:r w:rsidR="00867D7B" w:rsidRPr="004C3F6B">
        <w:t>(9):</w:t>
      </w:r>
      <w:r w:rsidRPr="004C3F6B">
        <w:t>1806.</w:t>
      </w:r>
      <w:r w:rsidR="00867D7B" w:rsidRPr="004C3F6B">
        <w:t xml:space="preserve"> doi:10.3390/ijerph15091806.</w:t>
      </w:r>
    </w:p>
    <w:p w14:paraId="38993923" w14:textId="77777777" w:rsidR="004C3F6B" w:rsidRPr="004C3F6B" w:rsidRDefault="004C3F6B" w:rsidP="004C3F6B">
      <w:pPr>
        <w:pStyle w:val="nrpsLiteraturecited"/>
        <w:rPr>
          <w:rStyle w:val="nrpsnormalindentSBChar"/>
          <w:sz w:val="20"/>
        </w:rPr>
      </w:pPr>
      <w:r w:rsidRPr="004C3F6B">
        <w:rPr>
          <w:rStyle w:val="nrpsnormalindentSBChar"/>
          <w:sz w:val="20"/>
          <w:highlight w:val="green"/>
        </w:rPr>
        <w:t>I</w:t>
      </w:r>
      <w:r w:rsidRPr="004C3F6B">
        <w:rPr>
          <w:rStyle w:val="nrpsnormalindentSBChar"/>
          <w:sz w:val="20"/>
        </w:rPr>
        <w:t>slam SN and Winkel J. 2017. Climate change and social inequality [report]. DESA</w:t>
      </w:r>
      <w:r w:rsidRPr="004C3F6B">
        <w:t xml:space="preserve"> working paper #152. </w:t>
      </w:r>
      <w:r w:rsidRPr="004C3F6B">
        <w:rPr>
          <w:rStyle w:val="nrpsnormalindentSBChar"/>
          <w:sz w:val="20"/>
        </w:rPr>
        <w:t xml:space="preserve">New York, NY: United Nations, </w:t>
      </w:r>
      <w:r w:rsidRPr="004C3F6B">
        <w:t xml:space="preserve">Department of Economic and Social Affairs. Available online </w:t>
      </w:r>
      <w:hyperlink r:id="rId186" w:history="1">
        <w:r w:rsidRPr="004C3F6B">
          <w:rPr>
            <w:rStyle w:val="nrpsnormalindentSBChar"/>
            <w:sz w:val="20"/>
          </w:rPr>
          <w:t>https://www.un.org/esa/desa/papers/2017/wp152_2017.pdf</w:t>
        </w:r>
      </w:hyperlink>
      <w:r w:rsidRPr="004C3F6B">
        <w:rPr>
          <w:rStyle w:val="nrpsnormalindentSBChar"/>
          <w:sz w:val="20"/>
        </w:rPr>
        <w:t xml:space="preserve">. Accessed 2 Mar 2020. </w:t>
      </w:r>
    </w:p>
    <w:p w14:paraId="28F82C6D" w14:textId="4521F601" w:rsidR="001E42C0" w:rsidRPr="00867D7B" w:rsidRDefault="001E42C0" w:rsidP="004C3F6B">
      <w:pPr>
        <w:pStyle w:val="nrpsLiteraturecited"/>
      </w:pPr>
      <w:r w:rsidRPr="004C3F6B">
        <w:rPr>
          <w:highlight w:val="green"/>
        </w:rPr>
        <w:t>K</w:t>
      </w:r>
      <w:r w:rsidRPr="004C3F6B">
        <w:t>oger SM, Leslie JE, Hayes ED. 2011</w:t>
      </w:r>
      <w:r w:rsidR="009E3DF9" w:rsidRPr="004C3F6B">
        <w:t xml:space="preserve">. </w:t>
      </w:r>
      <w:r w:rsidRPr="004C3F6B">
        <w:t>Climate change: psychological solutions and strategies for change</w:t>
      </w:r>
      <w:r w:rsidR="009E3DF9" w:rsidRPr="004C3F6B">
        <w:t xml:space="preserve">. </w:t>
      </w:r>
      <w:r w:rsidRPr="004C3F6B">
        <w:t>Ecopsychology 3(4)</w:t>
      </w:r>
      <w:r w:rsidR="00867D7B" w:rsidRPr="004C3F6B">
        <w:t>:</w:t>
      </w:r>
      <w:r w:rsidRPr="00867D7B">
        <w:t>227-35.</w:t>
      </w:r>
    </w:p>
    <w:p w14:paraId="2BF7FAC4" w14:textId="785D4602" w:rsidR="00B401AB" w:rsidRPr="005516D2" w:rsidRDefault="006B1522" w:rsidP="005516D2">
      <w:pPr>
        <w:pStyle w:val="nrpsLiteraturecited"/>
        <w:rPr>
          <w:rStyle w:val="Hyperlink"/>
          <w:color w:val="000000" w:themeColor="text1"/>
          <w:highlight w:val="green"/>
          <w:u w:val="none"/>
        </w:rPr>
      </w:pPr>
      <w:r w:rsidRPr="005516D2">
        <w:rPr>
          <w:highlight w:val="green"/>
        </w:rPr>
        <w:t xml:space="preserve"> </w:t>
      </w:r>
      <w:r w:rsidR="00B401AB" w:rsidRPr="005516D2">
        <w:rPr>
          <w:highlight w:val="green"/>
        </w:rPr>
        <w:t>[M</w:t>
      </w:r>
      <w:r w:rsidR="00B401AB" w:rsidRPr="005516D2">
        <w:t xml:space="preserve">SU Extension] Montana State University Extension. </w:t>
      </w:r>
      <w:r w:rsidR="005516D2" w:rsidRPr="005516D2">
        <w:t xml:space="preserve">2017. How Montana agriculture can respond to changing weather and climate patterns </w:t>
      </w:r>
      <w:r w:rsidR="00B401AB" w:rsidRPr="005516D2">
        <w:t xml:space="preserve">[report]. </w:t>
      </w:r>
      <w:r w:rsidR="005516D2" w:rsidRPr="005516D2">
        <w:t>4</w:t>
      </w:r>
      <w:r w:rsidR="00B401AB" w:rsidRPr="005516D2">
        <w:t xml:space="preserve">  p. Available online </w:t>
      </w:r>
      <w:hyperlink r:id="rId187" w:history="1">
        <w:r w:rsidR="00B401AB" w:rsidRPr="005516D2">
          <w:t>https://store.msuextension.org/publications/AgandNaturalResources/MT201704AG.pdf</w:t>
        </w:r>
      </w:hyperlink>
      <w:r w:rsidR="00B401AB" w:rsidRPr="005516D2">
        <w:t xml:space="preserve"> </w:t>
      </w:r>
      <w:r w:rsidR="00B401AB" w:rsidRPr="005516D2">
        <w:rPr>
          <w:highlight w:val="cyan"/>
        </w:rPr>
        <w:t>.</w:t>
      </w:r>
      <w:r w:rsidR="00B401AB" w:rsidRPr="005516D2">
        <w:t xml:space="preserve"> Accessed 1 Mar 2020.</w:t>
      </w:r>
    </w:p>
    <w:p w14:paraId="4BA806F1" w14:textId="2CDC0B28" w:rsidR="00011B87" w:rsidRPr="005516D2" w:rsidRDefault="00011B87" w:rsidP="005516D2">
      <w:pPr>
        <w:pStyle w:val="nrpsLiteraturecited"/>
      </w:pPr>
      <w:r w:rsidRPr="005516D2">
        <w:rPr>
          <w:highlight w:val="green"/>
        </w:rPr>
        <w:t>[M</w:t>
      </w:r>
      <w:r w:rsidRPr="005516D2">
        <w:t xml:space="preserve">TDPHHS] Montana Department of Public Health and Human Services. [undated]. Public health and safety: harmful algal blooms [website]. Available online </w:t>
      </w:r>
      <w:hyperlink r:id="rId188" w:history="1">
        <w:r w:rsidRPr="005516D2">
          <w:t>https://dphhs.mt.gov/publichealth/Epidemiology/hab</w:t>
        </w:r>
      </w:hyperlink>
      <w:r w:rsidRPr="005516D2">
        <w:t>. Accessed 1 Mar 2020.</w:t>
      </w:r>
    </w:p>
    <w:p w14:paraId="3A282F73" w14:textId="6849ECC7" w:rsidR="007E48A3" w:rsidRDefault="007E48A3" w:rsidP="005516D2">
      <w:pPr>
        <w:pStyle w:val="nrpsLiteraturecited"/>
      </w:pPr>
      <w:r w:rsidRPr="005516D2">
        <w:rPr>
          <w:highlight w:val="green"/>
        </w:rPr>
        <w:lastRenderedPageBreak/>
        <w:t>[M</w:t>
      </w:r>
      <w:r w:rsidRPr="005516D2">
        <w:t>TDPHHS] Montana Department of Public Health and Human Services. 2019</w:t>
      </w:r>
      <w:r w:rsidRPr="007E48A3">
        <w:t xml:space="preserve">. Harmful algal bloom guidance document [report]. </w:t>
      </w:r>
      <w:r w:rsidRPr="00672FF9">
        <w:t xml:space="preserve">25 p. Helena MT: MTDPHHS, MT Department of Environmental Quality, and MT Fish, Wildlife, and Parks. Available online </w:t>
      </w:r>
      <w:hyperlink r:id="rId189" w:history="1">
        <w:r w:rsidRPr="00672FF9">
          <w:t>https://dphhs.mt.gov/publichealth/Epidemiology/hab</w:t>
        </w:r>
      </w:hyperlink>
      <w:r w:rsidRPr="00672FF9">
        <w:t>. Accessed 1 Mar 2020.</w:t>
      </w:r>
    </w:p>
    <w:p w14:paraId="08478D18" w14:textId="77777777" w:rsidR="00C65C59" w:rsidRDefault="00C65C59" w:rsidP="00C65C59">
      <w:pPr>
        <w:autoSpaceDE w:val="0"/>
        <w:autoSpaceDN w:val="0"/>
        <w:adjustRightInd w:val="0"/>
        <w:ind w:left="360" w:hanging="360"/>
        <w:rPr>
          <w:rFonts w:eastAsia="Times New Roman" w:cs="Times New Roman"/>
          <w:color w:val="000000"/>
          <w:szCs w:val="23"/>
        </w:rPr>
      </w:pPr>
      <w:r>
        <w:rPr>
          <w:rFonts w:eastAsia="Times New Roman" w:cs="Times New Roman"/>
          <w:color w:val="000000"/>
          <w:sz w:val="22"/>
          <w:highlight w:val="green"/>
        </w:rPr>
        <w:t>[M</w:t>
      </w:r>
      <w:r>
        <w:rPr>
          <w:rFonts w:eastAsia="Times New Roman" w:cs="Times New Roman"/>
          <w:color w:val="000000"/>
          <w:sz w:val="22"/>
        </w:rPr>
        <w:t xml:space="preserve">TGIC] Montana Geographic Information Clearinghouse. [undated]. Water information system: groundwater [website of Montana State Library]. Available online </w:t>
      </w:r>
      <w:hyperlink r:id="rId190" w:history="1">
        <w:r>
          <w:rPr>
            <w:rFonts w:eastAsia="Times New Roman" w:cs="Times New Roman"/>
            <w:color w:val="auto"/>
            <w:szCs w:val="23"/>
          </w:rPr>
          <w:t>http://geoinfo.msl.mt.gov/geography/water_information_system/groundwater.aspx</w:t>
        </w:r>
      </w:hyperlink>
      <w:r>
        <w:rPr>
          <w:rFonts w:eastAsia="Times New Roman" w:cs="Times New Roman"/>
          <w:color w:val="000000"/>
          <w:szCs w:val="23"/>
        </w:rPr>
        <w:t xml:space="preserve">. </w:t>
      </w:r>
      <w:r>
        <w:rPr>
          <w:rFonts w:eastAsia="Times New Roman" w:cs="Times New Roman"/>
          <w:color w:val="000000"/>
          <w:sz w:val="22"/>
        </w:rPr>
        <w:t>Accessed 2 Mar 2020.</w:t>
      </w:r>
    </w:p>
    <w:p w14:paraId="00BED527" w14:textId="77777777" w:rsidR="004C3F6B" w:rsidRPr="004C3F6B" w:rsidRDefault="004C3F6B" w:rsidP="004C3F6B">
      <w:pPr>
        <w:pStyle w:val="nrpsLiteraturecited"/>
      </w:pPr>
      <w:r w:rsidRPr="004C3F6B">
        <w:rPr>
          <w:rStyle w:val="nrpsnormalindentSBChar"/>
          <w:sz w:val="20"/>
          <w:highlight w:val="green"/>
        </w:rPr>
        <w:t>N</w:t>
      </w:r>
      <w:r w:rsidRPr="004C3F6B">
        <w:rPr>
          <w:rStyle w:val="nrpsnormalindentSBChar"/>
          <w:sz w:val="20"/>
        </w:rPr>
        <w:t xml:space="preserve">ational Geographic. 22 April 2019.  Inequality is decreasing between countries—but climate change is slowing progress. Available online </w:t>
      </w:r>
      <w:hyperlink r:id="rId191" w:history="1">
        <w:r w:rsidRPr="004C3F6B">
          <w:t>https://www.nationalgeographic.com/environment/2019/04/climate-change-economic-inequality-growing/</w:t>
        </w:r>
      </w:hyperlink>
      <w:r w:rsidRPr="004C3F6B">
        <w:t>. Accessed 2 Mar 2020.</w:t>
      </w:r>
    </w:p>
    <w:p w14:paraId="68948753" w14:textId="7DC0B40A" w:rsidR="00672FF9" w:rsidRPr="007661E3" w:rsidRDefault="00672FF9" w:rsidP="007661E3">
      <w:pPr>
        <w:pStyle w:val="nrpsLiteraturecited"/>
      </w:pPr>
      <w:r w:rsidRPr="00672FF9">
        <w:rPr>
          <w:highlight w:val="green"/>
        </w:rPr>
        <w:t>N</w:t>
      </w:r>
      <w:r w:rsidRPr="00672FF9">
        <w:t xml:space="preserve">ew York Times. </w:t>
      </w:r>
      <w:r w:rsidRPr="00672FF9">
        <w:rPr>
          <w:highlight w:val="yellow"/>
        </w:rPr>
        <w:t>24 July 2019.</w:t>
      </w:r>
      <w:r w:rsidRPr="00672FF9">
        <w:t xml:space="preserve"> </w:t>
      </w:r>
      <w:r w:rsidRPr="00672FF9">
        <w:rPr>
          <w:rStyle w:val="balancedheadline"/>
        </w:rPr>
        <w:t>Moody’s Buys Climate Data Firm, Signaling New Scrutiny of Climate Risks</w:t>
      </w:r>
      <w:r>
        <w:rPr>
          <w:rStyle w:val="balancedheadline"/>
        </w:rPr>
        <w:t xml:space="preserve"> [article]</w:t>
      </w:r>
      <w:r w:rsidRPr="00672FF9">
        <w:rPr>
          <w:rStyle w:val="balancedheadline"/>
        </w:rPr>
        <w:t>. Available online</w:t>
      </w:r>
      <w:r>
        <w:rPr>
          <w:rStyle w:val="balancedheadline"/>
        </w:rPr>
        <w:t xml:space="preserve"> </w:t>
      </w:r>
      <w:hyperlink r:id="rId192" w:history="1">
        <w:r w:rsidRPr="00672FF9">
          <w:rPr>
            <w:rStyle w:val="Hyperlink"/>
            <w:color w:val="000000" w:themeColor="text1"/>
            <w:u w:val="none"/>
          </w:rPr>
          <w:t>https://www.nytimes.com/2019/07/24/climate/moodys-ratings-climate-change-data.html</w:t>
        </w:r>
      </w:hyperlink>
      <w:r w:rsidRPr="00672FF9">
        <w:t>. Accessed 2 Mar 2020.</w:t>
      </w:r>
    </w:p>
    <w:p w14:paraId="24ADEE10" w14:textId="2F12131B" w:rsidR="007661E3" w:rsidRPr="007661E3" w:rsidRDefault="007661E3" w:rsidP="007661E3">
      <w:pPr>
        <w:pStyle w:val="nrpsLiteraturecited"/>
        <w:rPr>
          <w:highlight w:val="green"/>
        </w:rPr>
      </w:pPr>
      <w:r w:rsidRPr="007661E3">
        <w:t xml:space="preserve">[NLCI] National League of Cities. [undated] Local actions to mitigate and build resilience to climate change [report]. Available online </w:t>
      </w:r>
      <w:hyperlink r:id="rId193" w:history="1"/>
      <w:hyperlink r:id="rId194" w:history="1">
        <w:r w:rsidRPr="007661E3">
          <w:rPr>
            <w:rStyle w:val="Hyperlink"/>
            <w:color w:val="000000" w:themeColor="text1"/>
            <w:u w:val="none"/>
          </w:rPr>
          <w:t>https://pathtopositive.org/wp-content/uploads/2019/09/P2P-checklist-Sep13-Final.pdf</w:t>
        </w:r>
      </w:hyperlink>
      <w:r w:rsidRPr="007661E3">
        <w:t>. Accessed 2 Mar 2020.</w:t>
      </w:r>
    </w:p>
    <w:p w14:paraId="082E8530" w14:textId="7BB83EE7" w:rsidR="00661700" w:rsidRPr="007661E3" w:rsidRDefault="00661700" w:rsidP="007661E3">
      <w:pPr>
        <w:pStyle w:val="nrpsLiteraturecited"/>
        <w:rPr>
          <w:highlight w:val="green"/>
        </w:rPr>
      </w:pPr>
      <w:r w:rsidRPr="007661E3">
        <w:rPr>
          <w:highlight w:val="green"/>
        </w:rPr>
        <w:t>[N</w:t>
      </w:r>
      <w:r w:rsidRPr="007661E3">
        <w:t xml:space="preserve">WS] National Weather Service. [undated]. Heat cramps, exhaustion, stroke [website]. Available online </w:t>
      </w:r>
      <w:hyperlink r:id="rId195" w:history="1">
        <w:r w:rsidRPr="007661E3">
          <w:t>https://www.weather.gov/safety/heat-illness</w:t>
        </w:r>
      </w:hyperlink>
      <w:r w:rsidRPr="007661E3">
        <w:t>. Accessed 1 Mar 2020.</w:t>
      </w:r>
    </w:p>
    <w:p w14:paraId="7B902B15" w14:textId="5CE96B7A" w:rsidR="001E42C0" w:rsidRPr="005C7DF7" w:rsidRDefault="001E42C0" w:rsidP="00862613">
      <w:pPr>
        <w:pStyle w:val="nrpsLiteraturecited"/>
      </w:pPr>
      <w:r w:rsidRPr="0048233E">
        <w:rPr>
          <w:highlight w:val="green"/>
        </w:rPr>
        <w:t>R</w:t>
      </w:r>
      <w:r w:rsidRPr="005C7DF7">
        <w:t>ao K. 2006. Psychosocial support in disaster-affected communities</w:t>
      </w:r>
      <w:r w:rsidR="009E3DF9" w:rsidRPr="005C7DF7">
        <w:t xml:space="preserve">. </w:t>
      </w:r>
      <w:r w:rsidRPr="005C7DF7">
        <w:t>International Revi</w:t>
      </w:r>
      <w:r w:rsidR="00862613" w:rsidRPr="005C7DF7">
        <w:t>ew of Psychiatry 18(6)</w:t>
      </w:r>
      <w:r w:rsidR="005C7DF7">
        <w:t>:</w:t>
      </w:r>
      <w:r w:rsidR="00862613" w:rsidRPr="005C7DF7">
        <w:t>501-6.</w:t>
      </w:r>
    </w:p>
    <w:p w14:paraId="22C3E1EB" w14:textId="1EFCF033" w:rsidR="00862613" w:rsidRPr="00862613" w:rsidRDefault="00862613" w:rsidP="00862613">
      <w:pPr>
        <w:pStyle w:val="nrpsLiteraturecited"/>
      </w:pPr>
      <w:r w:rsidRPr="00862613">
        <w:rPr>
          <w:highlight w:val="green"/>
        </w:rPr>
        <w:t>R</w:t>
      </w:r>
      <w:r w:rsidRPr="00862613">
        <w:t>eser JP, Bradley GL, Ellul MC. 2012. Coping with climate change: bringing psychological adaptation in from the cold. In</w:t>
      </w:r>
      <w:r>
        <w:t xml:space="preserve">: </w:t>
      </w:r>
      <w:r w:rsidRPr="00862613">
        <w:t>Molinelli</w:t>
      </w:r>
      <w:r>
        <w:t xml:space="preserve"> B, </w:t>
      </w:r>
      <w:r w:rsidRPr="00862613">
        <w:t xml:space="preserve">Grimaldo </w:t>
      </w:r>
      <w:r>
        <w:t>V, eds</w:t>
      </w:r>
      <w:r w:rsidRPr="00862613">
        <w:t>. Handbook of the Psychology of Coping: Psychology of Emotions, Motivations, and Actions</w:t>
      </w:r>
      <w:r>
        <w:t>.</w:t>
      </w:r>
      <w:r w:rsidRPr="00862613">
        <w:t xml:space="preserve"> New York</w:t>
      </w:r>
      <w:r>
        <w:t xml:space="preserve"> NY</w:t>
      </w:r>
      <w:r w:rsidRPr="00862613">
        <w:t>: Nova Scotia Publishers.</w:t>
      </w:r>
      <w:r>
        <w:t xml:space="preserve"> </w:t>
      </w:r>
      <w:r w:rsidRPr="00862613">
        <w:t>p 1-34.</w:t>
      </w:r>
    </w:p>
    <w:p w14:paraId="5E453374" w14:textId="3FFD92C1" w:rsidR="001E42C0" w:rsidRPr="00F22646" w:rsidRDefault="001E42C0" w:rsidP="00F22646">
      <w:pPr>
        <w:pStyle w:val="nrpsLiteraturecited"/>
      </w:pPr>
      <w:r w:rsidRPr="00862613">
        <w:rPr>
          <w:highlight w:val="green"/>
        </w:rPr>
        <w:t>S</w:t>
      </w:r>
      <w:r w:rsidRPr="00F22646">
        <w:t xml:space="preserve">cher A. </w:t>
      </w:r>
      <w:commentRangeStart w:id="759"/>
      <w:r w:rsidRPr="00F22646">
        <w:t xml:space="preserve">(2018 December 24). </w:t>
      </w:r>
      <w:commentRangeEnd w:id="759"/>
      <w:r w:rsidR="00F22646">
        <w:rPr>
          <w:rStyle w:val="CommentReference"/>
          <w:rFonts w:asciiTheme="minorHAnsi" w:hAnsiTheme="minorHAnsi"/>
        </w:rPr>
        <w:commentReference w:id="759"/>
      </w:r>
      <w:r w:rsidRPr="00F22646">
        <w:t>‘Climate grief’: The growing emotional toll of climate change. NBC News</w:t>
      </w:r>
      <w:r w:rsidR="009E3DF9" w:rsidRPr="00F22646">
        <w:t xml:space="preserve">. </w:t>
      </w:r>
      <w:r w:rsidRPr="00F22646">
        <w:t xml:space="preserve">Retrieved from: </w:t>
      </w:r>
      <w:hyperlink r:id="rId196" w:history="1">
        <w:r w:rsidRPr="00F22646">
          <w:rPr>
            <w:rStyle w:val="Hyperlink"/>
            <w:color w:val="000000" w:themeColor="text1"/>
            <w:u w:val="none"/>
          </w:rPr>
          <w:t>www.nbcnews.com/health/mental-health/climate-grief-growing-emotional-toll-climate-change-n946751</w:t>
        </w:r>
      </w:hyperlink>
      <w:r w:rsidRPr="00F22646">
        <w:t xml:space="preserve">. </w:t>
      </w:r>
    </w:p>
    <w:p w14:paraId="0D51BD41" w14:textId="724B912C" w:rsidR="001E42C0" w:rsidRPr="00F22646" w:rsidRDefault="001E42C0" w:rsidP="00F22646">
      <w:pPr>
        <w:pStyle w:val="nrpsLiteraturecited"/>
      </w:pPr>
      <w:r w:rsidRPr="00F22646">
        <w:rPr>
          <w:highlight w:val="green"/>
        </w:rPr>
        <w:t>S</w:t>
      </w:r>
      <w:r w:rsidRPr="00F22646">
        <w:t xml:space="preserve">tern </w:t>
      </w:r>
      <w:commentRangeStart w:id="760"/>
      <w:r w:rsidRPr="00F22646">
        <w:t xml:space="preserve">C. (2018 August 16). </w:t>
      </w:r>
      <w:commentRangeEnd w:id="760"/>
      <w:r w:rsidR="00F22646">
        <w:rPr>
          <w:rStyle w:val="CommentReference"/>
          <w:rFonts w:asciiTheme="minorHAnsi" w:hAnsiTheme="minorHAnsi"/>
        </w:rPr>
        <w:commentReference w:id="760"/>
      </w:r>
      <w:r w:rsidRPr="00F22646">
        <w:t>The Alcoholics Anonymous approach meets climate change</w:t>
      </w:r>
      <w:r w:rsidR="009E3DF9" w:rsidRPr="00F22646">
        <w:t xml:space="preserve">. </w:t>
      </w:r>
      <w:r w:rsidRPr="00F22646">
        <w:t xml:space="preserve">The Daily Dose. Retrieved from: </w:t>
      </w:r>
      <w:hyperlink r:id="rId197" w:history="1">
        <w:r w:rsidRPr="00F22646">
          <w:rPr>
            <w:rStyle w:val="Hyperlink"/>
            <w:color w:val="000000" w:themeColor="text1"/>
            <w:u w:val="none"/>
          </w:rPr>
          <w:t>https://www.ozy.com/rising-stars/the-alcoholics-anonymous-approach-meets-climate-change/95736</w:t>
        </w:r>
      </w:hyperlink>
      <w:r w:rsidRPr="00F22646">
        <w:t>.</w:t>
      </w:r>
    </w:p>
    <w:p w14:paraId="1B956799" w14:textId="4FF6561F" w:rsidR="00E61A4C" w:rsidRPr="00CB6561" w:rsidRDefault="00D61A38" w:rsidP="00CB6561">
      <w:pPr>
        <w:pStyle w:val="nrpsLiteraturecited"/>
      </w:pPr>
      <w:r w:rsidRPr="00CB6561">
        <w:rPr>
          <w:highlight w:val="green"/>
        </w:rPr>
        <w:t xml:space="preserve"> </w:t>
      </w:r>
      <w:r w:rsidR="00E61A4C" w:rsidRPr="00CB6561">
        <w:rPr>
          <w:highlight w:val="green"/>
        </w:rPr>
        <w:t>[U</w:t>
      </w:r>
      <w:r w:rsidR="00E61A4C" w:rsidRPr="00CB6561">
        <w:t>SEPA</w:t>
      </w:r>
      <w:r w:rsidR="00CB6561" w:rsidRPr="00CB6561">
        <w:t>a</w:t>
      </w:r>
      <w:r w:rsidR="00E61A4C" w:rsidRPr="00CB6561">
        <w:t xml:space="preserve">] US Environmental Protection Agency. [undated]. Wildfire smoke factsheet: indoor air filtration [report]. Report# EPA- 452/F-18-005. Washington DC: USEPA. 2 p. Available online </w:t>
      </w:r>
      <w:hyperlink r:id="rId198" w:history="1">
        <w:r w:rsidR="00E61A4C" w:rsidRPr="00CB6561">
          <w:t>https://www3.epa.gov/airnow/smoke_fires/indoor-air-filtration-factsheet-508.pdf</w:t>
        </w:r>
      </w:hyperlink>
      <w:r w:rsidR="00E61A4C" w:rsidRPr="00CB6561">
        <w:t>. Accessed 1 Mar 2020.</w:t>
      </w:r>
    </w:p>
    <w:p w14:paraId="7F51E07A" w14:textId="031DA022" w:rsidR="00CB6561" w:rsidRDefault="00CB6561" w:rsidP="00CB6561">
      <w:pPr>
        <w:pStyle w:val="nrpsLiteraturecited"/>
      </w:pPr>
      <w:r w:rsidRPr="00CB6561">
        <w:rPr>
          <w:highlight w:val="green"/>
        </w:rPr>
        <w:t>[U</w:t>
      </w:r>
      <w:r w:rsidRPr="00CB6561">
        <w:t xml:space="preserve">SEPAb] US Environmental Protection Agency. [undated]. EPA Region 8 drinking water unit tech tips: simple fixe for wellheads [report]. 2 p. Available online </w:t>
      </w:r>
      <w:hyperlink r:id="rId199" w:history="1">
        <w:r w:rsidRPr="00CB6561">
          <w:t>https://www.epa.gov/sites/production/files/documents/Tech_Tip_Wellheads.pdf</w:t>
        </w:r>
      </w:hyperlink>
      <w:r w:rsidRPr="00CB6561">
        <w:t>. Accessed 1 Mar 2020.</w:t>
      </w:r>
    </w:p>
    <w:p w14:paraId="1002ADAF" w14:textId="63847EAA" w:rsidR="00011B87" w:rsidRPr="002E1E36" w:rsidRDefault="00011B87" w:rsidP="002E1E36">
      <w:pPr>
        <w:pStyle w:val="nrpsLiteraturecited"/>
      </w:pPr>
      <w:r>
        <w:rPr>
          <w:color w:val="000000"/>
          <w:highlight w:val="green"/>
        </w:rPr>
        <w:t>[U</w:t>
      </w:r>
      <w:r>
        <w:rPr>
          <w:color w:val="000000"/>
        </w:rPr>
        <w:t xml:space="preserve">SEPAc] US Environmental Protection Agency. [undated]. Ground water and drinking water: emergency disinfection of drinking water [website]. Available online </w:t>
      </w:r>
      <w:hyperlink r:id="rId200" w:history="1">
        <w:r w:rsidRPr="002E1E36">
          <w:t>https://www.epa.gov/ground-water-and-drinking-water/emergency-disinfection-drinking-water</w:t>
        </w:r>
      </w:hyperlink>
      <w:r w:rsidRPr="002E1E36">
        <w:t>. Accessed 1 Mar 2020.</w:t>
      </w:r>
    </w:p>
    <w:p w14:paraId="19D16ED9" w14:textId="77777777" w:rsidR="002E1E36" w:rsidRPr="002E1E36" w:rsidRDefault="002E1E36" w:rsidP="002E1E36">
      <w:pPr>
        <w:pStyle w:val="nrpsLiteraturecited"/>
      </w:pPr>
      <w:r w:rsidRPr="002E1E36">
        <w:rPr>
          <w:highlight w:val="green"/>
        </w:rPr>
        <w:lastRenderedPageBreak/>
        <w:t>[U</w:t>
      </w:r>
      <w:r w:rsidRPr="002E1E36">
        <w:t xml:space="preserve">SEPAd] US Environmental Protection Agency. [undated]. Reduce urban heat island effect [website]. Available online </w:t>
      </w:r>
      <w:hyperlink r:id="rId201" w:history="1">
        <w:r w:rsidRPr="002E1E36">
          <w:rPr>
            <w:rStyle w:val="Hyperlink"/>
            <w:color w:val="000000" w:themeColor="text1"/>
            <w:u w:val="none"/>
          </w:rPr>
          <w:t>https://www.epa.gov/green-infrastructure/reduce-urban-heat-island-effect</w:t>
        </w:r>
      </w:hyperlink>
      <w:r w:rsidRPr="002E1E36">
        <w:t>. Accessed 1 Mar 2020.</w:t>
      </w:r>
    </w:p>
    <w:p w14:paraId="61A1DE13" w14:textId="12963C8C" w:rsidR="002E1E36" w:rsidRPr="002E1E36" w:rsidRDefault="002E1E36" w:rsidP="002E1E36">
      <w:pPr>
        <w:pStyle w:val="nrpsLiteraturecited"/>
      </w:pPr>
      <w:r w:rsidRPr="002E1E36">
        <w:rPr>
          <w:highlight w:val="green"/>
        </w:rPr>
        <w:t>[U</w:t>
      </w:r>
      <w:r w:rsidRPr="002E1E36">
        <w:t xml:space="preserve">SEPAe] US Environmental Protection Agency. [undated]. Using trees and vegetation to reduce heat islands [website]. Available online </w:t>
      </w:r>
      <w:hyperlink r:id="rId202" w:history="1">
        <w:r w:rsidRPr="002E1E36">
          <w:rPr>
            <w:rStyle w:val="Hyperlink"/>
            <w:color w:val="000000" w:themeColor="text1"/>
            <w:u w:val="none"/>
          </w:rPr>
          <w:t>https://www.epa.gov/heat-islands/using-trees-and-vegetation-reduce-heat-islands</w:t>
        </w:r>
      </w:hyperlink>
      <w:r w:rsidRPr="002E1E36">
        <w:t>. Accessed 1 Mar 2020.</w:t>
      </w:r>
    </w:p>
    <w:p w14:paraId="42D158A1" w14:textId="7441EAAF" w:rsidR="00AE5B5E" w:rsidRPr="002E1E36" w:rsidRDefault="00AE5B5E" w:rsidP="002E1E36">
      <w:pPr>
        <w:pStyle w:val="nrpsLiteraturecited"/>
        <w:rPr>
          <w:highlight w:val="green"/>
        </w:rPr>
      </w:pPr>
      <w:r w:rsidRPr="002E1E36">
        <w:rPr>
          <w:highlight w:val="green"/>
        </w:rPr>
        <w:t>[U</w:t>
      </w:r>
      <w:r w:rsidRPr="002E1E36">
        <w:t xml:space="preserve">SEPA] US Environmental Protection Agency. 2012. A brief guide to mold, moisture, and your home [report]. Report# EPA 402-K-02-003. Washington DC: USEPA. 20 p. Available online </w:t>
      </w:r>
      <w:hyperlink r:id="rId203" w:history="1">
        <w:r w:rsidRPr="002E1E36">
          <w:t>https://www.epa.gov/sites/production/files/2016-10/documents/moldguide12.pdf</w:t>
        </w:r>
      </w:hyperlink>
      <w:r w:rsidRPr="002E1E36">
        <w:t>. Accessed 1 Mar 2020.</w:t>
      </w:r>
    </w:p>
    <w:p w14:paraId="71D81983" w14:textId="07EE9676" w:rsidR="001D6FD1" w:rsidRPr="002E1E36" w:rsidRDefault="001D6FD1" w:rsidP="002E1E36">
      <w:pPr>
        <w:pStyle w:val="nrpsLiteraturecited"/>
        <w:rPr>
          <w:highlight w:val="green"/>
        </w:rPr>
      </w:pPr>
      <w:r w:rsidRPr="002E1E36">
        <w:rPr>
          <w:highlight w:val="green"/>
        </w:rPr>
        <w:t>[U</w:t>
      </w:r>
      <w:r w:rsidRPr="002E1E36">
        <w:t xml:space="preserve">SGCRP] US Global Change Research Program. 2016. The impacts of climate change on human health in the United States: a scientific assessment. Crimmins A, Balbus J, Gamble JL, Beard CB, Bell JE, Dodgen D, Eisen RJ, Fann N, Hawkins MD, Herring SC, Jantarasami L, Mills DM, Saha S, Sarofim MC, Trtanj J, Ziska L, eds. Washington DC: U.S. Global Change Research Program. 312 p. Available online https://health2016.globalchange.gov. Accessed 1 Mar 2020.  </w:t>
      </w:r>
      <w:hyperlink r:id="rId204" w:history="1">
        <w:r w:rsidRPr="002E1E36">
          <w:rPr>
            <w:rStyle w:val="Hyperlink"/>
            <w:color w:val="000000" w:themeColor="text1"/>
            <w:u w:val="none"/>
          </w:rPr>
          <w:t>http://dx.doi.org/10.7930/J0R49NQX</w:t>
        </w:r>
      </w:hyperlink>
      <w:r w:rsidRPr="002E1E36">
        <w:t>.</w:t>
      </w:r>
    </w:p>
    <w:bookmarkEnd w:id="137"/>
    <w:p w14:paraId="68738372" w14:textId="77777777" w:rsidR="00024E65" w:rsidRPr="00E70B11" w:rsidRDefault="00024E65" w:rsidP="00024E65">
      <w:pPr>
        <w:pStyle w:val="nrpsLiteraturecited"/>
        <w:rPr>
          <w:highlight w:val="green"/>
        </w:rPr>
      </w:pPr>
      <w:r w:rsidRPr="00E70B11">
        <w:rPr>
          <w:highlight w:val="green"/>
        </w:rPr>
        <w:t>W</w:t>
      </w:r>
      <w:r w:rsidRPr="008A7394">
        <w:t>ettstein ZS</w:t>
      </w:r>
      <w:r w:rsidRPr="00F30801">
        <w:t>, Hoshiko S, Fahimi J, Harrison RJ, Cascio WE, Rappold AG. 2018. Cardiovascular and cerebrovascular Emergency Department visits associated with wildfire smoke exposure in California in 2015. Journal of the American Heart Association 7(8). doi:10.1161/jaha.117.007492.</w:t>
      </w:r>
    </w:p>
    <w:p w14:paraId="1197CAA2" w14:textId="77777777" w:rsidR="009304FE" w:rsidRDefault="009304FE" w:rsidP="009304FE">
      <w:pPr>
        <w:pStyle w:val="nrpsLiteraturecited"/>
      </w:pPr>
      <w:r w:rsidRPr="0048233E">
        <w:rPr>
          <w:highlight w:val="green"/>
        </w:rPr>
        <w:t>W</w:t>
      </w:r>
      <w:r w:rsidRPr="00B440A6">
        <w:t xml:space="preserve">hitlock C, Cross W, Maxwell B, Silverman N, Wade AA. 2017. 2017 Montana Climate Assessment. Bozeman and Missoula MT: Montana State University and University of Montana, Montana Institute on Ecosystems. 318 pp. DOI:10.15788/m2ww82. Available online </w:t>
      </w:r>
      <w:hyperlink r:id="rId205" w:history="1">
        <w:r w:rsidRPr="00B440A6">
          <w:rPr>
            <w:rStyle w:val="Hyperlink"/>
            <w:color w:val="000000" w:themeColor="text1"/>
            <w:u w:val="none"/>
          </w:rPr>
          <w:t>http://montanaclimate.org</w:t>
        </w:r>
      </w:hyperlink>
      <w:r w:rsidRPr="00B440A6">
        <w:t>. Accessed September 2019</w:t>
      </w:r>
    </w:p>
    <w:p w14:paraId="29C028DE" w14:textId="77777777" w:rsidR="009304FE" w:rsidRPr="00C45B7C" w:rsidRDefault="009304FE" w:rsidP="008C6630">
      <w:pPr>
        <w:pStyle w:val="nrpsLiteraturecited"/>
        <w:sectPr w:rsidR="009304FE" w:rsidRPr="00C45B7C" w:rsidSect="00F00A94">
          <w:headerReference w:type="first" r:id="rId206"/>
          <w:footerReference w:type="first" r:id="rId207"/>
          <w:pgSz w:w="12240" w:h="15840" w:code="1"/>
          <w:pgMar w:top="1440" w:right="1440" w:bottom="1440" w:left="1440" w:header="720" w:footer="720" w:gutter="0"/>
          <w:cols w:space="720"/>
          <w:docGrid w:linePitch="360"/>
        </w:sectPr>
      </w:pPr>
    </w:p>
    <w:p w14:paraId="1B0EFE76" w14:textId="16AC07F3" w:rsidR="0067133D" w:rsidRDefault="0067133D" w:rsidP="003A1C04">
      <w:pPr>
        <w:pStyle w:val="nrpsNormal"/>
        <w:jc w:val="center"/>
        <w:rPr>
          <w:noProof/>
          <w:color w:val="auto"/>
        </w:rPr>
      </w:pPr>
    </w:p>
    <w:p w14:paraId="6509B7CE" w14:textId="40DD47C2" w:rsidR="00A76B4E" w:rsidRPr="00806FC3" w:rsidRDefault="00A76B4E" w:rsidP="003A1C04">
      <w:pPr>
        <w:pStyle w:val="nrpsNormal"/>
        <w:jc w:val="center"/>
        <w:rPr>
          <w:color w:val="auto"/>
        </w:rPr>
      </w:pPr>
      <w:r w:rsidRPr="00806FC3">
        <w:rPr>
          <w:noProof/>
          <w:color w:val="auto"/>
        </w:rPr>
        <w:drawing>
          <wp:inline distT="0" distB="0" distL="0" distR="0" wp14:anchorId="0416A2DD" wp14:editId="6642C288">
            <wp:extent cx="4572000" cy="342900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a:ln w="9525">
                      <a:solidFill>
                        <a:schemeClr val="tx1"/>
                      </a:solidFill>
                    </a:ln>
                  </pic:spPr>
                </pic:pic>
              </a:graphicData>
            </a:graphic>
          </wp:inline>
        </w:drawing>
      </w:r>
    </w:p>
    <w:p w14:paraId="2944B23C" w14:textId="68BEE204" w:rsidR="0067133D" w:rsidRPr="003A1C04" w:rsidRDefault="00912D8D" w:rsidP="003A1C04">
      <w:pPr>
        <w:pStyle w:val="nrpsfigCaptionsidebarSB"/>
        <w:jc w:val="center"/>
      </w:pPr>
      <w:r w:rsidRPr="003A1C04">
        <w:t xml:space="preserve">Wild rose </w:t>
      </w:r>
      <w:r w:rsidR="003A1C04" w:rsidRPr="003A1C04">
        <w:t>(</w:t>
      </w:r>
      <w:r w:rsidR="003A1C04" w:rsidRPr="003A1C04">
        <w:rPr>
          <w:rFonts w:eastAsia="Microsoft YaHei UI" w:hint="eastAsia"/>
          <w:i/>
        </w:rPr>
        <w:t>Rosa acicularis</w:t>
      </w:r>
      <w:r w:rsidR="003A1C04" w:rsidRPr="003A1C04">
        <w:t>)</w:t>
      </w:r>
      <w:r w:rsidR="001E6211" w:rsidRPr="003A1C04">
        <w:t xml:space="preserve">. </w:t>
      </w:r>
      <w:r w:rsidR="0067133D" w:rsidRPr="003A1C04">
        <w:t xml:space="preserve">Photograph courtesy of </w:t>
      </w:r>
      <w:r w:rsidR="00991839" w:rsidRPr="003A1C04">
        <w:t>Scott Bischke</w:t>
      </w:r>
      <w:r w:rsidR="0067133D" w:rsidRPr="003A1C04">
        <w:t>.</w:t>
      </w:r>
    </w:p>
    <w:p w14:paraId="4F53481B" w14:textId="48045E04" w:rsidR="00C118A7" w:rsidRPr="00C3279A" w:rsidRDefault="00C118A7">
      <w:pPr>
        <w:spacing w:after="0" w:line="240" w:lineRule="auto"/>
        <w:rPr>
          <w:rFonts w:ascii="Arial" w:eastAsia="Times New Roman" w:hAnsi="Arial" w:cs="Times New Roman"/>
          <w:b/>
          <w:color w:val="auto"/>
          <w:sz w:val="32"/>
          <w:szCs w:val="18"/>
          <w:highlight w:val="yellow"/>
        </w:rPr>
      </w:pPr>
    </w:p>
    <w:p w14:paraId="5ACA064A" w14:textId="73B0952C" w:rsidR="004B3956" w:rsidRPr="00011C0B" w:rsidRDefault="004B3956" w:rsidP="004B3956">
      <w:pPr>
        <w:pStyle w:val="nrpsHeading1"/>
        <w:rPr>
          <w:color w:val="auto"/>
        </w:rPr>
      </w:pPr>
      <w:bookmarkStart w:id="761" w:name="_Toc34208701"/>
      <w:commentRangeStart w:id="762"/>
      <w:r w:rsidRPr="00011C0B">
        <w:rPr>
          <w:color w:val="auto"/>
        </w:rPr>
        <w:t>Glossary</w:t>
      </w:r>
      <w:commentRangeEnd w:id="762"/>
      <w:r w:rsidR="00806FC3">
        <w:rPr>
          <w:rStyle w:val="CommentReference"/>
          <w:rFonts w:ascii="Times New Roman" w:eastAsiaTheme="minorHAnsi" w:hAnsi="Times New Roman" w:cstheme="minorBidi"/>
          <w:b w:val="0"/>
        </w:rPr>
        <w:commentReference w:id="762"/>
      </w:r>
      <w:bookmarkEnd w:id="761"/>
    </w:p>
    <w:p w14:paraId="5857C15A" w14:textId="77777777" w:rsidR="00AD4B77" w:rsidRPr="00806FC3" w:rsidRDefault="00AD4B77" w:rsidP="00AD4B77">
      <w:pPr>
        <w:pStyle w:val="nrpsNormal"/>
        <w:rPr>
          <w:color w:val="auto"/>
        </w:rPr>
      </w:pPr>
    </w:p>
    <w:p w14:paraId="1FCB9A1B" w14:textId="77211C27" w:rsidR="008017A4" w:rsidRPr="00806FC3" w:rsidRDefault="008017A4" w:rsidP="008017A4">
      <w:pPr>
        <w:pStyle w:val="nrpsLiteraturecited"/>
        <w:rPr>
          <w:color w:val="auto"/>
        </w:rPr>
      </w:pPr>
      <w:r w:rsidRPr="00806FC3">
        <w:rPr>
          <w:b/>
          <w:color w:val="auto"/>
        </w:rPr>
        <w:t>adaptation</w:t>
      </w:r>
      <w:r w:rsidRPr="00806FC3">
        <w:rPr>
          <w:b/>
          <w:color w:val="auto"/>
          <w:sz w:val="24"/>
          <w:shd w:val="clear" w:color="auto" w:fill="FFFFFF"/>
        </w:rPr>
        <w:t xml:space="preserve"> —</w:t>
      </w:r>
      <w:r w:rsidRPr="00806FC3">
        <w:rPr>
          <w:color w:val="auto"/>
        </w:rPr>
        <w:t xml:space="preserve"> Actions taken to help communities and ecosystems better cope with potential negative effects of climat</w:t>
      </w:r>
      <w:r w:rsidR="00117837" w:rsidRPr="00806FC3">
        <w:rPr>
          <w:color w:val="auto"/>
        </w:rPr>
        <w:t>e</w:t>
      </w:r>
      <w:r w:rsidRPr="00806FC3">
        <w:rPr>
          <w:color w:val="auto"/>
        </w:rPr>
        <w:t xml:space="preserve"> change or take advantage of potential opportunities</w:t>
      </w:r>
      <w:r w:rsidR="00C040C8" w:rsidRPr="00806FC3">
        <w:rPr>
          <w:color w:val="auto"/>
        </w:rPr>
        <w:t>.</w:t>
      </w:r>
    </w:p>
    <w:p w14:paraId="60E3D2A1" w14:textId="4C41F8FB" w:rsidR="008017A4" w:rsidRPr="00806FC3" w:rsidRDefault="008017A4" w:rsidP="008017A4">
      <w:pPr>
        <w:pStyle w:val="nrpsLiteraturecited"/>
        <w:rPr>
          <w:color w:val="auto"/>
        </w:rPr>
      </w:pPr>
      <w:r w:rsidRPr="00806FC3">
        <w:rPr>
          <w:b/>
          <w:color w:val="auto"/>
        </w:rPr>
        <w:t>adaptive capacity</w:t>
      </w:r>
      <w:r w:rsidRPr="00806FC3">
        <w:rPr>
          <w:b/>
          <w:color w:val="auto"/>
          <w:sz w:val="24"/>
          <w:shd w:val="clear" w:color="auto" w:fill="FFFFFF"/>
        </w:rPr>
        <w:t xml:space="preserve"> —</w:t>
      </w:r>
      <w:r w:rsidRPr="00806FC3">
        <w:rPr>
          <w:color w:val="auto"/>
        </w:rPr>
        <w:t xml:space="preserve"> The inherent ability of a system (</w:t>
      </w:r>
      <w:r w:rsidR="00C722FD" w:rsidRPr="00806FC3">
        <w:rPr>
          <w:color w:val="auto"/>
        </w:rPr>
        <w:t xml:space="preserve">e.g., </w:t>
      </w:r>
      <w:r w:rsidRPr="00806FC3">
        <w:rPr>
          <w:color w:val="auto"/>
        </w:rPr>
        <w:t>ecosystem or social system) to adapt to a changing environment; for example, a plant species that can survive a broader range of temperatures may have greater adaptive capacity compared to a plant that can only tolerate a narrow range of temperatures</w:t>
      </w:r>
      <w:r w:rsidR="00C040C8" w:rsidRPr="00806FC3">
        <w:rPr>
          <w:color w:val="auto"/>
        </w:rPr>
        <w:t>.</w:t>
      </w:r>
    </w:p>
    <w:p w14:paraId="66415BBF" w14:textId="19F995EB" w:rsidR="00963A5A" w:rsidRPr="00806FC3" w:rsidRDefault="00963A5A" w:rsidP="00963A5A">
      <w:pPr>
        <w:pStyle w:val="nrpsLiteraturecited"/>
        <w:rPr>
          <w:color w:val="auto"/>
        </w:rPr>
      </w:pPr>
      <w:r w:rsidRPr="00806FC3">
        <w:rPr>
          <w:b/>
          <w:color w:val="auto"/>
        </w:rPr>
        <w:t>agribusiness</w:t>
      </w:r>
      <w:r w:rsidRPr="00806FC3">
        <w:rPr>
          <w:b/>
          <w:color w:val="auto"/>
          <w:sz w:val="24"/>
          <w:shd w:val="clear" w:color="auto" w:fill="FFFFFF"/>
        </w:rPr>
        <w:t xml:space="preserve"> —</w:t>
      </w:r>
      <w:r w:rsidRPr="00806FC3">
        <w:rPr>
          <w:color w:val="auto"/>
        </w:rPr>
        <w:t xml:space="preserve"> An industry engaged in the produc</w:t>
      </w:r>
      <w:r w:rsidR="00C722FD" w:rsidRPr="00806FC3">
        <w:rPr>
          <w:color w:val="auto"/>
        </w:rPr>
        <w:t xml:space="preserve">tion </w:t>
      </w:r>
      <w:r w:rsidRPr="00806FC3">
        <w:rPr>
          <w:color w:val="auto"/>
        </w:rPr>
        <w:t>operations of a farm, the manufacture and distribution of farm equipment and supplies, and the processing, storage, and distribution of farm commodities</w:t>
      </w:r>
      <w:r w:rsidR="00C040C8" w:rsidRPr="00806FC3">
        <w:rPr>
          <w:color w:val="auto"/>
        </w:rPr>
        <w:t>.</w:t>
      </w:r>
    </w:p>
    <w:p w14:paraId="746988E6" w14:textId="16F91EF5" w:rsidR="00963A5A" w:rsidRPr="00806FC3" w:rsidRDefault="00963A5A" w:rsidP="00963A5A">
      <w:pPr>
        <w:pStyle w:val="nrpsLiteraturecited"/>
        <w:rPr>
          <w:color w:val="auto"/>
        </w:rPr>
      </w:pPr>
      <w:r w:rsidRPr="00806FC3">
        <w:rPr>
          <w:b/>
          <w:color w:val="auto"/>
        </w:rPr>
        <w:t>agronomy</w:t>
      </w:r>
      <w:r w:rsidRPr="00806FC3">
        <w:rPr>
          <w:b/>
          <w:color w:val="auto"/>
          <w:sz w:val="24"/>
          <w:shd w:val="clear" w:color="auto" w:fill="FFFFFF"/>
        </w:rPr>
        <w:t xml:space="preserve"> —</w:t>
      </w:r>
      <w:r w:rsidRPr="00806FC3">
        <w:rPr>
          <w:color w:val="auto"/>
        </w:rPr>
        <w:t xml:space="preserve"> The science of crop production and soil management</w:t>
      </w:r>
      <w:r w:rsidR="00C040C8" w:rsidRPr="00806FC3">
        <w:rPr>
          <w:color w:val="auto"/>
        </w:rPr>
        <w:t>.</w:t>
      </w:r>
    </w:p>
    <w:p w14:paraId="0A84A8AE" w14:textId="39BFCC9B" w:rsidR="00270901" w:rsidRPr="00806FC3" w:rsidRDefault="00E6631E" w:rsidP="00E6631E">
      <w:pPr>
        <w:pStyle w:val="nrpsLiteraturecited"/>
        <w:rPr>
          <w:color w:val="auto"/>
        </w:rPr>
      </w:pPr>
      <w:r w:rsidRPr="00806FC3">
        <w:rPr>
          <w:b/>
          <w:color w:val="auto"/>
          <w:shd w:val="clear" w:color="auto" w:fill="FFFFFF"/>
        </w:rPr>
        <w:t>a</w:t>
      </w:r>
      <w:r w:rsidR="00270901" w:rsidRPr="00806FC3">
        <w:rPr>
          <w:b/>
          <w:color w:val="auto"/>
          <w:shd w:val="clear" w:color="auto" w:fill="FFFFFF"/>
        </w:rPr>
        <w:t xml:space="preserve">nnual </w:t>
      </w:r>
      <w:r w:rsidRPr="00806FC3">
        <w:rPr>
          <w:b/>
          <w:color w:val="auto"/>
          <w:shd w:val="clear" w:color="auto" w:fill="FFFFFF"/>
        </w:rPr>
        <w:t>s</w:t>
      </w:r>
      <w:r w:rsidR="00270901" w:rsidRPr="00806FC3">
        <w:rPr>
          <w:b/>
          <w:color w:val="auto"/>
          <w:shd w:val="clear" w:color="auto" w:fill="FFFFFF"/>
        </w:rPr>
        <w:t>treamflow</w:t>
      </w:r>
      <w:r w:rsidRPr="00806FC3">
        <w:rPr>
          <w:b/>
          <w:color w:val="auto"/>
          <w:shd w:val="clear" w:color="auto" w:fill="FFFFFF"/>
        </w:rPr>
        <w:t xml:space="preserve"> — </w:t>
      </w:r>
      <w:r w:rsidR="00270901" w:rsidRPr="00806FC3">
        <w:rPr>
          <w:color w:val="auto"/>
          <w:shd w:val="clear" w:color="auto" w:fill="FFFFFF"/>
        </w:rPr>
        <w:t>The cumulative quantity of water for a period of record, in this case a calendar year. </w:t>
      </w:r>
    </w:p>
    <w:p w14:paraId="750594AC" w14:textId="29A440EA" w:rsidR="008017A4" w:rsidRPr="00806FC3" w:rsidRDefault="008017A4" w:rsidP="008017A4">
      <w:pPr>
        <w:pStyle w:val="nrpsLiteraturecited"/>
        <w:rPr>
          <w:color w:val="auto"/>
          <w:shd w:val="clear" w:color="auto" w:fill="FFFFFF"/>
        </w:rPr>
      </w:pPr>
      <w:r w:rsidRPr="00806FC3">
        <w:rPr>
          <w:b/>
          <w:color w:val="auto"/>
          <w:shd w:val="clear" w:color="auto" w:fill="FFFFFF"/>
        </w:rPr>
        <w:t xml:space="preserve">anthropogenic — </w:t>
      </w:r>
      <w:r w:rsidRPr="00806FC3">
        <w:rPr>
          <w:color w:val="auto"/>
          <w:shd w:val="clear" w:color="auto" w:fill="FFFFFF"/>
        </w:rPr>
        <w:t>Originating in human activity</w:t>
      </w:r>
    </w:p>
    <w:p w14:paraId="4289565A" w14:textId="535B9711" w:rsidR="00270901" w:rsidRPr="00806FC3" w:rsidRDefault="00E6631E" w:rsidP="00E6631E">
      <w:pPr>
        <w:pStyle w:val="nrpsLiteraturecited"/>
        <w:rPr>
          <w:color w:val="auto"/>
        </w:rPr>
      </w:pPr>
      <w:r w:rsidRPr="00806FC3">
        <w:rPr>
          <w:b/>
          <w:color w:val="auto"/>
          <w:shd w:val="clear" w:color="auto" w:fill="FFFFFF"/>
        </w:rPr>
        <w:t>a</w:t>
      </w:r>
      <w:r w:rsidR="00270901" w:rsidRPr="00806FC3">
        <w:rPr>
          <w:b/>
          <w:color w:val="auto"/>
          <w:shd w:val="clear" w:color="auto" w:fill="FFFFFF"/>
        </w:rPr>
        <w:t>quifer</w:t>
      </w:r>
      <w:r w:rsidRPr="00806FC3">
        <w:rPr>
          <w:b/>
          <w:color w:val="auto"/>
          <w:shd w:val="clear" w:color="auto" w:fill="FFFFFF"/>
        </w:rPr>
        <w:t xml:space="preserve"> — </w:t>
      </w:r>
      <w:r w:rsidR="00270901" w:rsidRPr="00806FC3">
        <w:rPr>
          <w:color w:val="auto"/>
        </w:rPr>
        <w:t>A body of permeable rock that can contain or transmit groundwater.</w:t>
      </w:r>
    </w:p>
    <w:p w14:paraId="4B9B4704" w14:textId="77777777" w:rsidR="008017A4" w:rsidRPr="00806FC3" w:rsidRDefault="008017A4" w:rsidP="008017A4">
      <w:pPr>
        <w:pStyle w:val="nrpsLiteraturecited"/>
        <w:rPr>
          <w:color w:val="auto"/>
        </w:rPr>
      </w:pPr>
      <w:r w:rsidRPr="00806FC3">
        <w:rPr>
          <w:b/>
          <w:color w:val="auto"/>
        </w:rPr>
        <w:lastRenderedPageBreak/>
        <w:t>atmospheric carbon dioxide (CO</w:t>
      </w:r>
      <w:r w:rsidRPr="00806FC3">
        <w:rPr>
          <w:b/>
          <w:color w:val="auto"/>
          <w:vertAlign w:val="subscript"/>
        </w:rPr>
        <w:t>2</w:t>
      </w:r>
      <w:r w:rsidRPr="00806FC3">
        <w:rPr>
          <w:b/>
          <w:color w:val="auto"/>
        </w:rPr>
        <w:t>)</w:t>
      </w:r>
      <w:r w:rsidRPr="00806FC3">
        <w:rPr>
          <w:b/>
          <w:color w:val="auto"/>
          <w:sz w:val="24"/>
          <w:shd w:val="clear" w:color="auto" w:fill="FFFFFF"/>
        </w:rPr>
        <w:t xml:space="preserve"> — </w:t>
      </w:r>
      <w:r w:rsidRPr="00806FC3">
        <w:rPr>
          <w:color w:val="auto"/>
        </w:rPr>
        <w:t>The amount of CO</w:t>
      </w:r>
      <w:r w:rsidRPr="00806FC3">
        <w:rPr>
          <w:color w:val="auto"/>
          <w:vertAlign w:val="subscript"/>
        </w:rPr>
        <w:t>2</w:t>
      </w:r>
      <w:r w:rsidRPr="00806FC3">
        <w:rPr>
          <w:color w:val="auto"/>
        </w:rPr>
        <w:t xml:space="preserve"> in Earth’s atmosphere; although the proportion of Earth’s atmosphere made up by CO</w:t>
      </w:r>
      <w:r w:rsidRPr="00806FC3">
        <w:rPr>
          <w:color w:val="auto"/>
          <w:vertAlign w:val="subscript"/>
        </w:rPr>
        <w:t>2</w:t>
      </w:r>
      <w:r w:rsidRPr="00806FC3">
        <w:rPr>
          <w:color w:val="auto"/>
        </w:rPr>
        <w:t xml:space="preserve"> is small, CO</w:t>
      </w:r>
      <w:r w:rsidRPr="00806FC3">
        <w:rPr>
          <w:color w:val="auto"/>
          <w:vertAlign w:val="subscript"/>
        </w:rPr>
        <w:t>2</w:t>
      </w:r>
      <w:r w:rsidRPr="00806FC3">
        <w:rPr>
          <w:color w:val="auto"/>
        </w:rPr>
        <w:t xml:space="preserve"> is one of the most potent greenhouse gases and directly related to the burning of fossil fuels; atmospheric carbon dioxide levels in Earth’s atmosphere are at the highest levels in an estimated 3 million years and these levels are projected to increase global average temperatures through the greenhouse effect</w:t>
      </w:r>
    </w:p>
    <w:p w14:paraId="0B9B51F4" w14:textId="6B29F5A5" w:rsidR="008017A4" w:rsidRPr="00806FC3" w:rsidRDefault="008017A4" w:rsidP="008017A4">
      <w:pPr>
        <w:pStyle w:val="nrpsLiteraturecited"/>
        <w:rPr>
          <w:color w:val="auto"/>
          <w:shd w:val="clear" w:color="auto" w:fill="FFFFFF"/>
        </w:rPr>
      </w:pPr>
      <w:r w:rsidRPr="00806FC3">
        <w:rPr>
          <w:b/>
          <w:color w:val="auto"/>
          <w:shd w:val="clear" w:color="auto" w:fill="FFFFFF"/>
        </w:rPr>
        <w:t xml:space="preserve">attribution — </w:t>
      </w:r>
      <w:r w:rsidRPr="00806FC3">
        <w:rPr>
          <w:color w:val="auto"/>
          <w:shd w:val="clear" w:color="auto" w:fill="FFFFFF"/>
        </w:rPr>
        <w:t>Identifies a source or cause of something</w:t>
      </w:r>
    </w:p>
    <w:p w14:paraId="694DB3FC" w14:textId="132AE28C" w:rsidR="00963A5A" w:rsidRPr="00806FC3" w:rsidRDefault="00963A5A" w:rsidP="00963A5A">
      <w:pPr>
        <w:pStyle w:val="nrpsLiteraturecited"/>
        <w:rPr>
          <w:color w:val="auto"/>
        </w:rPr>
      </w:pPr>
      <w:r w:rsidRPr="00806FC3">
        <w:rPr>
          <w:b/>
          <w:color w:val="auto"/>
        </w:rPr>
        <w:t>basis</w:t>
      </w:r>
      <w:r w:rsidRPr="00806FC3">
        <w:rPr>
          <w:b/>
          <w:color w:val="auto"/>
          <w:sz w:val="24"/>
          <w:shd w:val="clear" w:color="auto" w:fill="FFFFFF"/>
        </w:rPr>
        <w:t xml:space="preserve"> —</w:t>
      </w:r>
      <w:r w:rsidRPr="00806FC3">
        <w:rPr>
          <w:color w:val="auto"/>
        </w:rPr>
        <w:t xml:space="preserve"> The difference between the futures market price and the local price</w:t>
      </w:r>
      <w:r w:rsidR="00C040C8" w:rsidRPr="00806FC3">
        <w:rPr>
          <w:color w:val="auto"/>
        </w:rPr>
        <w:t xml:space="preserve"> for an agricultural commodity</w:t>
      </w:r>
      <w:r w:rsidRPr="00806FC3">
        <w:rPr>
          <w:color w:val="auto"/>
        </w:rPr>
        <w:t>, measured in dollars per bushel</w:t>
      </w:r>
      <w:r w:rsidR="00C040C8" w:rsidRPr="00806FC3">
        <w:rPr>
          <w:color w:val="auto"/>
        </w:rPr>
        <w:t>.</w:t>
      </w:r>
    </w:p>
    <w:p w14:paraId="311D047B" w14:textId="131D6C1A" w:rsidR="00963A5A" w:rsidRPr="00806FC3" w:rsidRDefault="00963A5A" w:rsidP="00963A5A">
      <w:pPr>
        <w:pStyle w:val="nrpsLiteraturecited"/>
        <w:rPr>
          <w:b/>
          <w:color w:val="auto"/>
          <w:shd w:val="clear" w:color="auto" w:fill="FFFFFF"/>
        </w:rPr>
      </w:pPr>
      <w:r w:rsidRPr="00806FC3">
        <w:rPr>
          <w:b/>
          <w:color w:val="auto"/>
          <w:shd w:val="clear" w:color="auto" w:fill="FFFFFF"/>
        </w:rPr>
        <w:t>base</w:t>
      </w:r>
      <w:r w:rsidR="00AE13CA" w:rsidRPr="00806FC3">
        <w:rPr>
          <w:b/>
          <w:color w:val="auto"/>
          <w:shd w:val="clear" w:color="auto" w:fill="FFFFFF"/>
        </w:rPr>
        <w:t xml:space="preserve"> </w:t>
      </w:r>
      <w:r w:rsidRPr="00806FC3">
        <w:rPr>
          <w:b/>
          <w:color w:val="auto"/>
          <w:shd w:val="clear" w:color="auto" w:fill="FFFFFF"/>
        </w:rPr>
        <w:t xml:space="preserve">flow — </w:t>
      </w:r>
      <w:r w:rsidRPr="00806FC3">
        <w:rPr>
          <w:color w:val="auto"/>
          <w:shd w:val="clear" w:color="auto" w:fill="FFFFFF"/>
        </w:rPr>
        <w:t>The portion of stream</w:t>
      </w:r>
      <w:r w:rsidRPr="00806FC3">
        <w:rPr>
          <w:bCs/>
          <w:color w:val="auto"/>
          <w:shd w:val="clear" w:color="auto" w:fill="FFFFFF"/>
        </w:rPr>
        <w:t>flow</w:t>
      </w:r>
      <w:r w:rsidRPr="00806FC3">
        <w:rPr>
          <w:color w:val="auto"/>
          <w:shd w:val="clear" w:color="auto" w:fill="FFFFFF"/>
        </w:rPr>
        <w:t> that is not runoff and results from seepage of water from the ground into a channel slowly over time. The primary source of running water in a stream during dry weather.</w:t>
      </w:r>
    </w:p>
    <w:p w14:paraId="4141BC00" w14:textId="77777777" w:rsidR="00963A5A" w:rsidRPr="00806FC3" w:rsidRDefault="00963A5A" w:rsidP="00963A5A">
      <w:pPr>
        <w:pStyle w:val="nrpsLiteraturecited"/>
        <w:rPr>
          <w:b/>
          <w:color w:val="auto"/>
          <w:shd w:val="clear" w:color="auto" w:fill="FFFFFF"/>
        </w:rPr>
      </w:pPr>
      <w:r w:rsidRPr="00806FC3">
        <w:rPr>
          <w:b/>
          <w:color w:val="auto"/>
          <w:shd w:val="clear" w:color="auto" w:fill="FFFFFF"/>
        </w:rPr>
        <w:t xml:space="preserve">basin — </w:t>
      </w:r>
      <w:r w:rsidRPr="00806FC3">
        <w:rPr>
          <w:color w:val="auto"/>
          <w:shd w:val="clear" w:color="auto" w:fill="FFFFFF"/>
        </w:rPr>
        <w:t>A </w:t>
      </w:r>
      <w:r w:rsidRPr="00806FC3">
        <w:rPr>
          <w:bCs/>
          <w:color w:val="auto"/>
          <w:shd w:val="clear" w:color="auto" w:fill="FFFFFF"/>
        </w:rPr>
        <w:t>drainage basin</w:t>
      </w:r>
      <w:r w:rsidRPr="00806FC3">
        <w:rPr>
          <w:color w:val="auto"/>
          <w:shd w:val="clear" w:color="auto" w:fill="FFFFFF"/>
        </w:rPr>
        <w:t> or catchment </w:t>
      </w:r>
      <w:r w:rsidRPr="00806FC3">
        <w:rPr>
          <w:bCs/>
          <w:color w:val="auto"/>
          <w:shd w:val="clear" w:color="auto" w:fill="FFFFFF"/>
        </w:rPr>
        <w:t>basin</w:t>
      </w:r>
      <w:r w:rsidRPr="00806FC3">
        <w:rPr>
          <w:color w:val="auto"/>
          <w:shd w:val="clear" w:color="auto" w:fill="FFFFFF"/>
        </w:rPr>
        <w:t> is an extent or an area of land where all surface water from rain, melting snow, or ice converges to a single point at a lower elevation, usually the exit of the </w:t>
      </w:r>
      <w:r w:rsidRPr="00806FC3">
        <w:rPr>
          <w:bCs/>
          <w:color w:val="auto"/>
          <w:shd w:val="clear" w:color="auto" w:fill="FFFFFF"/>
        </w:rPr>
        <w:t>basin</w:t>
      </w:r>
      <w:r w:rsidRPr="00806FC3">
        <w:rPr>
          <w:color w:val="auto"/>
          <w:shd w:val="clear" w:color="auto" w:fill="FFFFFF"/>
        </w:rPr>
        <w:t>, where the waters join another body of water, such as a river, lake, reservoir, estuary, wetland, sea, or ocean</w:t>
      </w:r>
      <w:r w:rsidRPr="00806FC3">
        <w:rPr>
          <w:b/>
          <w:color w:val="auto"/>
          <w:shd w:val="clear" w:color="auto" w:fill="FFFFFF"/>
        </w:rPr>
        <w:t>.</w:t>
      </w:r>
    </w:p>
    <w:p w14:paraId="64FEBF5C" w14:textId="6F41D0F3" w:rsidR="00963A5A" w:rsidRPr="00806FC3" w:rsidRDefault="00963A5A" w:rsidP="00963A5A">
      <w:pPr>
        <w:pStyle w:val="nrpsLiteraturecited"/>
        <w:rPr>
          <w:color w:val="auto"/>
        </w:rPr>
      </w:pPr>
      <w:r w:rsidRPr="00806FC3">
        <w:rPr>
          <w:b/>
          <w:color w:val="auto"/>
        </w:rPr>
        <w:t>biocontrol</w:t>
      </w:r>
      <w:r w:rsidRPr="00806FC3">
        <w:rPr>
          <w:b/>
          <w:color w:val="auto"/>
          <w:sz w:val="24"/>
          <w:shd w:val="clear" w:color="auto" w:fill="FFFFFF"/>
        </w:rPr>
        <w:t xml:space="preserve"> —</w:t>
      </w:r>
      <w:r w:rsidRPr="00806FC3">
        <w:rPr>
          <w:color w:val="auto"/>
        </w:rPr>
        <w:t xml:space="preserve"> Short for biological control; the reduction in numbers or elimination of pest organisms by interference with their ecology (as by the introduction of parasites or disease)</w:t>
      </w:r>
      <w:r w:rsidR="00C040C8" w:rsidRPr="00806FC3">
        <w:rPr>
          <w:color w:val="auto"/>
        </w:rPr>
        <w:t>.</w:t>
      </w:r>
    </w:p>
    <w:p w14:paraId="1C000D15" w14:textId="4AF9EE0B" w:rsidR="00963A5A" w:rsidRPr="00806FC3" w:rsidRDefault="00963A5A" w:rsidP="00963A5A">
      <w:pPr>
        <w:pStyle w:val="nrpsLiteraturecited"/>
        <w:rPr>
          <w:color w:val="auto"/>
        </w:rPr>
      </w:pPr>
      <w:r w:rsidRPr="00806FC3">
        <w:rPr>
          <w:b/>
          <w:color w:val="auto"/>
        </w:rPr>
        <w:t>biodiversity</w:t>
      </w:r>
      <w:r w:rsidRPr="00806FC3">
        <w:rPr>
          <w:b/>
          <w:color w:val="auto"/>
          <w:sz w:val="24"/>
          <w:shd w:val="clear" w:color="auto" w:fill="FFFFFF"/>
        </w:rPr>
        <w:t xml:space="preserve"> —</w:t>
      </w:r>
      <w:r w:rsidRPr="00806FC3">
        <w:rPr>
          <w:color w:val="auto"/>
        </w:rPr>
        <w:t xml:space="preserve"> The variety of all native living organisms and their various forms and interrelationships</w:t>
      </w:r>
      <w:r w:rsidR="00C040C8" w:rsidRPr="00806FC3">
        <w:rPr>
          <w:color w:val="auto"/>
        </w:rPr>
        <w:t>.</w:t>
      </w:r>
    </w:p>
    <w:p w14:paraId="49029E3E" w14:textId="09263C79" w:rsidR="00963A5A" w:rsidRPr="00806FC3" w:rsidRDefault="00963A5A" w:rsidP="00963A5A">
      <w:pPr>
        <w:pStyle w:val="nrpsLiteraturecited"/>
        <w:rPr>
          <w:color w:val="auto"/>
        </w:rPr>
      </w:pPr>
      <w:r w:rsidRPr="00806FC3">
        <w:rPr>
          <w:b/>
          <w:color w:val="auto"/>
        </w:rPr>
        <w:t>biomass</w:t>
      </w:r>
      <w:r w:rsidRPr="00806FC3">
        <w:rPr>
          <w:b/>
          <w:color w:val="auto"/>
          <w:sz w:val="24"/>
          <w:shd w:val="clear" w:color="auto" w:fill="FFFFFF"/>
        </w:rPr>
        <w:t xml:space="preserve"> —</w:t>
      </w:r>
      <w:r w:rsidRPr="00806FC3">
        <w:rPr>
          <w:color w:val="auto"/>
        </w:rPr>
        <w:t xml:space="preserve"> The total amount of organic matter present in an organism, population, ecosystem</w:t>
      </w:r>
      <w:r w:rsidR="00C040C8" w:rsidRPr="00806FC3">
        <w:rPr>
          <w:color w:val="auto"/>
        </w:rPr>
        <w:t>,</w:t>
      </w:r>
      <w:r w:rsidRPr="00806FC3">
        <w:rPr>
          <w:color w:val="auto"/>
        </w:rPr>
        <w:t xml:space="preserve"> or given area</w:t>
      </w:r>
      <w:r w:rsidR="00C040C8" w:rsidRPr="00806FC3">
        <w:rPr>
          <w:color w:val="auto"/>
        </w:rPr>
        <w:t>.</w:t>
      </w:r>
    </w:p>
    <w:p w14:paraId="047D9289" w14:textId="0CA7A84C" w:rsidR="00963A5A" w:rsidRPr="00806FC3" w:rsidRDefault="00963A5A" w:rsidP="00EB7D07">
      <w:pPr>
        <w:pStyle w:val="nrpsLiteraturecited"/>
        <w:rPr>
          <w:color w:val="auto"/>
        </w:rPr>
      </w:pPr>
      <w:r w:rsidRPr="00806FC3">
        <w:rPr>
          <w:b/>
          <w:color w:val="auto"/>
        </w:rPr>
        <w:t>bushel —</w:t>
      </w:r>
      <w:r w:rsidRPr="00806FC3">
        <w:rPr>
          <w:color w:val="auto"/>
        </w:rPr>
        <w:t xml:space="preserve"> A unit for measuring an amount of fruit and grain that is equal to about 35.2 liters in the US. </w:t>
      </w:r>
    </w:p>
    <w:p w14:paraId="69A09ED4" w14:textId="38991786" w:rsidR="00EB7D07" w:rsidRPr="00806FC3" w:rsidRDefault="00A04461" w:rsidP="00FD0EF0">
      <w:pPr>
        <w:pStyle w:val="nrpsLiteraturecited"/>
        <w:rPr>
          <w:color w:val="auto"/>
        </w:rPr>
      </w:pPr>
      <w:r w:rsidRPr="00806FC3">
        <w:rPr>
          <w:b/>
          <w:color w:val="auto"/>
        </w:rPr>
        <w:t>C3 and C4 plants —</w:t>
      </w:r>
      <w:r w:rsidR="00EB7D07" w:rsidRPr="00806FC3">
        <w:rPr>
          <w:color w:val="auto"/>
        </w:rPr>
        <w:t xml:space="preserve"> Plants use different photosynthetic pathways (termed </w:t>
      </w:r>
      <w:r w:rsidR="00EB7D07" w:rsidRPr="00806FC3">
        <w:rPr>
          <w:i/>
          <w:color w:val="auto"/>
        </w:rPr>
        <w:t>C3 photosynthesis</w:t>
      </w:r>
      <w:r w:rsidR="00EB7D07" w:rsidRPr="00806FC3">
        <w:rPr>
          <w:color w:val="auto"/>
        </w:rPr>
        <w:t xml:space="preserve"> or </w:t>
      </w:r>
      <w:r w:rsidR="00EB7D07" w:rsidRPr="00806FC3">
        <w:rPr>
          <w:i/>
          <w:color w:val="auto"/>
        </w:rPr>
        <w:t>C4 photosynthesis</w:t>
      </w:r>
      <w:r w:rsidR="00EB7D07" w:rsidRPr="00806FC3">
        <w:rPr>
          <w:color w:val="auto"/>
        </w:rPr>
        <w:t>). C4 plants evolved as an adaptation to high</w:t>
      </w:r>
      <w:r w:rsidR="00C040C8" w:rsidRPr="00806FC3">
        <w:rPr>
          <w:color w:val="auto"/>
        </w:rPr>
        <w:t>-</w:t>
      </w:r>
      <w:r w:rsidR="00EB7D07" w:rsidRPr="00806FC3">
        <w:rPr>
          <w:color w:val="auto"/>
        </w:rPr>
        <w:t>temperature, high-light conditions. C4 plant growth rates increase more under hot, high</w:t>
      </w:r>
      <w:r w:rsidR="00C040C8" w:rsidRPr="00806FC3">
        <w:rPr>
          <w:color w:val="auto"/>
        </w:rPr>
        <w:t>-</w:t>
      </w:r>
      <w:r w:rsidR="00EB7D07" w:rsidRPr="00806FC3">
        <w:rPr>
          <w:color w:val="auto"/>
        </w:rPr>
        <w:t>CO</w:t>
      </w:r>
      <w:r w:rsidR="00EB7D07" w:rsidRPr="00806FC3">
        <w:rPr>
          <w:color w:val="auto"/>
          <w:vertAlign w:val="subscript"/>
        </w:rPr>
        <w:t>2</w:t>
      </w:r>
      <w:r w:rsidR="00EB7D07" w:rsidRPr="00806FC3">
        <w:rPr>
          <w:color w:val="auto"/>
        </w:rPr>
        <w:t xml:space="preserve"> conditions than that of C3 plants and exhibit less water loss.</w:t>
      </w:r>
    </w:p>
    <w:p w14:paraId="402231DF" w14:textId="1145F99E" w:rsidR="00FD0EF0" w:rsidRPr="00806FC3" w:rsidRDefault="00AE780E" w:rsidP="00FD0EF0">
      <w:pPr>
        <w:pStyle w:val="nrpsLiteraturecited"/>
        <w:rPr>
          <w:color w:val="auto"/>
        </w:rPr>
      </w:pPr>
      <w:r w:rsidRPr="00806FC3">
        <w:rPr>
          <w:b/>
          <w:color w:val="auto"/>
        </w:rPr>
        <w:t>c</w:t>
      </w:r>
      <w:r w:rsidR="00FD0EF0" w:rsidRPr="00806FC3">
        <w:rPr>
          <w:b/>
          <w:color w:val="auto"/>
        </w:rPr>
        <w:t>limate v</w:t>
      </w:r>
      <w:r w:rsidR="00A35B6B" w:rsidRPr="00806FC3">
        <w:rPr>
          <w:b/>
          <w:color w:val="auto"/>
        </w:rPr>
        <w:t>ersus</w:t>
      </w:r>
      <w:r w:rsidR="00FD0EF0" w:rsidRPr="00806FC3">
        <w:rPr>
          <w:b/>
          <w:color w:val="auto"/>
        </w:rPr>
        <w:t xml:space="preserve"> weather </w:t>
      </w:r>
      <w:r w:rsidR="00FD0EF0" w:rsidRPr="00806FC3">
        <w:rPr>
          <w:color w:val="auto"/>
        </w:rPr>
        <w:t>— The difference between weather and climate is a measure of time. Weather is what conditions of the atmosphere are over a short period of time, and climate is how the atmosphere "behaves" over relatively long periods of time</w:t>
      </w:r>
      <w:r w:rsidR="00C040C8" w:rsidRPr="00806FC3">
        <w:rPr>
          <w:color w:val="auto"/>
        </w:rPr>
        <w:t xml:space="preserve"> (i.e., multiple decades)</w:t>
      </w:r>
      <w:r w:rsidR="00FD0EF0" w:rsidRPr="00806FC3">
        <w:rPr>
          <w:color w:val="auto"/>
        </w:rPr>
        <w:t>.</w:t>
      </w:r>
    </w:p>
    <w:p w14:paraId="506E393A" w14:textId="0D17B22A" w:rsidR="00FD0EF0" w:rsidRPr="00806FC3" w:rsidRDefault="00FD0EF0" w:rsidP="00FD0EF0">
      <w:pPr>
        <w:pStyle w:val="nrpsLiteraturecited"/>
        <w:rPr>
          <w:color w:val="auto"/>
        </w:rPr>
      </w:pPr>
      <w:r w:rsidRPr="00806FC3">
        <w:rPr>
          <w:b/>
          <w:color w:val="auto"/>
        </w:rPr>
        <w:t>climate change —</w:t>
      </w:r>
      <w:r w:rsidRPr="00806FC3">
        <w:rPr>
          <w:color w:val="auto"/>
        </w:rPr>
        <w:t xml:space="preserve"> Changes in average weather conditions that persist over multiple decades or longer. Climate change encompasses both increases and decreases in temperature, as well as shifts in precipitation, changing risk of certain types of severe weather events, and changes to other features of the climate system</w:t>
      </w:r>
      <w:r w:rsidR="00C040C8" w:rsidRPr="00806FC3">
        <w:rPr>
          <w:color w:val="auto"/>
        </w:rPr>
        <w:t>.</w:t>
      </w:r>
    </w:p>
    <w:p w14:paraId="069C4F06" w14:textId="5E9B7656" w:rsidR="00904A23" w:rsidRPr="00806FC3" w:rsidRDefault="00904A23" w:rsidP="00963A5A">
      <w:pPr>
        <w:pStyle w:val="nrpsLiteraturecited"/>
        <w:rPr>
          <w:b/>
          <w:color w:val="auto"/>
        </w:rPr>
      </w:pPr>
      <w:r w:rsidRPr="00806FC3">
        <w:rPr>
          <w:b/>
          <w:color w:val="auto"/>
        </w:rPr>
        <w:t>climate oscillation</w:t>
      </w:r>
      <w:r w:rsidRPr="00806FC3">
        <w:rPr>
          <w:color w:val="auto"/>
        </w:rPr>
        <w:t xml:space="preserve"> — </w:t>
      </w:r>
      <w:r w:rsidR="00C040C8" w:rsidRPr="00806FC3">
        <w:rPr>
          <w:color w:val="auto"/>
        </w:rPr>
        <w:t>S</w:t>
      </w:r>
      <w:r w:rsidRPr="00806FC3">
        <w:rPr>
          <w:color w:val="auto"/>
        </w:rPr>
        <w:t>ee teleconnections.</w:t>
      </w:r>
    </w:p>
    <w:p w14:paraId="65363953" w14:textId="45FDC440" w:rsidR="00167DA9" w:rsidRPr="00806FC3" w:rsidRDefault="00167DA9" w:rsidP="00963A5A">
      <w:pPr>
        <w:pStyle w:val="nrpsLiteraturecited"/>
        <w:rPr>
          <w:b/>
          <w:color w:val="auto"/>
        </w:rPr>
      </w:pPr>
      <w:r w:rsidRPr="00806FC3">
        <w:rPr>
          <w:b/>
          <w:color w:val="auto"/>
        </w:rPr>
        <w:t xml:space="preserve">commercial crops — </w:t>
      </w:r>
      <w:r w:rsidR="00EB7D07" w:rsidRPr="00806FC3">
        <w:rPr>
          <w:color w:val="auto"/>
        </w:rPr>
        <w:t>Agricultural crops that are grown for sale to return a profit, purchased by parties separate from a farm (note: not all commercial crops are commodity crops).</w:t>
      </w:r>
    </w:p>
    <w:p w14:paraId="1CA6768B" w14:textId="02318505" w:rsidR="00EB7D07" w:rsidRPr="00806FC3" w:rsidRDefault="00167DA9" w:rsidP="00963A5A">
      <w:pPr>
        <w:pStyle w:val="nrpsLiteraturecited"/>
        <w:rPr>
          <w:b/>
          <w:color w:val="auto"/>
        </w:rPr>
      </w:pPr>
      <w:r w:rsidRPr="00806FC3">
        <w:rPr>
          <w:b/>
          <w:color w:val="auto"/>
        </w:rPr>
        <w:t xml:space="preserve">commodity crops — </w:t>
      </w:r>
      <w:r w:rsidR="00EB7D07" w:rsidRPr="00806FC3">
        <w:rPr>
          <w:color w:val="auto"/>
        </w:rPr>
        <w:t>Crops that are traded, and typically include crops that are non-perishable, easily storable, and undifferentiated.</w:t>
      </w:r>
    </w:p>
    <w:p w14:paraId="4EDEBD84" w14:textId="611A9E77" w:rsidR="00963A5A" w:rsidRPr="00806FC3" w:rsidRDefault="00963A5A" w:rsidP="00963A5A">
      <w:pPr>
        <w:pStyle w:val="nrpsLiteraturecited"/>
        <w:rPr>
          <w:color w:val="auto"/>
        </w:rPr>
      </w:pPr>
      <w:r w:rsidRPr="00806FC3">
        <w:rPr>
          <w:b/>
          <w:color w:val="auto"/>
        </w:rPr>
        <w:t>commodity futures</w:t>
      </w:r>
      <w:r w:rsidRPr="00806FC3">
        <w:rPr>
          <w:b/>
          <w:color w:val="auto"/>
          <w:sz w:val="24"/>
          <w:shd w:val="clear" w:color="auto" w:fill="FFFFFF"/>
        </w:rPr>
        <w:t xml:space="preserve"> —</w:t>
      </w:r>
      <w:r w:rsidRPr="00806FC3">
        <w:rPr>
          <w:color w:val="auto"/>
        </w:rPr>
        <w:t xml:space="preserve"> Buying or selling of a set amount of a commodity at a predetermined price and date</w:t>
      </w:r>
      <w:r w:rsidR="00C040C8" w:rsidRPr="00806FC3">
        <w:rPr>
          <w:color w:val="auto"/>
        </w:rPr>
        <w:t>.</w:t>
      </w:r>
    </w:p>
    <w:p w14:paraId="4D2BFA42" w14:textId="77777777" w:rsidR="00963A5A" w:rsidRPr="00806FC3" w:rsidRDefault="00963A5A" w:rsidP="00EB658F">
      <w:pPr>
        <w:pStyle w:val="nrpsLiteraturecited"/>
        <w:rPr>
          <w:color w:val="auto"/>
        </w:rPr>
      </w:pPr>
      <w:r w:rsidRPr="00806FC3">
        <w:rPr>
          <w:b/>
          <w:color w:val="auto"/>
        </w:rPr>
        <w:t>confined aquifer</w:t>
      </w:r>
      <w:r w:rsidRPr="00806FC3">
        <w:rPr>
          <w:color w:val="auto"/>
        </w:rPr>
        <w:t xml:space="preserve"> — A confined aquifer is an aquifer below the land surface that is saturated with water. Layers of impermeable material are both above and below the aquifer, causing it to be under pressure so that when the aquifer is penetrated by a well, the water will rise above the top of the aquifer.</w:t>
      </w:r>
    </w:p>
    <w:p w14:paraId="521962D8" w14:textId="04026CE0" w:rsidR="00963A5A" w:rsidRPr="00806FC3" w:rsidRDefault="00963A5A" w:rsidP="00963A5A">
      <w:pPr>
        <w:pStyle w:val="nrpsLiteraturecited"/>
        <w:rPr>
          <w:color w:val="auto"/>
        </w:rPr>
      </w:pPr>
      <w:r w:rsidRPr="00806FC3">
        <w:rPr>
          <w:b/>
          <w:color w:val="auto"/>
        </w:rPr>
        <w:lastRenderedPageBreak/>
        <w:t>cow-calf operations</w:t>
      </w:r>
      <w:r w:rsidRPr="00806FC3">
        <w:rPr>
          <w:b/>
          <w:color w:val="auto"/>
          <w:sz w:val="24"/>
          <w:shd w:val="clear" w:color="auto" w:fill="FFFFFF"/>
        </w:rPr>
        <w:t xml:space="preserve"> —</w:t>
      </w:r>
      <w:r w:rsidRPr="00806FC3">
        <w:rPr>
          <w:color w:val="auto"/>
        </w:rPr>
        <w:t xml:space="preserve"> Livestock operations in which a base breeding herd of mother cows and bulls are maintained</w:t>
      </w:r>
      <w:r w:rsidR="00C040C8" w:rsidRPr="00806FC3">
        <w:rPr>
          <w:color w:val="auto"/>
        </w:rPr>
        <w:t>. E</w:t>
      </w:r>
      <w:r w:rsidRPr="00806FC3">
        <w:rPr>
          <w:color w:val="auto"/>
        </w:rPr>
        <w:t>ach year’s calves are sold between the ages of 6 and 12 months, along with culled cows and bulls, except for some breeding herd replacements</w:t>
      </w:r>
      <w:r w:rsidR="00C040C8" w:rsidRPr="00806FC3">
        <w:rPr>
          <w:color w:val="auto"/>
        </w:rPr>
        <w:t>.</w:t>
      </w:r>
    </w:p>
    <w:p w14:paraId="32F1D5E8" w14:textId="6C176D71" w:rsidR="00963A5A" w:rsidRPr="00806FC3" w:rsidRDefault="00963A5A" w:rsidP="00963A5A">
      <w:pPr>
        <w:pStyle w:val="nrpsLiteraturecited"/>
        <w:rPr>
          <w:color w:val="auto"/>
        </w:rPr>
      </w:pPr>
      <w:r w:rsidRPr="00806FC3">
        <w:rPr>
          <w:b/>
          <w:color w:val="auto"/>
        </w:rPr>
        <w:t>crop rotation</w:t>
      </w:r>
      <w:r w:rsidRPr="00806FC3">
        <w:rPr>
          <w:b/>
          <w:color w:val="auto"/>
          <w:sz w:val="24"/>
          <w:shd w:val="clear" w:color="auto" w:fill="FFFFFF"/>
        </w:rPr>
        <w:t xml:space="preserve"> —</w:t>
      </w:r>
      <w:r w:rsidRPr="00806FC3">
        <w:rPr>
          <w:color w:val="auto"/>
        </w:rPr>
        <w:t xml:space="preserve"> System of cultivation where different crops are planted in consecutive growing seasons to maintain soil fertility</w:t>
      </w:r>
      <w:r w:rsidR="00C040C8" w:rsidRPr="00806FC3">
        <w:rPr>
          <w:color w:val="auto"/>
        </w:rPr>
        <w:t>.</w:t>
      </w:r>
    </w:p>
    <w:p w14:paraId="02A7EC2B" w14:textId="63C0F642" w:rsidR="00963A5A" w:rsidRPr="00806FC3" w:rsidRDefault="00963A5A" w:rsidP="00963A5A">
      <w:pPr>
        <w:pStyle w:val="nrpsLiteraturecited"/>
        <w:rPr>
          <w:b/>
          <w:color w:val="auto"/>
          <w:shd w:val="clear" w:color="auto" w:fill="FFFFFF"/>
        </w:rPr>
      </w:pPr>
      <w:r w:rsidRPr="00806FC3">
        <w:rPr>
          <w:b/>
          <w:color w:val="auto"/>
        </w:rPr>
        <w:t>cultivar</w:t>
      </w:r>
      <w:r w:rsidRPr="00806FC3">
        <w:rPr>
          <w:b/>
          <w:color w:val="auto"/>
          <w:sz w:val="24"/>
          <w:shd w:val="clear" w:color="auto" w:fill="FFFFFF"/>
        </w:rPr>
        <w:t xml:space="preserve"> —</w:t>
      </w:r>
      <w:r w:rsidRPr="00806FC3">
        <w:rPr>
          <w:color w:val="auto"/>
        </w:rPr>
        <w:t xml:space="preserve"> </w:t>
      </w:r>
      <w:r w:rsidR="00C040C8" w:rsidRPr="00806FC3">
        <w:rPr>
          <w:color w:val="auto"/>
        </w:rPr>
        <w:t xml:space="preserve">A contraction of </w:t>
      </w:r>
      <w:r w:rsidR="00C040C8" w:rsidRPr="00806FC3">
        <w:rPr>
          <w:i/>
          <w:color w:val="auto"/>
        </w:rPr>
        <w:t>cultivated variety</w:t>
      </w:r>
      <w:r w:rsidR="00C040C8" w:rsidRPr="00806FC3">
        <w:rPr>
          <w:color w:val="auto"/>
        </w:rPr>
        <w:t>.</w:t>
      </w:r>
      <w:r w:rsidRPr="00806FC3">
        <w:rPr>
          <w:color w:val="auto"/>
        </w:rPr>
        <w:t xml:space="preserve"> It refers to a plant type within a </w:t>
      </w:r>
      <w:proofErr w:type="gramStart"/>
      <w:r w:rsidRPr="00806FC3">
        <w:rPr>
          <w:color w:val="auto"/>
        </w:rPr>
        <w:t>particular cultivated</w:t>
      </w:r>
      <w:proofErr w:type="gramEnd"/>
      <w:r w:rsidRPr="00806FC3">
        <w:rPr>
          <w:color w:val="auto"/>
        </w:rPr>
        <w:t xml:space="preserve"> species that is distinguished by </w:t>
      </w:r>
      <w:r w:rsidR="00A30A33" w:rsidRPr="00806FC3">
        <w:rPr>
          <w:color w:val="auto"/>
        </w:rPr>
        <w:t>one</w:t>
      </w:r>
      <w:r w:rsidRPr="00806FC3">
        <w:rPr>
          <w:color w:val="auto"/>
        </w:rPr>
        <w:t xml:space="preserve"> or more character</w:t>
      </w:r>
      <w:r w:rsidR="00C040C8" w:rsidRPr="00806FC3">
        <w:rPr>
          <w:color w:val="auto"/>
        </w:rPr>
        <w:t>istic</w:t>
      </w:r>
      <w:r w:rsidRPr="00806FC3">
        <w:rPr>
          <w:color w:val="auto"/>
        </w:rPr>
        <w:t>s</w:t>
      </w:r>
      <w:r w:rsidR="00A30A33" w:rsidRPr="00806FC3">
        <w:rPr>
          <w:color w:val="auto"/>
        </w:rPr>
        <w:t>.</w:t>
      </w:r>
    </w:p>
    <w:p w14:paraId="6A3344D7" w14:textId="526177F8" w:rsidR="008017A4" w:rsidRPr="00806FC3" w:rsidRDefault="008017A4" w:rsidP="00C040C8">
      <w:pPr>
        <w:pStyle w:val="nrpsLiteraturecited"/>
        <w:rPr>
          <w:color w:val="auto"/>
          <w:sz w:val="24"/>
        </w:rPr>
      </w:pPr>
      <w:r w:rsidRPr="00806FC3">
        <w:rPr>
          <w:b/>
          <w:color w:val="auto"/>
        </w:rPr>
        <w:t>direct effect</w:t>
      </w:r>
      <w:r w:rsidRPr="00806FC3">
        <w:rPr>
          <w:b/>
          <w:color w:val="auto"/>
          <w:sz w:val="24"/>
          <w:shd w:val="clear" w:color="auto" w:fill="FFFFFF"/>
        </w:rPr>
        <w:t xml:space="preserve"> —</w:t>
      </w:r>
      <w:r w:rsidR="00C040C8" w:rsidRPr="00806FC3">
        <w:rPr>
          <w:color w:val="auto"/>
          <w:sz w:val="24"/>
        </w:rPr>
        <w:t xml:space="preserve"> </w:t>
      </w:r>
      <w:r w:rsidR="00C040C8" w:rsidRPr="00806FC3">
        <w:rPr>
          <w:color w:val="auto"/>
        </w:rPr>
        <w:t>A primary impact to a system from shifts in climate conditions (e.g., temperature and precipitation), such as direct mortality to species from increased heat extremes</w:t>
      </w:r>
    </w:p>
    <w:p w14:paraId="3576043A" w14:textId="00443486" w:rsidR="00270901" w:rsidRPr="00806FC3" w:rsidRDefault="00E6631E" w:rsidP="00EB658F">
      <w:pPr>
        <w:pStyle w:val="nrpsLiteraturecited"/>
        <w:rPr>
          <w:color w:val="auto"/>
        </w:rPr>
      </w:pPr>
      <w:r w:rsidRPr="00806FC3">
        <w:rPr>
          <w:b/>
          <w:color w:val="auto"/>
        </w:rPr>
        <w:t>d</w:t>
      </w:r>
      <w:r w:rsidR="00270901" w:rsidRPr="00806FC3">
        <w:rPr>
          <w:b/>
          <w:color w:val="auto"/>
        </w:rPr>
        <w:t xml:space="preserve">irect </w:t>
      </w:r>
      <w:r w:rsidRPr="00806FC3">
        <w:rPr>
          <w:b/>
          <w:color w:val="auto"/>
        </w:rPr>
        <w:t>r</w:t>
      </w:r>
      <w:r w:rsidR="00270901" w:rsidRPr="00806FC3">
        <w:rPr>
          <w:b/>
          <w:color w:val="auto"/>
        </w:rPr>
        <w:t>unoff</w:t>
      </w:r>
      <w:r w:rsidRPr="00806FC3">
        <w:rPr>
          <w:color w:val="auto"/>
        </w:rPr>
        <w:t xml:space="preserve"> — Th</w:t>
      </w:r>
      <w:r w:rsidR="00270901" w:rsidRPr="00806FC3">
        <w:rPr>
          <w:color w:val="auto"/>
        </w:rPr>
        <w:t>e runoff entering stream channels promptly after rainfall, exclusive of base flow. Direct runoff equals the volume of rainfall excess (</w:t>
      </w:r>
      <w:r w:rsidR="00C040C8" w:rsidRPr="00806FC3">
        <w:rPr>
          <w:color w:val="auto"/>
        </w:rPr>
        <w:t xml:space="preserve">e.g., </w:t>
      </w:r>
      <w:r w:rsidR="00270901" w:rsidRPr="00806FC3">
        <w:rPr>
          <w:color w:val="auto"/>
        </w:rPr>
        <w:t>total precipitation minus losses).</w:t>
      </w:r>
    </w:p>
    <w:p w14:paraId="1CEF951F" w14:textId="77777777" w:rsidR="008017A4" w:rsidRPr="00806FC3" w:rsidRDefault="008017A4" w:rsidP="008017A4">
      <w:pPr>
        <w:pStyle w:val="nrpsLiteraturecited"/>
        <w:rPr>
          <w:color w:val="auto"/>
        </w:rPr>
      </w:pPr>
      <w:r w:rsidRPr="00806FC3">
        <w:rPr>
          <w:b/>
          <w:color w:val="auto"/>
        </w:rPr>
        <w:t>disturbance regime</w:t>
      </w:r>
      <w:r w:rsidRPr="00806FC3">
        <w:rPr>
          <w:b/>
          <w:color w:val="auto"/>
          <w:sz w:val="24"/>
          <w:shd w:val="clear" w:color="auto" w:fill="FFFFFF"/>
        </w:rPr>
        <w:t xml:space="preserve"> —</w:t>
      </w:r>
      <w:r w:rsidRPr="00806FC3">
        <w:rPr>
          <w:color w:val="auto"/>
        </w:rPr>
        <w:t>The frequency, severity, and pattern of events that disrupt an ecosystem or community; for example, a forest’s fire disturbance regime may be the historical pattern of frequent, low-intensity fires versus infrequent, high-severity fires</w:t>
      </w:r>
    </w:p>
    <w:p w14:paraId="3514F89F" w14:textId="7F660CF3" w:rsidR="00C34581" w:rsidRPr="00806FC3" w:rsidRDefault="007643F4" w:rsidP="00C34581">
      <w:pPr>
        <w:pStyle w:val="nrpsLiteraturecited"/>
        <w:rPr>
          <w:color w:val="auto"/>
        </w:rPr>
      </w:pPr>
      <w:r w:rsidRPr="00806FC3">
        <w:rPr>
          <w:b/>
          <w:color w:val="auto"/>
        </w:rPr>
        <w:t>drought</w:t>
      </w:r>
      <w:r w:rsidRPr="00806FC3">
        <w:rPr>
          <w:color w:val="auto"/>
        </w:rPr>
        <w:t xml:space="preserve"> — </w:t>
      </w:r>
      <w:r w:rsidR="00C34581" w:rsidRPr="00806FC3">
        <w:rPr>
          <w:color w:val="auto"/>
        </w:rPr>
        <w:t xml:space="preserve">Dought is </w:t>
      </w:r>
      <w:r w:rsidR="004D34B3" w:rsidRPr="00806FC3">
        <w:rPr>
          <w:color w:val="auto"/>
        </w:rPr>
        <w:t xml:space="preserve">generally categorized in three ways: 1) </w:t>
      </w:r>
      <w:r w:rsidR="00C34581" w:rsidRPr="00806FC3">
        <w:rPr>
          <w:i/>
          <w:color w:val="auto"/>
        </w:rPr>
        <w:t>meteorological</w:t>
      </w:r>
      <w:r w:rsidR="00C34581" w:rsidRPr="00806FC3">
        <w:rPr>
          <w:color w:val="auto"/>
        </w:rPr>
        <w:t xml:space="preserve"> drought, define</w:t>
      </w:r>
      <w:r w:rsidR="004D34B3" w:rsidRPr="00806FC3">
        <w:rPr>
          <w:color w:val="auto"/>
        </w:rPr>
        <w:t xml:space="preserve">d as a deficit in precipitation, 2) </w:t>
      </w:r>
      <w:r w:rsidR="00C34581" w:rsidRPr="00806FC3">
        <w:rPr>
          <w:i/>
          <w:color w:val="auto"/>
        </w:rPr>
        <w:t>agricultural</w:t>
      </w:r>
      <w:r w:rsidR="00C34581" w:rsidRPr="00806FC3">
        <w:rPr>
          <w:color w:val="auto"/>
        </w:rPr>
        <w:t xml:space="preserve"> drought, commonly understood as a deficit in soil moisture</w:t>
      </w:r>
      <w:r w:rsidR="004D34B3" w:rsidRPr="00806FC3">
        <w:rPr>
          <w:color w:val="auto"/>
        </w:rPr>
        <w:t xml:space="preserve">, and 3) </w:t>
      </w:r>
      <w:r w:rsidR="004D34B3" w:rsidRPr="00806FC3">
        <w:rPr>
          <w:i/>
          <w:color w:val="auto"/>
        </w:rPr>
        <w:t>h</w:t>
      </w:r>
      <w:r w:rsidR="00C34581" w:rsidRPr="00806FC3">
        <w:rPr>
          <w:i/>
          <w:color w:val="auto"/>
        </w:rPr>
        <w:t>ydrological</w:t>
      </w:r>
      <w:r w:rsidR="00C34581" w:rsidRPr="00806FC3">
        <w:rPr>
          <w:color w:val="auto"/>
        </w:rPr>
        <w:t xml:space="preserve"> drought, characterized by reduced water levels in streams, lakes, and aquifers. </w:t>
      </w:r>
    </w:p>
    <w:p w14:paraId="5DBA9797" w14:textId="42C0FC75" w:rsidR="00963A5A" w:rsidRPr="00806FC3" w:rsidRDefault="00963A5A" w:rsidP="00963A5A">
      <w:pPr>
        <w:pStyle w:val="nrpsLiteraturecited"/>
        <w:rPr>
          <w:color w:val="auto"/>
        </w:rPr>
      </w:pPr>
      <w:r w:rsidRPr="00806FC3">
        <w:rPr>
          <w:b/>
          <w:color w:val="auto"/>
        </w:rPr>
        <w:t>dryland farming</w:t>
      </w:r>
      <w:r w:rsidRPr="00806FC3">
        <w:rPr>
          <w:b/>
          <w:color w:val="auto"/>
          <w:sz w:val="24"/>
          <w:shd w:val="clear" w:color="auto" w:fill="FFFFFF"/>
        </w:rPr>
        <w:t xml:space="preserve"> —</w:t>
      </w:r>
      <w:r w:rsidRPr="00806FC3">
        <w:rPr>
          <w:color w:val="auto"/>
        </w:rPr>
        <w:t xml:space="preserve"> A system of producing crops in semiarid regions (usually with less than 20 inches</w:t>
      </w:r>
      <w:r w:rsidR="00690443" w:rsidRPr="00806FC3">
        <w:rPr>
          <w:color w:val="auto"/>
        </w:rPr>
        <w:t xml:space="preserve"> [0.5 m]</w:t>
      </w:r>
      <w:r w:rsidRPr="00806FC3">
        <w:rPr>
          <w:color w:val="auto"/>
        </w:rPr>
        <w:t xml:space="preserve"> of annual rainfall) without the use of irrigation</w:t>
      </w:r>
      <w:r w:rsidR="007643F4" w:rsidRPr="00806FC3">
        <w:rPr>
          <w:color w:val="auto"/>
        </w:rPr>
        <w:t>.</w:t>
      </w:r>
    </w:p>
    <w:p w14:paraId="2597A973" w14:textId="1476C083" w:rsidR="00963A5A" w:rsidRPr="00806FC3" w:rsidRDefault="00963A5A" w:rsidP="006612FE">
      <w:pPr>
        <w:pStyle w:val="nrpsLiteraturecited"/>
        <w:rPr>
          <w:color w:val="auto"/>
        </w:rPr>
      </w:pPr>
      <w:r w:rsidRPr="00806FC3">
        <w:rPr>
          <w:b/>
          <w:color w:val="auto"/>
        </w:rPr>
        <w:t>El Niño-Southern Oscillation (ENSO)</w:t>
      </w:r>
      <w:r w:rsidRPr="00806FC3">
        <w:rPr>
          <w:b/>
          <w:color w:val="auto"/>
          <w:sz w:val="24"/>
          <w:shd w:val="clear" w:color="auto" w:fill="FFFFFF"/>
        </w:rPr>
        <w:t xml:space="preserve"> — </w:t>
      </w:r>
      <w:r w:rsidRPr="00806FC3">
        <w:rPr>
          <w:color w:val="auto"/>
        </w:rPr>
        <w:t>A periodic variation in wind and sea</w:t>
      </w:r>
      <w:r w:rsidR="00B73C8D" w:rsidRPr="00806FC3">
        <w:rPr>
          <w:color w:val="auto"/>
        </w:rPr>
        <w:t>-</w:t>
      </w:r>
      <w:r w:rsidRPr="00806FC3">
        <w:rPr>
          <w:color w:val="auto"/>
        </w:rPr>
        <w:t>surface temperature patterns that affects global weather; El Niño (warming phase</w:t>
      </w:r>
      <w:r w:rsidR="007643F4" w:rsidRPr="00806FC3">
        <w:rPr>
          <w:color w:val="auto"/>
        </w:rPr>
        <w:t xml:space="preserve"> </w:t>
      </w:r>
      <w:r w:rsidRPr="00806FC3">
        <w:rPr>
          <w:color w:val="auto"/>
        </w:rPr>
        <w:t>where sea</w:t>
      </w:r>
      <w:r w:rsidR="00B73C8D" w:rsidRPr="00806FC3">
        <w:rPr>
          <w:color w:val="auto"/>
        </w:rPr>
        <w:t>-</w:t>
      </w:r>
      <w:r w:rsidRPr="00806FC3">
        <w:rPr>
          <w:color w:val="auto"/>
        </w:rPr>
        <w:t>surface temperatures in the eastern Pacific Ocean warm) generally means warmer (and sometimes slightly drier) winter conditions in Montana. In contrast, La Niña (cooling phase) generally means cooler (and sometimes wetter) winters for Montanans</w:t>
      </w:r>
      <w:r w:rsidR="007643F4" w:rsidRPr="00806FC3">
        <w:rPr>
          <w:color w:val="auto"/>
        </w:rPr>
        <w:t>.T</w:t>
      </w:r>
      <w:r w:rsidRPr="00806FC3">
        <w:rPr>
          <w:color w:val="auto"/>
        </w:rPr>
        <w:t>he two phases each last approximately 6-18 months, and oscillate between the two phases approximately every 3-4 yr</w:t>
      </w:r>
      <w:r w:rsidR="007643F4" w:rsidRPr="00806FC3">
        <w:rPr>
          <w:color w:val="auto"/>
        </w:rPr>
        <w:t>.</w:t>
      </w:r>
    </w:p>
    <w:p w14:paraId="5A5670BE" w14:textId="3A038ADA" w:rsidR="00963A5A" w:rsidRPr="00806FC3" w:rsidRDefault="000E61A0" w:rsidP="00EB658F">
      <w:pPr>
        <w:pStyle w:val="nrpsLiteraturecited"/>
        <w:rPr>
          <w:color w:val="auto"/>
        </w:rPr>
      </w:pPr>
      <w:r w:rsidRPr="00806FC3">
        <w:rPr>
          <w:b/>
          <w:color w:val="auto"/>
        </w:rPr>
        <w:t xml:space="preserve">ensemble </w:t>
      </w:r>
      <w:r w:rsidR="006612FE" w:rsidRPr="00806FC3">
        <w:rPr>
          <w:b/>
          <w:color w:val="auto"/>
        </w:rPr>
        <w:t>of general circulation models</w:t>
      </w:r>
      <w:r w:rsidR="00DE2CC0" w:rsidRPr="00806FC3">
        <w:rPr>
          <w:b/>
          <w:color w:val="auto"/>
        </w:rPr>
        <w:t xml:space="preserve"> (GCMs)</w:t>
      </w:r>
      <w:r w:rsidR="006612FE" w:rsidRPr="00806FC3">
        <w:rPr>
          <w:color w:val="auto"/>
        </w:rPr>
        <w:t xml:space="preserve"> </w:t>
      </w:r>
      <w:r w:rsidRPr="00806FC3">
        <w:rPr>
          <w:color w:val="auto"/>
        </w:rPr>
        <w:t xml:space="preserve">— </w:t>
      </w:r>
      <w:r w:rsidR="007643F4" w:rsidRPr="00806FC3">
        <w:rPr>
          <w:i/>
          <w:color w:val="auto"/>
        </w:rPr>
        <w:t>Succinctly:</w:t>
      </w:r>
      <w:r w:rsidR="007643F4" w:rsidRPr="00806FC3">
        <w:rPr>
          <w:color w:val="auto"/>
        </w:rPr>
        <w:t xml:space="preserve"> When many different forecast models are used to generate a projection, and outputs are synthesized into a single score or average. This type of forecast significantly reduces errors in model output and enables a level of certainty to be placed on the projections. </w:t>
      </w:r>
      <w:r w:rsidR="007643F4" w:rsidRPr="00806FC3">
        <w:rPr>
          <w:i/>
          <w:color w:val="auto"/>
        </w:rPr>
        <w:t>More broadly:</w:t>
      </w:r>
      <w:r w:rsidR="007643F4" w:rsidRPr="00806FC3">
        <w:rPr>
          <w:color w:val="auto"/>
        </w:rPr>
        <w:t xml:space="preserve"> </w:t>
      </w:r>
      <w:r w:rsidR="006612FE" w:rsidRPr="00806FC3">
        <w:rPr>
          <w:color w:val="auto"/>
        </w:rPr>
        <w:t xml:space="preserve">Rather than relying on the outcome of a single climate model, scientists run ensembles of many models. Each model in the ensemble plausibly represents the real world, but as the models differ </w:t>
      </w:r>
      <w:proofErr w:type="gramStart"/>
      <w:r w:rsidR="006612FE" w:rsidRPr="00806FC3">
        <w:rPr>
          <w:color w:val="auto"/>
        </w:rPr>
        <w:t>somewhat</w:t>
      </w:r>
      <w:proofErr w:type="gramEnd"/>
      <w:r w:rsidR="006612FE" w:rsidRPr="00806FC3">
        <w:rPr>
          <w:color w:val="auto"/>
        </w:rPr>
        <w:t xml:space="preserve"> they produce different outcomes. Scientists analyze the outputs (e.g., projected average daily temperature at mid</w:t>
      </w:r>
      <w:r w:rsidR="008845EF" w:rsidRPr="00806FC3">
        <w:rPr>
          <w:color w:val="auto"/>
        </w:rPr>
        <w:t xml:space="preserve"> </w:t>
      </w:r>
      <w:r w:rsidR="006612FE" w:rsidRPr="00806FC3">
        <w:rPr>
          <w:color w:val="auto"/>
        </w:rPr>
        <w:t xml:space="preserve">century) over the entire ensemble. Those analyses provide </w:t>
      </w:r>
      <w:r w:rsidR="00DE2CC0" w:rsidRPr="00806FC3">
        <w:rPr>
          <w:color w:val="auto"/>
        </w:rPr>
        <w:t xml:space="preserve">both </w:t>
      </w:r>
      <w:r w:rsidR="006612FE" w:rsidRPr="00806FC3">
        <w:rPr>
          <w:color w:val="auto"/>
        </w:rPr>
        <w:t xml:space="preserve">the projection </w:t>
      </w:r>
      <w:r w:rsidR="00DE2CC0" w:rsidRPr="00806FC3">
        <w:rPr>
          <w:color w:val="auto"/>
        </w:rPr>
        <w:t xml:space="preserve">of the future </w:t>
      </w:r>
      <w:r w:rsidR="006612FE" w:rsidRPr="00806FC3">
        <w:rPr>
          <w:color w:val="auto"/>
        </w:rPr>
        <w:t xml:space="preserve">resulting from the ensemble of </w:t>
      </w:r>
      <w:proofErr w:type="gramStart"/>
      <w:r w:rsidR="006612FE" w:rsidRPr="00806FC3">
        <w:rPr>
          <w:color w:val="auto"/>
        </w:rPr>
        <w:t xml:space="preserve">models, </w:t>
      </w:r>
      <w:r w:rsidR="00DE2CC0" w:rsidRPr="00806FC3">
        <w:rPr>
          <w:color w:val="auto"/>
        </w:rPr>
        <w:t>and</w:t>
      </w:r>
      <w:proofErr w:type="gramEnd"/>
      <w:r w:rsidR="00DE2CC0" w:rsidRPr="00806FC3">
        <w:rPr>
          <w:color w:val="auto"/>
        </w:rPr>
        <w:t xml:space="preserve"> </w:t>
      </w:r>
      <w:r w:rsidR="006612FE" w:rsidRPr="00806FC3">
        <w:rPr>
          <w:color w:val="auto"/>
        </w:rPr>
        <w:t xml:space="preserve">define the level of certainty </w:t>
      </w:r>
      <w:r w:rsidR="00DE2CC0" w:rsidRPr="00806FC3">
        <w:rPr>
          <w:color w:val="auto"/>
        </w:rPr>
        <w:t xml:space="preserve">that should be placed on that </w:t>
      </w:r>
      <w:r w:rsidR="006612FE" w:rsidRPr="00806FC3">
        <w:rPr>
          <w:color w:val="auto"/>
        </w:rPr>
        <w:t>projection</w:t>
      </w:r>
      <w:r w:rsidR="007643F4" w:rsidRPr="00806FC3">
        <w:rPr>
          <w:color w:val="auto"/>
        </w:rPr>
        <w:t>.</w:t>
      </w:r>
    </w:p>
    <w:p w14:paraId="36D7B376" w14:textId="60EF8D3C" w:rsidR="00270901" w:rsidRPr="00806FC3" w:rsidRDefault="00E6631E" w:rsidP="00EB658F">
      <w:pPr>
        <w:pStyle w:val="nrpsLiteraturecited"/>
        <w:rPr>
          <w:color w:val="auto"/>
        </w:rPr>
      </w:pPr>
      <w:r w:rsidRPr="00806FC3">
        <w:rPr>
          <w:b/>
          <w:color w:val="auto"/>
        </w:rPr>
        <w:t>e</w:t>
      </w:r>
      <w:r w:rsidR="00270901" w:rsidRPr="00806FC3">
        <w:rPr>
          <w:b/>
          <w:color w:val="auto"/>
        </w:rPr>
        <w:t xml:space="preserve">phemeral </w:t>
      </w:r>
      <w:r w:rsidRPr="00806FC3">
        <w:rPr>
          <w:b/>
          <w:color w:val="auto"/>
        </w:rPr>
        <w:t>s</w:t>
      </w:r>
      <w:r w:rsidR="00270901" w:rsidRPr="00806FC3">
        <w:rPr>
          <w:b/>
          <w:color w:val="auto"/>
        </w:rPr>
        <w:t>tream</w:t>
      </w:r>
      <w:r w:rsidRPr="00806FC3">
        <w:rPr>
          <w:color w:val="auto"/>
        </w:rPr>
        <w:t xml:space="preserve"> — A</w:t>
      </w:r>
      <w:r w:rsidR="00270901" w:rsidRPr="00806FC3">
        <w:rPr>
          <w:color w:val="auto"/>
        </w:rPr>
        <w:t> stream that flows only briefly during and following a period of rainfall in the immediate locality.</w:t>
      </w:r>
    </w:p>
    <w:p w14:paraId="31F1ACC1" w14:textId="50BDDE69" w:rsidR="00F929A3" w:rsidRPr="00806FC3" w:rsidRDefault="00F929A3" w:rsidP="00EB658F">
      <w:pPr>
        <w:pStyle w:val="nrpsLiteraturecited"/>
        <w:rPr>
          <w:color w:val="auto"/>
        </w:rPr>
      </w:pPr>
      <w:r w:rsidRPr="00806FC3">
        <w:rPr>
          <w:b/>
          <w:color w:val="auto"/>
        </w:rPr>
        <w:t>evaporation</w:t>
      </w:r>
      <w:r w:rsidRPr="00806FC3">
        <w:rPr>
          <w:color w:val="auto"/>
        </w:rPr>
        <w:t xml:space="preserve"> — The change of a liquid into a vapor at a temperature below the boiling point. Evaporation takes place at the surface of a liquid, where molecules with the highest kinetic energy </w:t>
      </w:r>
      <w:proofErr w:type="gramStart"/>
      <w:r w:rsidRPr="00806FC3">
        <w:rPr>
          <w:color w:val="auto"/>
        </w:rPr>
        <w:t>are able to</w:t>
      </w:r>
      <w:proofErr w:type="gramEnd"/>
      <w:r w:rsidRPr="00806FC3">
        <w:rPr>
          <w:color w:val="auto"/>
        </w:rPr>
        <w:t xml:space="preserve"> escape. When this happens, the average kinetic energy of the liquid is lowered and its temperature decreases.</w:t>
      </w:r>
    </w:p>
    <w:p w14:paraId="5FB9F007" w14:textId="352FBF4E" w:rsidR="008017A4" w:rsidRPr="00806FC3" w:rsidRDefault="008017A4" w:rsidP="008017A4">
      <w:pPr>
        <w:pStyle w:val="nrpsLiteraturecited"/>
        <w:rPr>
          <w:color w:val="auto"/>
        </w:rPr>
      </w:pPr>
      <w:r w:rsidRPr="00806FC3">
        <w:rPr>
          <w:b/>
          <w:color w:val="auto"/>
        </w:rPr>
        <w:t>evapotranspiration</w:t>
      </w:r>
      <w:r w:rsidRPr="00806FC3">
        <w:rPr>
          <w:b/>
          <w:color w:val="auto"/>
          <w:sz w:val="24"/>
          <w:shd w:val="clear" w:color="auto" w:fill="FFFFFF"/>
        </w:rPr>
        <w:t xml:space="preserve"> —</w:t>
      </w:r>
      <w:r w:rsidRPr="00806FC3">
        <w:rPr>
          <w:color w:val="auto"/>
        </w:rPr>
        <w:t xml:space="preserve"> The combined effect of evaporation and transpiration (by plants) of water</w:t>
      </w:r>
      <w:r w:rsidR="007643F4" w:rsidRPr="00806FC3">
        <w:rPr>
          <w:color w:val="auto"/>
        </w:rPr>
        <w:t>, which</w:t>
      </w:r>
      <w:r w:rsidRPr="00806FC3">
        <w:rPr>
          <w:color w:val="auto"/>
        </w:rPr>
        <w:t xml:space="preserve"> is one of </w:t>
      </w:r>
      <w:r w:rsidR="007643F4" w:rsidRPr="00806FC3">
        <w:rPr>
          <w:color w:val="auto"/>
        </w:rPr>
        <w:t>t</w:t>
      </w:r>
      <w:r w:rsidRPr="00806FC3">
        <w:rPr>
          <w:color w:val="auto"/>
        </w:rPr>
        <w:t>he most important processes driving the hydrologic cycle</w:t>
      </w:r>
      <w:r w:rsidR="007643F4" w:rsidRPr="00806FC3">
        <w:rPr>
          <w:color w:val="auto"/>
        </w:rPr>
        <w:t>. E</w:t>
      </w:r>
      <w:r w:rsidRPr="00806FC3">
        <w:rPr>
          <w:color w:val="auto"/>
        </w:rPr>
        <w:t xml:space="preserve">vapotranspiration is often analyzed in two ways, as potential evapotranspiration, which is a measure of demand for water from the atmosphere regardless of how much water is </w:t>
      </w:r>
      <w:r w:rsidRPr="00806FC3">
        <w:rPr>
          <w:color w:val="auto"/>
        </w:rPr>
        <w:lastRenderedPageBreak/>
        <w:t>available, and actual evapotranspiration, which is how much water is actually used by plants and evaporated from water surfaces</w:t>
      </w:r>
      <w:r w:rsidR="007643F4" w:rsidRPr="00806FC3">
        <w:rPr>
          <w:color w:val="auto"/>
        </w:rPr>
        <w:t>. G</w:t>
      </w:r>
      <w:r w:rsidRPr="00806FC3">
        <w:rPr>
          <w:color w:val="auto"/>
        </w:rPr>
        <w:t xml:space="preserve">enerally, </w:t>
      </w:r>
      <w:r w:rsidR="007643F4" w:rsidRPr="00806FC3">
        <w:rPr>
          <w:color w:val="auto"/>
        </w:rPr>
        <w:t xml:space="preserve">actual evapotranspiration </w:t>
      </w:r>
      <w:r w:rsidRPr="00806FC3">
        <w:rPr>
          <w:color w:val="auto"/>
        </w:rPr>
        <w:t>is driven by water availability, solar radiation, and plant type, but also affected by wind and vapor pressure</w:t>
      </w:r>
      <w:r w:rsidR="007643F4" w:rsidRPr="00806FC3">
        <w:rPr>
          <w:color w:val="auto"/>
        </w:rPr>
        <w:t>. T</w:t>
      </w:r>
      <w:r w:rsidRPr="00806FC3">
        <w:rPr>
          <w:color w:val="auto"/>
        </w:rPr>
        <w:t>ranspiration is affected by vegetation-related factors such as leaf area and stomatal conductance, the exchange of CO</w:t>
      </w:r>
      <w:r w:rsidRPr="00806FC3">
        <w:rPr>
          <w:color w:val="auto"/>
          <w:vertAlign w:val="subscript"/>
        </w:rPr>
        <w:t>2</w:t>
      </w:r>
      <w:r w:rsidRPr="00806FC3">
        <w:rPr>
          <w:color w:val="auto"/>
        </w:rPr>
        <w:t xml:space="preserve"> and water vapor between leaves and the air.</w:t>
      </w:r>
    </w:p>
    <w:p w14:paraId="2D801E07" w14:textId="03CADECB" w:rsidR="00963A5A" w:rsidRPr="00806FC3" w:rsidRDefault="00963A5A" w:rsidP="00963A5A">
      <w:pPr>
        <w:pStyle w:val="nrpsLiteraturecited"/>
        <w:rPr>
          <w:color w:val="auto"/>
        </w:rPr>
      </w:pPr>
      <w:r w:rsidRPr="00806FC3">
        <w:rPr>
          <w:b/>
          <w:color w:val="auto"/>
        </w:rPr>
        <w:t>fallow —</w:t>
      </w:r>
      <w:r w:rsidRPr="00806FC3">
        <w:rPr>
          <w:color w:val="auto"/>
        </w:rPr>
        <w:t xml:space="preserve"> Cultivated land that </w:t>
      </w:r>
      <w:proofErr w:type="gramStart"/>
      <w:r w:rsidRPr="00806FC3">
        <w:rPr>
          <w:color w:val="auto"/>
        </w:rPr>
        <w:t>is allowed to</w:t>
      </w:r>
      <w:proofErr w:type="gramEnd"/>
      <w:r w:rsidRPr="00806FC3">
        <w:rPr>
          <w:color w:val="auto"/>
        </w:rPr>
        <w:t xml:space="preserve"> lie idle during the growing season; or to plow, harrow, and break up (land) without seeding to destroy weeds and conserve soil moisture</w:t>
      </w:r>
      <w:r w:rsidR="007643F4" w:rsidRPr="00806FC3">
        <w:rPr>
          <w:color w:val="auto"/>
        </w:rPr>
        <w:t>.</w:t>
      </w:r>
    </w:p>
    <w:p w14:paraId="270CCE8F" w14:textId="18D1C1DA" w:rsidR="00963A5A" w:rsidRPr="00806FC3" w:rsidRDefault="00963A5A" w:rsidP="00963A5A">
      <w:pPr>
        <w:pStyle w:val="nrpsLiteraturecited"/>
        <w:rPr>
          <w:color w:val="auto"/>
        </w:rPr>
      </w:pPr>
      <w:r w:rsidRPr="00806FC3">
        <w:rPr>
          <w:b/>
          <w:color w:val="auto"/>
        </w:rPr>
        <w:t>feeder cattle</w:t>
      </w:r>
      <w:r w:rsidRPr="00806FC3">
        <w:rPr>
          <w:b/>
          <w:color w:val="auto"/>
          <w:sz w:val="24"/>
          <w:shd w:val="clear" w:color="auto" w:fill="FFFFFF"/>
        </w:rPr>
        <w:t xml:space="preserve"> —</w:t>
      </w:r>
      <w:r w:rsidRPr="00806FC3">
        <w:rPr>
          <w:color w:val="auto"/>
        </w:rPr>
        <w:t xml:space="preserve"> Growing beef cattle between the calf stage and sale to finishing operations</w:t>
      </w:r>
      <w:r w:rsidR="007643F4" w:rsidRPr="00806FC3">
        <w:rPr>
          <w:color w:val="auto"/>
        </w:rPr>
        <w:t>.</w:t>
      </w:r>
    </w:p>
    <w:p w14:paraId="1FAEE9D7" w14:textId="42069333" w:rsidR="00963A5A" w:rsidRPr="00806FC3" w:rsidRDefault="00963A5A" w:rsidP="00963A5A">
      <w:pPr>
        <w:pStyle w:val="nrpsLiteraturecited"/>
        <w:rPr>
          <w:color w:val="auto"/>
        </w:rPr>
      </w:pPr>
      <w:r w:rsidRPr="00806FC3">
        <w:rPr>
          <w:b/>
          <w:color w:val="auto"/>
        </w:rPr>
        <w:t>fire behavior</w:t>
      </w:r>
      <w:r w:rsidRPr="00806FC3">
        <w:rPr>
          <w:b/>
          <w:color w:val="auto"/>
          <w:sz w:val="24"/>
          <w:shd w:val="clear" w:color="auto" w:fill="FFFFFF"/>
        </w:rPr>
        <w:t xml:space="preserve"> —</w:t>
      </w:r>
      <w:r w:rsidRPr="00806FC3">
        <w:rPr>
          <w:color w:val="auto"/>
        </w:rPr>
        <w:t xml:space="preserve"> The manner in which wildfire ignites and </w:t>
      </w:r>
      <w:proofErr w:type="gramStart"/>
      <w:r w:rsidRPr="00806FC3">
        <w:rPr>
          <w:color w:val="auto"/>
        </w:rPr>
        <w:t>spreads, and</w:t>
      </w:r>
      <w:proofErr w:type="gramEnd"/>
      <w:r w:rsidRPr="00806FC3">
        <w:rPr>
          <w:color w:val="auto"/>
        </w:rPr>
        <w:t xml:space="preserve"> characterizing the burning conditions within a single fire</w:t>
      </w:r>
      <w:r w:rsidR="007643F4" w:rsidRPr="00806FC3">
        <w:rPr>
          <w:color w:val="auto"/>
        </w:rPr>
        <w:t>.</w:t>
      </w:r>
    </w:p>
    <w:p w14:paraId="144D98E7" w14:textId="59EB8496" w:rsidR="00963A5A" w:rsidRPr="00806FC3" w:rsidRDefault="00963A5A" w:rsidP="00963A5A">
      <w:pPr>
        <w:pStyle w:val="nrpsLiteraturecited"/>
        <w:rPr>
          <w:color w:val="auto"/>
        </w:rPr>
      </w:pPr>
      <w:r w:rsidRPr="00806FC3">
        <w:rPr>
          <w:b/>
          <w:color w:val="auto"/>
        </w:rPr>
        <w:t>fire regime</w:t>
      </w:r>
      <w:r w:rsidRPr="00806FC3">
        <w:rPr>
          <w:b/>
          <w:color w:val="auto"/>
          <w:sz w:val="24"/>
          <w:shd w:val="clear" w:color="auto" w:fill="FFFFFF"/>
        </w:rPr>
        <w:t xml:space="preserve"> — </w:t>
      </w:r>
      <w:r w:rsidRPr="00806FC3">
        <w:rPr>
          <w:color w:val="auto"/>
        </w:rPr>
        <w:t>The frequency, severity, and pattern of wildfire</w:t>
      </w:r>
      <w:r w:rsidR="007643F4" w:rsidRPr="00806FC3">
        <w:rPr>
          <w:color w:val="auto"/>
        </w:rPr>
        <w:t>.</w:t>
      </w:r>
    </w:p>
    <w:p w14:paraId="7FEF8771" w14:textId="3B4A65A1" w:rsidR="00963A5A" w:rsidRPr="00806FC3" w:rsidRDefault="00963A5A" w:rsidP="00963A5A">
      <w:pPr>
        <w:pStyle w:val="nrpsLiteraturecited"/>
        <w:rPr>
          <w:color w:val="auto"/>
        </w:rPr>
      </w:pPr>
      <w:r w:rsidRPr="00806FC3">
        <w:rPr>
          <w:b/>
          <w:color w:val="auto"/>
        </w:rPr>
        <w:t>fire risk</w:t>
      </w:r>
      <w:r w:rsidRPr="00806FC3">
        <w:rPr>
          <w:b/>
          <w:color w:val="auto"/>
          <w:sz w:val="24"/>
          <w:shd w:val="clear" w:color="auto" w:fill="FFFFFF"/>
        </w:rPr>
        <w:t xml:space="preserve"> —</w:t>
      </w:r>
      <w:r w:rsidRPr="00806FC3">
        <w:rPr>
          <w:color w:val="auto"/>
        </w:rPr>
        <w:t xml:space="preserve"> The likelihood of a fire ignition</w:t>
      </w:r>
      <w:r w:rsidR="007643F4" w:rsidRPr="00806FC3">
        <w:rPr>
          <w:color w:val="auto"/>
        </w:rPr>
        <w:t>.</w:t>
      </w:r>
    </w:p>
    <w:p w14:paraId="232BFCBA" w14:textId="3029A3FC" w:rsidR="00963A5A" w:rsidRPr="00806FC3" w:rsidRDefault="00963A5A" w:rsidP="00963A5A">
      <w:pPr>
        <w:pStyle w:val="nrpsLiteraturecited"/>
        <w:rPr>
          <w:color w:val="auto"/>
        </w:rPr>
      </w:pPr>
      <w:r w:rsidRPr="00806FC3">
        <w:rPr>
          <w:b/>
          <w:color w:val="auto"/>
        </w:rPr>
        <w:t>fire severity</w:t>
      </w:r>
      <w:r w:rsidRPr="00806FC3">
        <w:rPr>
          <w:b/>
          <w:color w:val="auto"/>
          <w:sz w:val="24"/>
          <w:shd w:val="clear" w:color="auto" w:fill="FFFFFF"/>
        </w:rPr>
        <w:t xml:space="preserve"> —</w:t>
      </w:r>
      <w:r w:rsidRPr="00806FC3">
        <w:rPr>
          <w:color w:val="auto"/>
        </w:rPr>
        <w:t xml:space="preserve"> The magnitude of effects from a fire, usually measured by the level of vegetation or biomass mortality or the area burned</w:t>
      </w:r>
      <w:r w:rsidR="007643F4" w:rsidRPr="00806FC3">
        <w:rPr>
          <w:color w:val="auto"/>
        </w:rPr>
        <w:t>.</w:t>
      </w:r>
    </w:p>
    <w:p w14:paraId="698B3D04" w14:textId="77777777" w:rsidR="00963A5A" w:rsidRPr="00806FC3" w:rsidRDefault="00963A5A" w:rsidP="00EB658F">
      <w:pPr>
        <w:pStyle w:val="nrpsLiteraturecited"/>
        <w:rPr>
          <w:color w:val="auto"/>
        </w:rPr>
      </w:pPr>
      <w:r w:rsidRPr="00806FC3">
        <w:rPr>
          <w:b/>
          <w:color w:val="auto"/>
        </w:rPr>
        <w:t xml:space="preserve">flood </w:t>
      </w:r>
      <w:r w:rsidRPr="00806FC3">
        <w:rPr>
          <w:color w:val="auto"/>
        </w:rPr>
        <w:t>— An overflowing of a large amount of water beyond its normal confines, especially over what is normally dry land.</w:t>
      </w:r>
    </w:p>
    <w:p w14:paraId="1DB0AD4E" w14:textId="4884D3DC" w:rsidR="00963A5A" w:rsidRPr="00806FC3" w:rsidRDefault="00963A5A" w:rsidP="00EB658F">
      <w:pPr>
        <w:pStyle w:val="nrpsLiteraturecited"/>
        <w:rPr>
          <w:color w:val="auto"/>
        </w:rPr>
      </w:pPr>
      <w:r w:rsidRPr="00806FC3">
        <w:rPr>
          <w:b/>
          <w:color w:val="auto"/>
        </w:rPr>
        <w:t>flood plain</w:t>
      </w:r>
      <w:r w:rsidRPr="00806FC3">
        <w:rPr>
          <w:color w:val="auto"/>
        </w:rPr>
        <w:t xml:space="preserve"> — An area of low-lying ground adjacent to a river, formed mainly of river sediments and subject to </w:t>
      </w:r>
      <w:proofErr w:type="gramStart"/>
      <w:r w:rsidRPr="00806FC3">
        <w:rPr>
          <w:color w:val="auto"/>
        </w:rPr>
        <w:t>flooding.</w:t>
      </w:r>
      <w:r w:rsidR="007643F4" w:rsidRPr="00806FC3">
        <w:rPr>
          <w:color w:val="auto"/>
        </w:rPr>
        <w:t>.</w:t>
      </w:r>
      <w:proofErr w:type="gramEnd"/>
    </w:p>
    <w:p w14:paraId="0B045770" w14:textId="2135881E" w:rsidR="005A22AA" w:rsidRPr="00806FC3" w:rsidRDefault="00904A23" w:rsidP="005A22AA">
      <w:pPr>
        <w:pStyle w:val="nrpsLiteraturecited"/>
        <w:rPr>
          <w:color w:val="auto"/>
        </w:rPr>
      </w:pPr>
      <w:r w:rsidRPr="00806FC3">
        <w:rPr>
          <w:b/>
          <w:color w:val="auto"/>
        </w:rPr>
        <w:t xml:space="preserve">frost days — </w:t>
      </w:r>
      <w:r w:rsidR="007643F4" w:rsidRPr="00806FC3">
        <w:rPr>
          <w:color w:val="auto"/>
        </w:rPr>
        <w:t>T</w:t>
      </w:r>
      <w:r w:rsidR="005A22AA" w:rsidRPr="00806FC3">
        <w:rPr>
          <w:color w:val="auto"/>
        </w:rPr>
        <w:t>he annual count of days where daily minimum temperature drops below 32</w:t>
      </w:r>
      <w:r w:rsidR="005A22AA" w:rsidRPr="00806FC3">
        <w:rPr>
          <w:color w:val="auto"/>
          <w:szCs w:val="23"/>
        </w:rPr>
        <w:t>°</w:t>
      </w:r>
      <w:r w:rsidR="005A22AA" w:rsidRPr="00806FC3">
        <w:rPr>
          <w:color w:val="auto"/>
        </w:rPr>
        <w:t>F (0</w:t>
      </w:r>
      <w:r w:rsidR="005A22AA" w:rsidRPr="00806FC3">
        <w:rPr>
          <w:color w:val="auto"/>
          <w:szCs w:val="23"/>
        </w:rPr>
        <w:t>°</w:t>
      </w:r>
      <w:r w:rsidR="005A22AA" w:rsidRPr="00806FC3">
        <w:rPr>
          <w:color w:val="auto"/>
        </w:rPr>
        <w:t>C)</w:t>
      </w:r>
      <w:r w:rsidR="007643F4" w:rsidRPr="00806FC3">
        <w:rPr>
          <w:color w:val="auto"/>
        </w:rPr>
        <w:t>.</w:t>
      </w:r>
    </w:p>
    <w:p w14:paraId="315CF986" w14:textId="7E18F165" w:rsidR="00963A5A" w:rsidRPr="00806FC3" w:rsidRDefault="00963A5A" w:rsidP="00EB1A7A">
      <w:pPr>
        <w:pStyle w:val="nrpsLiteraturecited"/>
        <w:rPr>
          <w:color w:val="auto"/>
        </w:rPr>
      </w:pPr>
      <w:r w:rsidRPr="00806FC3">
        <w:rPr>
          <w:b/>
          <w:color w:val="auto"/>
        </w:rPr>
        <w:t>futures trading</w:t>
      </w:r>
      <w:r w:rsidRPr="00806FC3">
        <w:rPr>
          <w:color w:val="auto"/>
        </w:rPr>
        <w:t xml:space="preserve"> — An agreement between two people, on</w:t>
      </w:r>
      <w:r w:rsidR="007643F4" w:rsidRPr="00806FC3">
        <w:rPr>
          <w:color w:val="auto"/>
        </w:rPr>
        <w:t>e</w:t>
      </w:r>
      <w:r w:rsidRPr="00806FC3">
        <w:rPr>
          <w:color w:val="auto"/>
        </w:rPr>
        <w:t xml:space="preserve"> who sells and agrees to deliver and one who buys and agrees to a certain kind, quality, and quantity of product to be delivered during a specified delivery month at a specified price</w:t>
      </w:r>
      <w:r w:rsidR="007643F4" w:rsidRPr="00806FC3">
        <w:rPr>
          <w:color w:val="auto"/>
        </w:rPr>
        <w:t>. More simply, a contract to buy specific quantities of a commodity at a specified price with delivery set at a specified time in the future.</w:t>
      </w:r>
    </w:p>
    <w:p w14:paraId="4B49E4B3" w14:textId="40F92F23" w:rsidR="00DE2CC0" w:rsidRPr="00806FC3" w:rsidRDefault="00DE2CC0" w:rsidP="00DE2CC0">
      <w:pPr>
        <w:pStyle w:val="nrpsLiteraturecited"/>
        <w:rPr>
          <w:color w:val="auto"/>
        </w:rPr>
      </w:pPr>
      <w:r w:rsidRPr="00806FC3">
        <w:rPr>
          <w:b/>
          <w:color w:val="auto"/>
        </w:rPr>
        <w:t xml:space="preserve">general circulation models (GCMs) </w:t>
      </w:r>
      <w:r w:rsidRPr="00806FC3">
        <w:rPr>
          <w:color w:val="auto"/>
        </w:rPr>
        <w:t xml:space="preserve">— </w:t>
      </w:r>
      <w:r w:rsidR="00EB658F" w:rsidRPr="00806FC3">
        <w:rPr>
          <w:color w:val="auto"/>
        </w:rPr>
        <w:t>N</w:t>
      </w:r>
      <w:r w:rsidRPr="00806FC3">
        <w:rPr>
          <w:color w:val="auto"/>
        </w:rPr>
        <w:t>umerical models representing physical processes in the atmosphere, ocean, cryosphere, and land surface. They are the most advanced tools currently available for simulating the response of the global climate system to increasing greenhouse gas concentrations.</w:t>
      </w:r>
    </w:p>
    <w:p w14:paraId="101E802C" w14:textId="7716797B" w:rsidR="00A04461" w:rsidRPr="00806FC3" w:rsidRDefault="00A04461" w:rsidP="00DE2CC0">
      <w:pPr>
        <w:pStyle w:val="nrpsLiteraturecited"/>
        <w:rPr>
          <w:color w:val="auto"/>
        </w:rPr>
      </w:pPr>
      <w:r w:rsidRPr="00806FC3">
        <w:rPr>
          <w:b/>
          <w:color w:val="auto"/>
        </w:rPr>
        <w:t>grain filling</w:t>
      </w:r>
      <w:r w:rsidRPr="00806FC3">
        <w:rPr>
          <w:color w:val="auto"/>
        </w:rPr>
        <w:t xml:space="preserve"> — </w:t>
      </w:r>
      <w:r w:rsidR="00EB658F" w:rsidRPr="00806FC3">
        <w:rPr>
          <w:rFonts w:eastAsia="Arial Unicode MS"/>
          <w:color w:val="auto"/>
        </w:rPr>
        <w:t>T</w:t>
      </w:r>
      <w:r w:rsidR="006C6F21" w:rsidRPr="00806FC3">
        <w:rPr>
          <w:rFonts w:eastAsia="Arial Unicode MS"/>
          <w:color w:val="auto"/>
        </w:rPr>
        <w:t>he period of wheat development from pollination to seed production</w:t>
      </w:r>
      <w:r w:rsidR="00EB658F" w:rsidRPr="00806FC3">
        <w:rPr>
          <w:rFonts w:eastAsia="Arial Unicode MS"/>
          <w:color w:val="auto"/>
        </w:rPr>
        <w:t>.</w:t>
      </w:r>
    </w:p>
    <w:p w14:paraId="78C4D5D6" w14:textId="1898A7B0" w:rsidR="00963A5A" w:rsidRPr="00806FC3" w:rsidRDefault="00963A5A" w:rsidP="00DE2CC0">
      <w:pPr>
        <w:pStyle w:val="nrpsLiteraturecited"/>
        <w:rPr>
          <w:color w:val="auto"/>
        </w:rPr>
      </w:pPr>
      <w:r w:rsidRPr="00806FC3">
        <w:rPr>
          <w:b/>
          <w:color w:val="auto"/>
        </w:rPr>
        <w:t>greenhouse gas</w:t>
      </w:r>
      <w:r w:rsidRPr="00806FC3">
        <w:rPr>
          <w:color w:val="auto"/>
        </w:rPr>
        <w:t xml:space="preserve"> — A gas in Earth’s atmosphere that absorbs and then re-radiates heat from the Earth and thereby raises global average temperatures</w:t>
      </w:r>
      <w:r w:rsidR="00EB658F" w:rsidRPr="00806FC3">
        <w:rPr>
          <w:color w:val="auto"/>
        </w:rPr>
        <w:t xml:space="preserve">. The primary greenhouse gases in Earth's atmosphere are water vapor, carbon dioxide, methane, nitrous oxide, and ozone. </w:t>
      </w:r>
      <w:r w:rsidRPr="00806FC3">
        <w:rPr>
          <w:color w:val="auto"/>
        </w:rPr>
        <w:t>Earth relies on the warming effect of greenhouse gases to sustain life, but increases in greenhouse gases, particularly carbon dioxide from the burning of fossil fuels, can increase average global temperatures over historical norms</w:t>
      </w:r>
    </w:p>
    <w:p w14:paraId="462F1337" w14:textId="57D15CCE" w:rsidR="00963A5A" w:rsidRPr="00806FC3" w:rsidRDefault="00963A5A" w:rsidP="00963A5A">
      <w:pPr>
        <w:pStyle w:val="nrpsLiteraturecited"/>
        <w:rPr>
          <w:color w:val="auto"/>
        </w:rPr>
      </w:pPr>
      <w:r w:rsidRPr="00806FC3">
        <w:rPr>
          <w:b/>
          <w:color w:val="auto"/>
        </w:rPr>
        <w:t>greenhouse gas emissions</w:t>
      </w:r>
      <w:r w:rsidRPr="00806FC3">
        <w:rPr>
          <w:b/>
          <w:color w:val="auto"/>
          <w:sz w:val="24"/>
          <w:shd w:val="clear" w:color="auto" w:fill="FFFFFF"/>
        </w:rPr>
        <w:t xml:space="preserve"> — </w:t>
      </w:r>
      <w:r w:rsidRPr="00806FC3">
        <w:rPr>
          <w:color w:val="auto"/>
        </w:rPr>
        <w:t>The discharge of greenhouse gases, such as carbon dioxide, methane, nitrous oxide and various halogenated hydrocarbons, into the atmosphere</w:t>
      </w:r>
      <w:r w:rsidR="00EB658F" w:rsidRPr="00806FC3">
        <w:rPr>
          <w:color w:val="auto"/>
        </w:rPr>
        <w:t>. C</w:t>
      </w:r>
      <w:r w:rsidRPr="00806FC3">
        <w:rPr>
          <w:color w:val="auto"/>
        </w:rPr>
        <w:t>ombustion of fossil fuels, agricultural activities</w:t>
      </w:r>
      <w:r w:rsidR="00EB658F" w:rsidRPr="00806FC3">
        <w:rPr>
          <w:color w:val="auto"/>
        </w:rPr>
        <w:t>,</w:t>
      </w:r>
      <w:r w:rsidRPr="00806FC3">
        <w:rPr>
          <w:color w:val="auto"/>
        </w:rPr>
        <w:t xml:space="preserve"> and industrial practices contribute to the emissions of greenhouse gases</w:t>
      </w:r>
      <w:r w:rsidR="00EB658F" w:rsidRPr="00806FC3">
        <w:rPr>
          <w:color w:val="auto"/>
        </w:rPr>
        <w:t>.</w:t>
      </w:r>
    </w:p>
    <w:p w14:paraId="17010EEF" w14:textId="15E23E3A" w:rsidR="00963A5A" w:rsidRPr="00806FC3" w:rsidRDefault="00963A5A" w:rsidP="00963A5A">
      <w:pPr>
        <w:pStyle w:val="nrpsLiteraturecited"/>
        <w:rPr>
          <w:color w:val="auto"/>
        </w:rPr>
      </w:pPr>
      <w:r w:rsidRPr="00806FC3">
        <w:rPr>
          <w:b/>
          <w:color w:val="auto"/>
        </w:rPr>
        <w:t>green manure</w:t>
      </w:r>
      <w:r w:rsidRPr="00806FC3">
        <w:rPr>
          <w:b/>
          <w:color w:val="auto"/>
          <w:sz w:val="24"/>
          <w:shd w:val="clear" w:color="auto" w:fill="FFFFFF"/>
        </w:rPr>
        <w:t xml:space="preserve"> — </w:t>
      </w:r>
      <w:r w:rsidRPr="00806FC3">
        <w:rPr>
          <w:color w:val="auto"/>
        </w:rPr>
        <w:t>Crops grown to be incorporated into the soil to increase soil quality, fertility and structure</w:t>
      </w:r>
      <w:r w:rsidR="00EB658F" w:rsidRPr="00806FC3">
        <w:rPr>
          <w:color w:val="auto"/>
        </w:rPr>
        <w:t>.</w:t>
      </w:r>
    </w:p>
    <w:p w14:paraId="0F0EA123" w14:textId="6B420977" w:rsidR="00963A5A" w:rsidRPr="00806FC3" w:rsidRDefault="00963A5A" w:rsidP="00963A5A">
      <w:pPr>
        <w:pStyle w:val="nrpsLiteraturecited"/>
        <w:rPr>
          <w:color w:val="auto"/>
        </w:rPr>
      </w:pPr>
      <w:r w:rsidRPr="00806FC3">
        <w:rPr>
          <w:b/>
          <w:color w:val="auto"/>
        </w:rPr>
        <w:t>global warming</w:t>
      </w:r>
      <w:r w:rsidRPr="00806FC3">
        <w:rPr>
          <w:b/>
          <w:color w:val="auto"/>
          <w:sz w:val="24"/>
          <w:shd w:val="clear" w:color="auto" w:fill="FFFFFF"/>
        </w:rPr>
        <w:t xml:space="preserve"> —</w:t>
      </w:r>
      <w:r w:rsidRPr="00806FC3">
        <w:rPr>
          <w:color w:val="auto"/>
        </w:rPr>
        <w:t xml:space="preserve"> The increase in Earth’s surface air temperatures, on average, across the globe and over decades</w:t>
      </w:r>
      <w:r w:rsidR="00EB658F" w:rsidRPr="00806FC3">
        <w:rPr>
          <w:color w:val="auto"/>
        </w:rPr>
        <w:t>. B</w:t>
      </w:r>
      <w:r w:rsidRPr="00806FC3">
        <w:rPr>
          <w:color w:val="auto"/>
        </w:rPr>
        <w:t xml:space="preserve">ecause climate systems are complex, increases in global average temperatures do not mean increased temperatures everywhere on Earth, nor that temperatures </w:t>
      </w:r>
      <w:proofErr w:type="gramStart"/>
      <w:r w:rsidRPr="00806FC3">
        <w:rPr>
          <w:color w:val="auto"/>
        </w:rPr>
        <w:t>in a given year</w:t>
      </w:r>
      <w:proofErr w:type="gramEnd"/>
      <w:r w:rsidRPr="00806FC3">
        <w:rPr>
          <w:color w:val="auto"/>
        </w:rPr>
        <w:t xml:space="preserve"> will be warmer than the year before (which represents weather, not </w:t>
      </w:r>
      <w:r w:rsidRPr="00806FC3">
        <w:rPr>
          <w:color w:val="auto"/>
        </w:rPr>
        <w:lastRenderedPageBreak/>
        <w:t>climate)</w:t>
      </w:r>
      <w:r w:rsidR="00EB658F" w:rsidRPr="00806FC3">
        <w:rPr>
          <w:color w:val="auto"/>
        </w:rPr>
        <w:t xml:space="preserve">. More simply: </w:t>
      </w:r>
      <w:r w:rsidR="00EB658F" w:rsidRPr="00806FC3">
        <w:rPr>
          <w:i/>
          <w:color w:val="auto"/>
        </w:rPr>
        <w:t>Gobal warming</w:t>
      </w:r>
      <w:r w:rsidR="00EB658F" w:rsidRPr="00806FC3">
        <w:rPr>
          <w:color w:val="auto"/>
        </w:rPr>
        <w:t xml:space="preserve"> is used to describe a gradual increase in the average temperature of the Earth's atmosphere and its oceans, a change that is believed to be permanently changing the Earth's climate. </w:t>
      </w:r>
    </w:p>
    <w:p w14:paraId="5BCCBAB8" w14:textId="77777777" w:rsidR="00963A5A" w:rsidRPr="00806FC3" w:rsidRDefault="00963A5A" w:rsidP="00EB1A7A">
      <w:pPr>
        <w:pStyle w:val="nrpsLiteraturecited"/>
        <w:rPr>
          <w:color w:val="auto"/>
        </w:rPr>
      </w:pPr>
      <w:r w:rsidRPr="00806FC3">
        <w:rPr>
          <w:b/>
          <w:color w:val="auto"/>
        </w:rPr>
        <w:t>groundwater</w:t>
      </w:r>
      <w:r w:rsidRPr="00806FC3">
        <w:rPr>
          <w:color w:val="auto"/>
        </w:rPr>
        <w:t xml:space="preserve"> — Water held underground in the soil or in pores and crevices in rock.</w:t>
      </w:r>
    </w:p>
    <w:p w14:paraId="56DD5EA6" w14:textId="334555EC" w:rsidR="00963A5A" w:rsidRPr="00806FC3" w:rsidRDefault="00963A5A" w:rsidP="00963A5A">
      <w:pPr>
        <w:pStyle w:val="nrpsLiteraturecited"/>
        <w:rPr>
          <w:color w:val="auto"/>
        </w:rPr>
      </w:pPr>
      <w:r w:rsidRPr="00806FC3">
        <w:rPr>
          <w:b/>
          <w:color w:val="auto"/>
        </w:rPr>
        <w:t>growing degree</w:t>
      </w:r>
      <w:r w:rsidR="002D7CBC" w:rsidRPr="00806FC3">
        <w:rPr>
          <w:b/>
          <w:color w:val="auto"/>
        </w:rPr>
        <w:t>-</w:t>
      </w:r>
      <w:r w:rsidRPr="00806FC3">
        <w:rPr>
          <w:b/>
          <w:color w:val="auto"/>
        </w:rPr>
        <w:t>days</w:t>
      </w:r>
      <w:r w:rsidRPr="00806FC3">
        <w:rPr>
          <w:b/>
          <w:color w:val="auto"/>
          <w:sz w:val="24"/>
          <w:shd w:val="clear" w:color="auto" w:fill="FFFFFF"/>
        </w:rPr>
        <w:t xml:space="preserve"> — </w:t>
      </w:r>
      <w:r w:rsidRPr="00806FC3">
        <w:rPr>
          <w:color w:val="auto"/>
        </w:rPr>
        <w:t>A weather-based indicator for assessing crop development. It is a calculation used by crop producers that is a measure of heat accumulation used to predict plant and pest development rates such as the date that a crop reaches maturity</w:t>
      </w:r>
      <w:r w:rsidR="00EB658F" w:rsidRPr="00806FC3">
        <w:rPr>
          <w:color w:val="auto"/>
        </w:rPr>
        <w:t>.</w:t>
      </w:r>
    </w:p>
    <w:p w14:paraId="6A7EB804" w14:textId="7AA61582" w:rsidR="00963A5A" w:rsidRPr="00806FC3" w:rsidRDefault="00963A5A" w:rsidP="00963A5A">
      <w:pPr>
        <w:pStyle w:val="nrpsLiteraturecited"/>
        <w:rPr>
          <w:color w:val="auto"/>
        </w:rPr>
      </w:pPr>
      <w:r w:rsidRPr="00806FC3">
        <w:rPr>
          <w:b/>
          <w:color w:val="auto"/>
        </w:rPr>
        <w:t>hardiness zone</w:t>
      </w:r>
      <w:r w:rsidRPr="00806FC3">
        <w:rPr>
          <w:b/>
          <w:color w:val="auto"/>
          <w:sz w:val="24"/>
          <w:shd w:val="clear" w:color="auto" w:fill="FFFFFF"/>
        </w:rPr>
        <w:t xml:space="preserve"> —</w:t>
      </w:r>
      <w:r w:rsidRPr="00806FC3">
        <w:rPr>
          <w:b/>
          <w:color w:val="auto"/>
        </w:rPr>
        <w:t xml:space="preserve"> </w:t>
      </w:r>
      <w:r w:rsidRPr="00806FC3">
        <w:rPr>
          <w:color w:val="auto"/>
        </w:rPr>
        <w:t>A geographically-defined zone in which a specific category of plant life is capable of growing, as defined by temperature hardiness, or ability to withstand the minimum temperatures of the zone</w:t>
      </w:r>
      <w:r w:rsidR="00EB658F" w:rsidRPr="00806FC3">
        <w:rPr>
          <w:color w:val="auto"/>
        </w:rPr>
        <w:t>. The zones</w:t>
      </w:r>
      <w:r w:rsidRPr="00806FC3">
        <w:rPr>
          <w:color w:val="auto"/>
        </w:rPr>
        <w:t xml:space="preserve"> are based on the average annual extreme minimum temperature during a 30-yr period in the past, not the lowest temperature that has ever occurred in the pa</w:t>
      </w:r>
      <w:r w:rsidR="00EB658F" w:rsidRPr="00806FC3">
        <w:rPr>
          <w:color w:val="auto"/>
        </w:rPr>
        <w:t>st or might occur in the future.</w:t>
      </w:r>
    </w:p>
    <w:p w14:paraId="61D95D78" w14:textId="77777777" w:rsidR="00A51BBC" w:rsidRPr="00806FC3" w:rsidRDefault="00A51BBC" w:rsidP="00A51BBC">
      <w:pPr>
        <w:pStyle w:val="nrpsLiteraturecited"/>
      </w:pPr>
      <w:r w:rsidRPr="00806FC3">
        <w:rPr>
          <w:b/>
        </w:rPr>
        <w:t>human agency</w:t>
      </w:r>
      <w:r w:rsidRPr="00806FC3">
        <w:t xml:space="preserve"> — The capacity possessed by people to act of their own volition.</w:t>
      </w:r>
    </w:p>
    <w:p w14:paraId="54E791C9" w14:textId="271F5603" w:rsidR="00270901" w:rsidRPr="00806FC3" w:rsidRDefault="00E6631E" w:rsidP="00EB1A7A">
      <w:pPr>
        <w:pStyle w:val="nrpsLiteraturecited"/>
        <w:rPr>
          <w:color w:val="auto"/>
        </w:rPr>
      </w:pPr>
      <w:r w:rsidRPr="00806FC3">
        <w:rPr>
          <w:b/>
          <w:color w:val="auto"/>
        </w:rPr>
        <w:t>h</w:t>
      </w:r>
      <w:r w:rsidR="00270901" w:rsidRPr="00806FC3">
        <w:rPr>
          <w:b/>
          <w:color w:val="auto"/>
        </w:rPr>
        <w:t>ydrograph</w:t>
      </w:r>
      <w:r w:rsidRPr="00806FC3">
        <w:rPr>
          <w:b/>
          <w:color w:val="auto"/>
        </w:rPr>
        <w:t xml:space="preserve"> </w:t>
      </w:r>
      <w:r w:rsidRPr="00806FC3">
        <w:rPr>
          <w:color w:val="auto"/>
        </w:rPr>
        <w:t>—</w:t>
      </w:r>
      <w:r w:rsidR="00270901" w:rsidRPr="00806FC3">
        <w:rPr>
          <w:color w:val="auto"/>
        </w:rPr>
        <w:t xml:space="preserve"> A hydrograph is a graph showing the rate of flow (discharge) versus time past a specific point in a river, or other channel or conduit carrying flow. The rate of flow is typically expressed </w:t>
      </w:r>
      <w:r w:rsidR="00FA4A79" w:rsidRPr="00806FC3">
        <w:rPr>
          <w:color w:val="auto"/>
        </w:rPr>
        <w:t>as</w:t>
      </w:r>
      <w:r w:rsidR="00270901" w:rsidRPr="00806FC3">
        <w:rPr>
          <w:color w:val="auto"/>
        </w:rPr>
        <w:t xml:space="preserve"> cubic feet per second</w:t>
      </w:r>
      <w:r w:rsidR="00FA4A79" w:rsidRPr="00806FC3">
        <w:rPr>
          <w:color w:val="auto"/>
        </w:rPr>
        <w:t xml:space="preserve">, </w:t>
      </w:r>
      <w:r w:rsidR="00A81769" w:rsidRPr="00806FC3">
        <w:rPr>
          <w:color w:val="auto"/>
        </w:rPr>
        <w:t>CFS</w:t>
      </w:r>
      <w:r w:rsidR="00FA4A79" w:rsidRPr="00806FC3">
        <w:rPr>
          <w:color w:val="auto"/>
        </w:rPr>
        <w:t>,</w:t>
      </w:r>
      <w:r w:rsidR="00A81769" w:rsidRPr="00806FC3">
        <w:rPr>
          <w:color w:val="auto"/>
        </w:rPr>
        <w:t xml:space="preserve"> or ft</w:t>
      </w:r>
      <w:r w:rsidR="00A81769" w:rsidRPr="00806FC3">
        <w:rPr>
          <w:color w:val="auto"/>
          <w:vertAlign w:val="superscript"/>
        </w:rPr>
        <w:t>3</w:t>
      </w:r>
      <w:r w:rsidR="00A81769" w:rsidRPr="00806FC3">
        <w:rPr>
          <w:color w:val="auto"/>
        </w:rPr>
        <w:t>/s</w:t>
      </w:r>
      <w:r w:rsidR="00FA4A79" w:rsidRPr="00806FC3">
        <w:rPr>
          <w:color w:val="auto"/>
        </w:rPr>
        <w:t xml:space="preserve"> (</w:t>
      </w:r>
      <w:r w:rsidR="00177C31" w:rsidRPr="00806FC3">
        <w:rPr>
          <w:color w:val="auto"/>
        </w:rPr>
        <w:t xml:space="preserve">the </w:t>
      </w:r>
      <w:r w:rsidR="00FA4A79" w:rsidRPr="00806FC3">
        <w:rPr>
          <w:color w:val="auto"/>
        </w:rPr>
        <w:t>metric unit is</w:t>
      </w:r>
      <w:r w:rsidR="00270901" w:rsidRPr="00806FC3">
        <w:rPr>
          <w:color w:val="auto"/>
        </w:rPr>
        <w:t xml:space="preserve"> </w:t>
      </w:r>
      <w:r w:rsidR="00A81769" w:rsidRPr="00806FC3">
        <w:rPr>
          <w:color w:val="auto"/>
        </w:rPr>
        <w:t>m</w:t>
      </w:r>
      <w:r w:rsidR="00A81769" w:rsidRPr="00806FC3">
        <w:rPr>
          <w:color w:val="auto"/>
          <w:vertAlign w:val="superscript"/>
        </w:rPr>
        <w:t>3</w:t>
      </w:r>
      <w:r w:rsidR="00A81769" w:rsidRPr="00806FC3">
        <w:rPr>
          <w:color w:val="auto"/>
        </w:rPr>
        <w:t>/s</w:t>
      </w:r>
      <w:r w:rsidR="00270901" w:rsidRPr="00806FC3">
        <w:rPr>
          <w:color w:val="auto"/>
        </w:rPr>
        <w:t>).</w:t>
      </w:r>
    </w:p>
    <w:p w14:paraId="288EE512" w14:textId="0176638E" w:rsidR="00270901" w:rsidRPr="00806FC3" w:rsidRDefault="00E6631E" w:rsidP="00EB1A7A">
      <w:pPr>
        <w:pStyle w:val="nrpsLiteraturecited"/>
        <w:rPr>
          <w:color w:val="auto"/>
        </w:rPr>
      </w:pPr>
      <w:r w:rsidRPr="00806FC3">
        <w:rPr>
          <w:b/>
          <w:color w:val="auto"/>
        </w:rPr>
        <w:t>h</w:t>
      </w:r>
      <w:r w:rsidR="00270901" w:rsidRPr="00806FC3">
        <w:rPr>
          <w:b/>
          <w:color w:val="auto"/>
        </w:rPr>
        <w:t>ydrologic cycle</w:t>
      </w:r>
      <w:r w:rsidRPr="00806FC3">
        <w:rPr>
          <w:color w:val="auto"/>
        </w:rPr>
        <w:t xml:space="preserve"> — T</w:t>
      </w:r>
      <w:r w:rsidR="00270901" w:rsidRPr="00806FC3">
        <w:rPr>
          <w:color w:val="auto"/>
        </w:rPr>
        <w:t xml:space="preserve">he sequence of conditions through which water passes from vapor in the atmosphere through precipitation upon land or water surfaces and ultimately back into the atmosphere as a result of evaporation and transpiration. </w:t>
      </w:r>
    </w:p>
    <w:p w14:paraId="6F02F878" w14:textId="4DDAE35C" w:rsidR="00270901" w:rsidRPr="00806FC3" w:rsidRDefault="00E6631E" w:rsidP="00E6631E">
      <w:pPr>
        <w:pStyle w:val="nrpsLiteraturecited"/>
        <w:rPr>
          <w:color w:val="auto"/>
          <w:sz w:val="24"/>
          <w:shd w:val="clear" w:color="auto" w:fill="FFFFFF"/>
        </w:rPr>
      </w:pPr>
      <w:r w:rsidRPr="00806FC3">
        <w:rPr>
          <w:b/>
        </w:rPr>
        <w:t>h</w:t>
      </w:r>
      <w:r w:rsidR="00270901" w:rsidRPr="00806FC3">
        <w:rPr>
          <w:b/>
        </w:rPr>
        <w:t>ydrology</w:t>
      </w:r>
      <w:r w:rsidRPr="00806FC3">
        <w:rPr>
          <w:b/>
        </w:rPr>
        <w:t xml:space="preserve"> </w:t>
      </w:r>
      <w:proofErr w:type="gramStart"/>
      <w:r w:rsidRPr="00806FC3">
        <w:rPr>
          <w:b/>
        </w:rPr>
        <w:t>—</w:t>
      </w:r>
      <w:r w:rsidRPr="00806FC3">
        <w:rPr>
          <w:b/>
          <w:color w:val="auto"/>
          <w:sz w:val="24"/>
          <w:shd w:val="clear" w:color="auto" w:fill="FFFFFF"/>
        </w:rPr>
        <w:t xml:space="preserve"> </w:t>
      </w:r>
      <w:r w:rsidR="00270901" w:rsidRPr="00806FC3">
        <w:rPr>
          <w:color w:val="auto"/>
          <w:sz w:val="24"/>
          <w:shd w:val="clear" w:color="auto" w:fill="FFFFFF"/>
        </w:rPr>
        <w:t xml:space="preserve"> </w:t>
      </w:r>
      <w:r w:rsidRPr="00806FC3">
        <w:rPr>
          <w:color w:val="auto"/>
        </w:rPr>
        <w:t>T</w:t>
      </w:r>
      <w:r w:rsidR="00270901" w:rsidRPr="00806FC3">
        <w:rPr>
          <w:color w:val="auto"/>
        </w:rPr>
        <w:t>he</w:t>
      </w:r>
      <w:proofErr w:type="gramEnd"/>
      <w:r w:rsidR="00270901" w:rsidRPr="00806FC3">
        <w:rPr>
          <w:color w:val="auto"/>
        </w:rPr>
        <w:t xml:space="preserve"> study of water. Hydrology generally focuses on the distribution of water and interaction with the land surface and underlying soils and rocks.</w:t>
      </w:r>
    </w:p>
    <w:p w14:paraId="79384062" w14:textId="3BE53FBE" w:rsidR="008017A4" w:rsidRPr="00806FC3" w:rsidRDefault="008017A4" w:rsidP="008017A4">
      <w:pPr>
        <w:pStyle w:val="nrpsLiteraturecited"/>
        <w:rPr>
          <w:color w:val="auto"/>
        </w:rPr>
      </w:pPr>
      <w:r w:rsidRPr="00806FC3">
        <w:rPr>
          <w:b/>
          <w:color w:val="auto"/>
        </w:rPr>
        <w:t>indirect effect</w:t>
      </w:r>
      <w:r w:rsidRPr="00806FC3">
        <w:rPr>
          <w:b/>
          <w:color w:val="auto"/>
          <w:sz w:val="24"/>
          <w:shd w:val="clear" w:color="auto" w:fill="FFFFFF"/>
        </w:rPr>
        <w:t xml:space="preserve"> — </w:t>
      </w:r>
      <w:r w:rsidR="00EB658F" w:rsidRPr="00806FC3">
        <w:rPr>
          <w:color w:val="auto"/>
        </w:rPr>
        <w:t>A secondary impact to a system from a change that was caused by shifting climate conditions, such as increased fire frequency, which is a result of drier conditions caused by an increase in temperature.</w:t>
      </w:r>
    </w:p>
    <w:p w14:paraId="717FE667" w14:textId="1F2A308B" w:rsidR="00270901" w:rsidRPr="00806FC3" w:rsidRDefault="00E6631E" w:rsidP="00EB1A7A">
      <w:pPr>
        <w:pStyle w:val="nrpsLiteraturecited"/>
        <w:rPr>
          <w:color w:val="auto"/>
        </w:rPr>
      </w:pPr>
      <w:r w:rsidRPr="00806FC3">
        <w:rPr>
          <w:b/>
          <w:color w:val="auto"/>
        </w:rPr>
        <w:t>i</w:t>
      </w:r>
      <w:r w:rsidR="00270901" w:rsidRPr="00806FC3">
        <w:rPr>
          <w:b/>
          <w:color w:val="auto"/>
        </w:rPr>
        <w:t>nfiltration</w:t>
      </w:r>
      <w:r w:rsidRPr="00806FC3">
        <w:rPr>
          <w:color w:val="auto"/>
        </w:rPr>
        <w:t xml:space="preserve"> — T</w:t>
      </w:r>
      <w:r w:rsidR="00270901" w:rsidRPr="00806FC3">
        <w:rPr>
          <w:color w:val="auto"/>
        </w:rPr>
        <w:t>he movement of water from the land surface into the soil.</w:t>
      </w:r>
    </w:p>
    <w:p w14:paraId="4ED3C99D" w14:textId="78F88961" w:rsidR="00270901" w:rsidRPr="00806FC3" w:rsidRDefault="00E6631E" w:rsidP="00EB1A7A">
      <w:pPr>
        <w:pStyle w:val="nrpsLiteraturecited"/>
        <w:rPr>
          <w:color w:val="auto"/>
        </w:rPr>
      </w:pPr>
      <w:r w:rsidRPr="00806FC3">
        <w:rPr>
          <w:b/>
          <w:color w:val="auto"/>
        </w:rPr>
        <w:t>i</w:t>
      </w:r>
      <w:r w:rsidR="00270901" w:rsidRPr="00806FC3">
        <w:rPr>
          <w:b/>
          <w:color w:val="auto"/>
        </w:rPr>
        <w:t>nterception</w:t>
      </w:r>
      <w:r w:rsidRPr="00806FC3">
        <w:rPr>
          <w:color w:val="auto"/>
        </w:rPr>
        <w:t xml:space="preserve"> — T</w:t>
      </w:r>
      <w:r w:rsidR="00270901" w:rsidRPr="00806FC3">
        <w:rPr>
          <w:color w:val="auto"/>
        </w:rPr>
        <w:t>he capture of precipitation above the ground surface, for example, by vegetation or buildings.</w:t>
      </w:r>
    </w:p>
    <w:p w14:paraId="04DB045E" w14:textId="1D638A44" w:rsidR="00963A5A" w:rsidRPr="00806FC3" w:rsidRDefault="00963A5A" w:rsidP="00963A5A">
      <w:pPr>
        <w:pStyle w:val="nrpsLiteraturecited"/>
        <w:rPr>
          <w:color w:val="auto"/>
        </w:rPr>
      </w:pPr>
      <w:r w:rsidRPr="00806FC3">
        <w:rPr>
          <w:b/>
          <w:color w:val="auto"/>
        </w:rPr>
        <w:t>IPCC SRES</w:t>
      </w:r>
      <w:r w:rsidRPr="00806FC3">
        <w:rPr>
          <w:b/>
          <w:color w:val="auto"/>
          <w:sz w:val="24"/>
          <w:shd w:val="clear" w:color="auto" w:fill="FFFFFF"/>
        </w:rPr>
        <w:t xml:space="preserve"> — </w:t>
      </w:r>
      <w:r w:rsidRPr="00806FC3">
        <w:rPr>
          <w:color w:val="auto"/>
        </w:rPr>
        <w:t xml:space="preserve">Intergovernmental Panel on Climate Change Special Report </w:t>
      </w:r>
      <w:r w:rsidR="00C85F99" w:rsidRPr="00806FC3">
        <w:rPr>
          <w:color w:val="auto"/>
        </w:rPr>
        <w:t xml:space="preserve">on </w:t>
      </w:r>
      <w:r w:rsidRPr="00806FC3">
        <w:rPr>
          <w:color w:val="auto"/>
        </w:rPr>
        <w:t xml:space="preserve">Emissions Scenarios </w:t>
      </w:r>
    </w:p>
    <w:p w14:paraId="61434963" w14:textId="7936A516" w:rsidR="00963A5A" w:rsidRPr="00806FC3" w:rsidRDefault="00963A5A" w:rsidP="00963A5A">
      <w:pPr>
        <w:pStyle w:val="nrpsLiteraturecited"/>
        <w:rPr>
          <w:color w:val="auto"/>
        </w:rPr>
      </w:pPr>
      <w:r w:rsidRPr="00806FC3">
        <w:rPr>
          <w:b/>
          <w:color w:val="auto"/>
        </w:rPr>
        <w:t>irrigation</w:t>
      </w:r>
      <w:r w:rsidRPr="00806FC3">
        <w:rPr>
          <w:b/>
          <w:color w:val="auto"/>
          <w:sz w:val="24"/>
          <w:shd w:val="clear" w:color="auto" w:fill="FFFFFF"/>
        </w:rPr>
        <w:t xml:space="preserve"> — </w:t>
      </w:r>
      <w:r w:rsidRPr="00806FC3">
        <w:rPr>
          <w:color w:val="auto"/>
        </w:rPr>
        <w:t>Application of water to soil for the purpose of plant production</w:t>
      </w:r>
      <w:r w:rsidR="00EB1A7A" w:rsidRPr="00806FC3">
        <w:rPr>
          <w:color w:val="auto"/>
        </w:rPr>
        <w:t>.</w:t>
      </w:r>
    </w:p>
    <w:p w14:paraId="1736B6DA" w14:textId="5D7C00C6" w:rsidR="00963A5A" w:rsidRPr="00806FC3" w:rsidRDefault="00963A5A" w:rsidP="00963A5A">
      <w:pPr>
        <w:pStyle w:val="nrpsLiteraturecited"/>
        <w:rPr>
          <w:color w:val="auto"/>
        </w:rPr>
      </w:pPr>
      <w:r w:rsidRPr="00806FC3">
        <w:rPr>
          <w:b/>
          <w:color w:val="auto"/>
        </w:rPr>
        <w:t>legume</w:t>
      </w:r>
      <w:r w:rsidRPr="00806FC3">
        <w:rPr>
          <w:b/>
          <w:color w:val="auto"/>
          <w:sz w:val="24"/>
          <w:shd w:val="clear" w:color="auto" w:fill="FFFFFF"/>
        </w:rPr>
        <w:t xml:space="preserve"> — </w:t>
      </w:r>
      <w:r w:rsidRPr="00806FC3">
        <w:rPr>
          <w:color w:val="auto"/>
        </w:rPr>
        <w:t>Any of a large family (Leguminsoae syn. Fabaceae, the legume family) of dicotyledonous herbs, shrubs, and trees having fruits that are legumes or loments, bearing nodules on the roots that contain nitrogen-fixing bacteria, and including important food and forage plants (as peas, beans, or clovers)</w:t>
      </w:r>
      <w:r w:rsidR="00EB1A7A" w:rsidRPr="00806FC3">
        <w:rPr>
          <w:color w:val="auto"/>
        </w:rPr>
        <w:t>.</w:t>
      </w:r>
    </w:p>
    <w:p w14:paraId="67D74524" w14:textId="00505FA3" w:rsidR="00963A5A" w:rsidRPr="00806FC3" w:rsidRDefault="00963A5A" w:rsidP="00963A5A">
      <w:pPr>
        <w:pStyle w:val="nrpsLiteraturecited"/>
        <w:rPr>
          <w:color w:val="auto"/>
        </w:rPr>
      </w:pPr>
      <w:r w:rsidRPr="00806FC3">
        <w:rPr>
          <w:b/>
          <w:color w:val="auto"/>
        </w:rPr>
        <w:t>metrics</w:t>
      </w:r>
      <w:r w:rsidRPr="00806FC3">
        <w:rPr>
          <w:b/>
          <w:color w:val="auto"/>
          <w:sz w:val="24"/>
          <w:shd w:val="clear" w:color="auto" w:fill="FFFFFF"/>
        </w:rPr>
        <w:t xml:space="preserve"> —</w:t>
      </w:r>
      <w:r w:rsidRPr="00806FC3">
        <w:rPr>
          <w:color w:val="auto"/>
        </w:rPr>
        <w:t xml:space="preserve"> Quantifiable measures of observed or projected climat</w:t>
      </w:r>
      <w:r w:rsidR="00117837" w:rsidRPr="00806FC3">
        <w:rPr>
          <w:color w:val="auto"/>
        </w:rPr>
        <w:t>e</w:t>
      </w:r>
      <w:r w:rsidRPr="00806FC3">
        <w:rPr>
          <w:color w:val="auto"/>
        </w:rPr>
        <w:t xml:space="preserve"> conditions, including both primary metrics (for example, temperature and precipitation) and derived metrics (</w:t>
      </w:r>
      <w:r w:rsidR="00EB1A7A" w:rsidRPr="00806FC3">
        <w:rPr>
          <w:color w:val="auto"/>
        </w:rPr>
        <w:t xml:space="preserve">e.g., </w:t>
      </w:r>
      <w:r w:rsidRPr="00806FC3">
        <w:rPr>
          <w:color w:val="auto"/>
        </w:rPr>
        <w:t xml:space="preserve">projected days over 90°F </w:t>
      </w:r>
      <w:r w:rsidR="00EC1927" w:rsidRPr="00806FC3">
        <w:rPr>
          <w:color w:val="auto"/>
        </w:rPr>
        <w:t>[32°</w:t>
      </w:r>
      <w:proofErr w:type="gramStart"/>
      <w:r w:rsidR="00EC1927" w:rsidRPr="00806FC3">
        <w:rPr>
          <w:color w:val="auto"/>
        </w:rPr>
        <w:t>C ]</w:t>
      </w:r>
      <w:proofErr w:type="gramEnd"/>
      <w:r w:rsidR="00EC1927" w:rsidRPr="00806FC3">
        <w:rPr>
          <w:color w:val="auto"/>
        </w:rPr>
        <w:t xml:space="preserve"> </w:t>
      </w:r>
      <w:r w:rsidRPr="00806FC3">
        <w:rPr>
          <w:color w:val="auto"/>
        </w:rPr>
        <w:t>or number of consecutive dry days)</w:t>
      </w:r>
    </w:p>
    <w:p w14:paraId="29117554" w14:textId="263A52C4" w:rsidR="00963A5A" w:rsidRPr="00806FC3" w:rsidRDefault="00963A5A" w:rsidP="00963A5A">
      <w:pPr>
        <w:pStyle w:val="nrpsLiteraturecited"/>
        <w:rPr>
          <w:color w:val="auto"/>
        </w:rPr>
      </w:pPr>
      <w:r w:rsidRPr="00806FC3">
        <w:rPr>
          <w:b/>
          <w:color w:val="auto"/>
        </w:rPr>
        <w:t>microclimate</w:t>
      </w:r>
      <w:r w:rsidRPr="00806FC3">
        <w:rPr>
          <w:b/>
          <w:color w:val="auto"/>
          <w:sz w:val="24"/>
          <w:shd w:val="clear" w:color="auto" w:fill="FFFFFF"/>
        </w:rPr>
        <w:t xml:space="preserve"> — </w:t>
      </w:r>
      <w:r w:rsidRPr="00806FC3">
        <w:rPr>
          <w:color w:val="auto"/>
        </w:rPr>
        <w:t>The local climate of a given site or habitat varying in size from a tiny crevice to a large land area</w:t>
      </w:r>
      <w:r w:rsidR="00EB1A7A" w:rsidRPr="00806FC3">
        <w:rPr>
          <w:color w:val="auto"/>
        </w:rPr>
        <w:t xml:space="preserve">. </w:t>
      </w:r>
      <w:r w:rsidR="00F347D9" w:rsidRPr="00806FC3">
        <w:rPr>
          <w:color w:val="auto"/>
        </w:rPr>
        <w:t>Microclimate is u</w:t>
      </w:r>
      <w:r w:rsidR="00EB1A7A" w:rsidRPr="00806FC3">
        <w:rPr>
          <w:color w:val="auto"/>
        </w:rPr>
        <w:t>sually, however,</w:t>
      </w:r>
      <w:r w:rsidRPr="00806FC3">
        <w:rPr>
          <w:color w:val="auto"/>
        </w:rPr>
        <w:t xml:space="preserve"> characterized by considerable uniformity of climate over the site involved and relatively local </w:t>
      </w:r>
      <w:r w:rsidR="00EB1A7A" w:rsidRPr="00806FC3">
        <w:rPr>
          <w:color w:val="auto"/>
        </w:rPr>
        <w:t xml:space="preserve">when </w:t>
      </w:r>
      <w:r w:rsidRPr="00806FC3">
        <w:rPr>
          <w:color w:val="auto"/>
        </w:rPr>
        <w:t>compared to its enveloping macroclimate</w:t>
      </w:r>
      <w:r w:rsidR="00EB1A7A" w:rsidRPr="00806FC3">
        <w:rPr>
          <w:color w:val="auto"/>
        </w:rPr>
        <w:t xml:space="preserve">. The differences generally stem </w:t>
      </w:r>
      <w:r w:rsidRPr="00806FC3">
        <w:rPr>
          <w:color w:val="auto"/>
        </w:rPr>
        <w:t>from local climat</w:t>
      </w:r>
      <w:r w:rsidR="00117837" w:rsidRPr="00806FC3">
        <w:rPr>
          <w:color w:val="auto"/>
        </w:rPr>
        <w:t>e</w:t>
      </w:r>
      <w:r w:rsidRPr="00806FC3">
        <w:rPr>
          <w:color w:val="auto"/>
        </w:rPr>
        <w:t xml:space="preserve"> factors such as elevation and exposure</w:t>
      </w:r>
      <w:r w:rsidR="00EB1A7A" w:rsidRPr="00806FC3">
        <w:rPr>
          <w:color w:val="auto"/>
        </w:rPr>
        <w:t>.</w:t>
      </w:r>
    </w:p>
    <w:p w14:paraId="578CDE30" w14:textId="77777777" w:rsidR="008017A4" w:rsidRPr="00806FC3" w:rsidRDefault="008017A4" w:rsidP="008017A4">
      <w:pPr>
        <w:pStyle w:val="nrpsLiteraturecited"/>
        <w:rPr>
          <w:color w:val="auto"/>
        </w:rPr>
      </w:pPr>
      <w:r w:rsidRPr="00806FC3">
        <w:rPr>
          <w:b/>
          <w:color w:val="auto"/>
        </w:rPr>
        <w:lastRenderedPageBreak/>
        <w:t>mitigation</w:t>
      </w:r>
      <w:r w:rsidRPr="00806FC3">
        <w:rPr>
          <w:b/>
          <w:color w:val="auto"/>
          <w:sz w:val="24"/>
          <w:shd w:val="clear" w:color="auto" w:fill="FFFFFF"/>
        </w:rPr>
        <w:t xml:space="preserve"> —</w:t>
      </w:r>
      <w:r w:rsidRPr="00806FC3">
        <w:rPr>
          <w:color w:val="auto"/>
        </w:rPr>
        <w:t xml:space="preserve"> Efforts to reduce greenhouse gas emissions to, or increase carbon storage from, the atmosphere </w:t>
      </w:r>
      <w:proofErr w:type="gramStart"/>
      <w:r w:rsidRPr="00806FC3">
        <w:rPr>
          <w:color w:val="auto"/>
        </w:rPr>
        <w:t>as a means to</w:t>
      </w:r>
      <w:proofErr w:type="gramEnd"/>
      <w:r w:rsidRPr="00806FC3">
        <w:rPr>
          <w:color w:val="auto"/>
        </w:rPr>
        <w:t xml:space="preserve"> reduce the magnitude and speed of onset of climate change</w:t>
      </w:r>
    </w:p>
    <w:p w14:paraId="1330C11D" w14:textId="1E582A1B" w:rsidR="00270901" w:rsidRPr="00806FC3" w:rsidRDefault="00E6631E" w:rsidP="00EB1A7A">
      <w:pPr>
        <w:pStyle w:val="nrpsLiteraturecited"/>
        <w:rPr>
          <w:color w:val="auto"/>
        </w:rPr>
      </w:pPr>
      <w:r w:rsidRPr="00806FC3">
        <w:rPr>
          <w:b/>
          <w:color w:val="auto"/>
        </w:rPr>
        <w:t>m</w:t>
      </w:r>
      <w:r w:rsidR="00270901" w:rsidRPr="00806FC3">
        <w:rPr>
          <w:b/>
          <w:color w:val="auto"/>
        </w:rPr>
        <w:t>odel</w:t>
      </w:r>
      <w:r w:rsidRPr="00806FC3">
        <w:rPr>
          <w:color w:val="auto"/>
        </w:rPr>
        <w:t xml:space="preserve"> — A</w:t>
      </w:r>
      <w:r w:rsidR="00270901" w:rsidRPr="00806FC3">
        <w:rPr>
          <w:color w:val="auto"/>
        </w:rPr>
        <w:t xml:space="preserve"> physical or mathematical representation of a process that can be used to predict some aspect of the process.</w:t>
      </w:r>
    </w:p>
    <w:p w14:paraId="5CE90B5E" w14:textId="024390E7" w:rsidR="00963A5A" w:rsidRPr="00806FC3" w:rsidRDefault="00963A5A" w:rsidP="00963A5A">
      <w:pPr>
        <w:pStyle w:val="nrpsLiteraturecited"/>
        <w:rPr>
          <w:color w:val="auto"/>
        </w:rPr>
      </w:pPr>
      <w:r w:rsidRPr="00806FC3">
        <w:rPr>
          <w:b/>
          <w:color w:val="auto"/>
        </w:rPr>
        <w:t>organic</w:t>
      </w:r>
      <w:r w:rsidRPr="00806FC3">
        <w:rPr>
          <w:b/>
          <w:color w:val="auto"/>
          <w:sz w:val="24"/>
          <w:shd w:val="clear" w:color="auto" w:fill="FFFFFF"/>
        </w:rPr>
        <w:t xml:space="preserve"> — </w:t>
      </w:r>
      <w:r w:rsidRPr="00806FC3">
        <w:rPr>
          <w:color w:val="auto"/>
        </w:rPr>
        <w:t xml:space="preserve">A crop that is produced without: antibiotics; growth hormones; most conventional pesticides; petroleum-based fertilizers or sewage sludge-based fertilizers; bioengineering; or ionizing radiation. USDA certification is required before a product can be labeled </w:t>
      </w:r>
      <w:r w:rsidRPr="00806FC3">
        <w:rPr>
          <w:i/>
          <w:color w:val="auto"/>
        </w:rPr>
        <w:t>organic</w:t>
      </w:r>
      <w:r w:rsidRPr="00806FC3">
        <w:rPr>
          <w:color w:val="auto"/>
        </w:rPr>
        <w:t xml:space="preserve">. </w:t>
      </w:r>
    </w:p>
    <w:p w14:paraId="2F74D708" w14:textId="77BBC769" w:rsidR="00313EC9" w:rsidRPr="00806FC3" w:rsidRDefault="00313EC9" w:rsidP="00817796">
      <w:pPr>
        <w:pStyle w:val="nrpsLiteraturecited"/>
      </w:pPr>
      <w:r w:rsidRPr="00806FC3">
        <w:rPr>
          <w:b/>
        </w:rPr>
        <w:t xml:space="preserve">oscillation </w:t>
      </w:r>
      <w:r w:rsidRPr="00806FC3">
        <w:t>— A recurring cyclical pattern in global or regional climate that often occurs on decadal to sub-decadal timescales. Climate oscillations that have a particularly strong influence on Montana's climate are the El Nino Southern Oscillation (ENSO) and the Pacific Decadal Oscillation (PDO).</w:t>
      </w:r>
    </w:p>
    <w:p w14:paraId="1407A53C" w14:textId="2186C343" w:rsidR="008017A4" w:rsidRPr="00806FC3" w:rsidRDefault="008017A4" w:rsidP="008017A4">
      <w:pPr>
        <w:pStyle w:val="nrpsLiteraturecited"/>
        <w:rPr>
          <w:color w:val="auto"/>
        </w:rPr>
      </w:pPr>
      <w:r w:rsidRPr="00806FC3">
        <w:rPr>
          <w:b/>
          <w:color w:val="auto"/>
        </w:rPr>
        <w:t>Pacific Decadal Oscillation (PDO)</w:t>
      </w:r>
      <w:r w:rsidRPr="00806FC3">
        <w:rPr>
          <w:b/>
          <w:color w:val="auto"/>
          <w:sz w:val="24"/>
          <w:shd w:val="clear" w:color="auto" w:fill="FFFFFF"/>
        </w:rPr>
        <w:t xml:space="preserve"> — </w:t>
      </w:r>
      <w:r w:rsidRPr="00806FC3">
        <w:rPr>
          <w:color w:val="auto"/>
        </w:rPr>
        <w:t>A periodic variation in sea</w:t>
      </w:r>
      <w:r w:rsidR="00B73C8D" w:rsidRPr="00806FC3">
        <w:rPr>
          <w:color w:val="auto"/>
        </w:rPr>
        <w:t>-</w:t>
      </w:r>
      <w:r w:rsidRPr="00806FC3">
        <w:rPr>
          <w:color w:val="auto"/>
        </w:rPr>
        <w:t xml:space="preserve">surface temperatures that is similar to El Niño-Southern </w:t>
      </w:r>
      <w:proofErr w:type="gramStart"/>
      <w:r w:rsidRPr="00806FC3">
        <w:rPr>
          <w:color w:val="auto"/>
        </w:rPr>
        <w:t>Oscillation, but</w:t>
      </w:r>
      <w:proofErr w:type="gramEnd"/>
      <w:r w:rsidRPr="00806FC3">
        <w:rPr>
          <w:color w:val="auto"/>
        </w:rPr>
        <w:t xml:space="preserve"> has a much longer duration </w:t>
      </w:r>
      <w:r w:rsidR="00EB1A7A" w:rsidRPr="00806FC3">
        <w:rPr>
          <w:color w:val="auto"/>
        </w:rPr>
        <w:t>(</w:t>
      </w:r>
      <w:r w:rsidRPr="00806FC3">
        <w:rPr>
          <w:color w:val="auto"/>
        </w:rPr>
        <w:t>approximately 20-30 yr</w:t>
      </w:r>
      <w:r w:rsidR="00EB1A7A" w:rsidRPr="00806FC3">
        <w:rPr>
          <w:color w:val="auto"/>
        </w:rPr>
        <w:t>). W</w:t>
      </w:r>
      <w:r w:rsidRPr="00806FC3">
        <w:rPr>
          <w:color w:val="auto"/>
        </w:rPr>
        <w:t>hen the PDO is in the same phase as El Niño-Southern Oscillation, weather effects are more pronounced</w:t>
      </w:r>
      <w:r w:rsidR="00EB1A7A" w:rsidRPr="00806FC3">
        <w:rPr>
          <w:color w:val="auto"/>
        </w:rPr>
        <w:t>. F</w:t>
      </w:r>
      <w:r w:rsidRPr="00806FC3">
        <w:rPr>
          <w:color w:val="auto"/>
        </w:rPr>
        <w:t>or example, when both are in the warming phase, Montanans may experience an extremely warm winter, whereas if PDO is in a cooling phase, a warm phase El Niño-Southern Oscillation may have a reduced impact</w:t>
      </w:r>
      <w:r w:rsidR="00EB1A7A" w:rsidRPr="00806FC3">
        <w:rPr>
          <w:color w:val="auto"/>
        </w:rPr>
        <w:t xml:space="preserve">. </w:t>
      </w:r>
    </w:p>
    <w:p w14:paraId="10145FD5" w14:textId="3E669A99" w:rsidR="00270901" w:rsidRPr="00806FC3" w:rsidRDefault="00270901" w:rsidP="00EB1A7A">
      <w:pPr>
        <w:pStyle w:val="nrpsLiteraturecited"/>
        <w:rPr>
          <w:color w:val="auto"/>
        </w:rPr>
      </w:pPr>
      <w:r w:rsidRPr="00806FC3">
        <w:rPr>
          <w:b/>
          <w:color w:val="auto"/>
        </w:rPr>
        <w:t>Palmer Drought Severity Index (PDSI)</w:t>
      </w:r>
      <w:r w:rsidR="00E6631E" w:rsidRPr="00806FC3">
        <w:rPr>
          <w:color w:val="auto"/>
        </w:rPr>
        <w:t xml:space="preserve"> — A</w:t>
      </w:r>
      <w:r w:rsidRPr="00806FC3">
        <w:rPr>
          <w:color w:val="auto"/>
        </w:rPr>
        <w:t xml:space="preserve"> measurement of dryness based on recent precipitation and temperature. The Palmer Drought </w:t>
      </w:r>
      <w:r w:rsidR="00EB1A7A" w:rsidRPr="00806FC3">
        <w:rPr>
          <w:color w:val="auto"/>
        </w:rPr>
        <w:t xml:space="preserve">Severity </w:t>
      </w:r>
      <w:r w:rsidRPr="00806FC3">
        <w:rPr>
          <w:color w:val="auto"/>
        </w:rPr>
        <w:t>Index is based on a supply-and-demand model of soil moisture.</w:t>
      </w:r>
    </w:p>
    <w:p w14:paraId="0769AE15" w14:textId="162CD0DD" w:rsidR="00963A5A" w:rsidRPr="00806FC3" w:rsidRDefault="00963A5A" w:rsidP="00963A5A">
      <w:pPr>
        <w:pStyle w:val="nrpsLiteraturecited"/>
        <w:rPr>
          <w:color w:val="auto"/>
        </w:rPr>
      </w:pPr>
      <w:r w:rsidRPr="00806FC3">
        <w:rPr>
          <w:b/>
          <w:color w:val="auto"/>
        </w:rPr>
        <w:t>Palmer Z Drought Index</w:t>
      </w:r>
      <w:r w:rsidRPr="00806FC3">
        <w:rPr>
          <w:b/>
          <w:color w:val="auto"/>
          <w:sz w:val="24"/>
          <w:shd w:val="clear" w:color="auto" w:fill="FFFFFF"/>
        </w:rPr>
        <w:t xml:space="preserve"> —</w:t>
      </w:r>
      <w:r w:rsidRPr="00806FC3">
        <w:rPr>
          <w:b/>
          <w:color w:val="auto"/>
        </w:rPr>
        <w:t xml:space="preserve"> </w:t>
      </w:r>
      <w:r w:rsidRPr="00806FC3">
        <w:rPr>
          <w:color w:val="auto"/>
        </w:rPr>
        <w:t xml:space="preserve">One of the Palmer Drought Indices; </w:t>
      </w:r>
      <w:r w:rsidR="00EB1A7A" w:rsidRPr="00806FC3">
        <w:rPr>
          <w:color w:val="auto"/>
        </w:rPr>
        <w:t xml:space="preserve">it </w:t>
      </w:r>
      <w:r w:rsidRPr="00806FC3">
        <w:rPr>
          <w:color w:val="auto"/>
        </w:rPr>
        <w:t>measures short-term drought on a monthly scale</w:t>
      </w:r>
      <w:r w:rsidR="00EB1A7A" w:rsidRPr="00806FC3">
        <w:rPr>
          <w:color w:val="auto"/>
        </w:rPr>
        <w:t>. T</w:t>
      </w:r>
      <w:r w:rsidRPr="00806FC3">
        <w:rPr>
          <w:color w:val="auto"/>
        </w:rPr>
        <w:t>he Z-value is also referenced to the specific location</w:t>
      </w:r>
      <w:r w:rsidR="00EB1A7A" w:rsidRPr="00806FC3">
        <w:rPr>
          <w:color w:val="auto"/>
        </w:rPr>
        <w:t xml:space="preserve">, </w:t>
      </w:r>
      <w:r w:rsidRPr="00806FC3">
        <w:rPr>
          <w:color w:val="auto"/>
        </w:rPr>
        <w:t>climate</w:t>
      </w:r>
      <w:r w:rsidR="00EB1A7A" w:rsidRPr="00806FC3">
        <w:rPr>
          <w:color w:val="auto"/>
        </w:rPr>
        <w:t xml:space="preserve">, and </w:t>
      </w:r>
      <w:r w:rsidRPr="00806FC3">
        <w:rPr>
          <w:color w:val="auto"/>
        </w:rPr>
        <w:t>time of year</w:t>
      </w:r>
      <w:r w:rsidR="00EB1A7A" w:rsidRPr="00806FC3">
        <w:rPr>
          <w:color w:val="auto"/>
        </w:rPr>
        <w:t>.</w:t>
      </w:r>
    </w:p>
    <w:p w14:paraId="2D8B1F33" w14:textId="77777777" w:rsidR="00963A5A" w:rsidRPr="00806FC3" w:rsidRDefault="00963A5A" w:rsidP="00EB1A7A">
      <w:pPr>
        <w:pStyle w:val="nrpsLiteraturecited"/>
        <w:rPr>
          <w:color w:val="auto"/>
        </w:rPr>
      </w:pPr>
      <w:r w:rsidRPr="00806FC3">
        <w:rPr>
          <w:b/>
          <w:color w:val="auto"/>
        </w:rPr>
        <w:t>parameter</w:t>
      </w:r>
      <w:r w:rsidRPr="00806FC3">
        <w:rPr>
          <w:color w:val="auto"/>
        </w:rPr>
        <w:t xml:space="preserve"> — A variable, in a general model, whose value is adjusted to make the model specific to a given situation.</w:t>
      </w:r>
    </w:p>
    <w:p w14:paraId="3BCCD97B" w14:textId="775D7E75" w:rsidR="00963A5A" w:rsidRPr="00806FC3" w:rsidRDefault="00963A5A" w:rsidP="00963A5A">
      <w:pPr>
        <w:pStyle w:val="nrpsLiteraturecited"/>
        <w:rPr>
          <w:b/>
          <w:bCs/>
          <w:color w:val="auto"/>
          <w:sz w:val="24"/>
          <w:shd w:val="clear" w:color="auto" w:fill="FFFFFF"/>
        </w:rPr>
      </w:pPr>
      <w:r w:rsidRPr="00806FC3">
        <w:rPr>
          <w:b/>
          <w:color w:val="auto"/>
        </w:rPr>
        <w:t>pathogen</w:t>
      </w:r>
      <w:r w:rsidRPr="00806FC3">
        <w:rPr>
          <w:b/>
          <w:color w:val="auto"/>
          <w:sz w:val="24"/>
          <w:shd w:val="clear" w:color="auto" w:fill="FFFFFF"/>
        </w:rPr>
        <w:t xml:space="preserve"> — </w:t>
      </w:r>
      <w:r w:rsidRPr="00806FC3">
        <w:rPr>
          <w:color w:val="auto"/>
        </w:rPr>
        <w:t>Microorganisms, viruses</w:t>
      </w:r>
      <w:r w:rsidR="00EB1A7A" w:rsidRPr="00806FC3">
        <w:rPr>
          <w:color w:val="auto"/>
        </w:rPr>
        <w:t>,</w:t>
      </w:r>
      <w:r w:rsidRPr="00806FC3">
        <w:rPr>
          <w:color w:val="auto"/>
        </w:rPr>
        <w:t xml:space="preserve"> and parasites that can cause disease</w:t>
      </w:r>
      <w:r w:rsidR="00EB1A7A" w:rsidRPr="00806FC3">
        <w:rPr>
          <w:color w:val="auto"/>
        </w:rPr>
        <w:t>.</w:t>
      </w:r>
      <w:r w:rsidRPr="00806FC3">
        <w:rPr>
          <w:b/>
          <w:bCs/>
          <w:color w:val="auto"/>
          <w:sz w:val="24"/>
          <w:shd w:val="clear" w:color="auto" w:fill="FFFFFF"/>
        </w:rPr>
        <w:t xml:space="preserve"> </w:t>
      </w:r>
    </w:p>
    <w:p w14:paraId="2C1845C0" w14:textId="3ACF6AAE" w:rsidR="00963A5A" w:rsidRPr="00806FC3" w:rsidRDefault="00963A5A" w:rsidP="00EB1A7A">
      <w:pPr>
        <w:pStyle w:val="nrpsLiteraturecited"/>
        <w:rPr>
          <w:color w:val="auto"/>
        </w:rPr>
      </w:pPr>
      <w:r w:rsidRPr="00806FC3">
        <w:rPr>
          <w:b/>
          <w:color w:val="auto"/>
        </w:rPr>
        <w:t>peak flow</w:t>
      </w:r>
      <w:r w:rsidRPr="00806FC3">
        <w:rPr>
          <w:color w:val="auto"/>
        </w:rPr>
        <w:t xml:space="preserve"> — </w:t>
      </w:r>
      <w:r w:rsidR="00EB1A7A" w:rsidRPr="00806FC3">
        <w:rPr>
          <w:color w:val="auto"/>
        </w:rPr>
        <w:t>T</w:t>
      </w:r>
      <w:r w:rsidRPr="00806FC3">
        <w:rPr>
          <w:color w:val="auto"/>
        </w:rPr>
        <w:t>he point of the hydrograph that has the highest flow.</w:t>
      </w:r>
    </w:p>
    <w:p w14:paraId="3A38B29D" w14:textId="77777777" w:rsidR="00963A5A" w:rsidRPr="00806FC3" w:rsidRDefault="00963A5A" w:rsidP="00EB1A7A">
      <w:pPr>
        <w:pStyle w:val="nrpsLiteraturecited"/>
        <w:rPr>
          <w:color w:val="auto"/>
        </w:rPr>
      </w:pPr>
      <w:r w:rsidRPr="00806FC3">
        <w:rPr>
          <w:b/>
          <w:color w:val="auto"/>
        </w:rPr>
        <w:t>permeability</w:t>
      </w:r>
      <w:r w:rsidRPr="00806FC3">
        <w:rPr>
          <w:color w:val="auto"/>
        </w:rPr>
        <w:t xml:space="preserve"> — A measure of the ability of a porous material (often, a rock or an unconsolidated material) to allow fluids to pass through it.</w:t>
      </w:r>
    </w:p>
    <w:p w14:paraId="73083585" w14:textId="210CB353" w:rsidR="00963A5A" w:rsidRPr="00806FC3" w:rsidRDefault="00963A5A" w:rsidP="00EB1A7A">
      <w:pPr>
        <w:pStyle w:val="nrpsLiteraturecited"/>
        <w:rPr>
          <w:color w:val="auto"/>
        </w:rPr>
      </w:pPr>
      <w:r w:rsidRPr="00806FC3">
        <w:rPr>
          <w:b/>
          <w:color w:val="auto"/>
        </w:rPr>
        <w:t>phenology</w:t>
      </w:r>
      <w:r w:rsidRPr="00806FC3">
        <w:rPr>
          <w:color w:val="auto"/>
        </w:rPr>
        <w:t xml:space="preserve"> — The study of periodic biological phenomena with relation to climate</w:t>
      </w:r>
      <w:r w:rsidR="00EB1A7A" w:rsidRPr="00806FC3">
        <w:rPr>
          <w:color w:val="auto"/>
        </w:rPr>
        <w:t xml:space="preserve"> (</w:t>
      </w:r>
      <w:r w:rsidRPr="00806FC3">
        <w:rPr>
          <w:color w:val="auto"/>
        </w:rPr>
        <w:t>particularly seasonal changes</w:t>
      </w:r>
      <w:r w:rsidR="00EB1A7A" w:rsidRPr="00806FC3">
        <w:rPr>
          <w:color w:val="auto"/>
        </w:rPr>
        <w:t>). T</w:t>
      </w:r>
      <w:r w:rsidRPr="00806FC3">
        <w:rPr>
          <w:color w:val="auto"/>
        </w:rPr>
        <w:t>hese phenomena can be used to interpret local seasons and the climat</w:t>
      </w:r>
      <w:r w:rsidR="00117837" w:rsidRPr="00806FC3">
        <w:rPr>
          <w:color w:val="auto"/>
        </w:rPr>
        <w:t>e</w:t>
      </w:r>
      <w:r w:rsidRPr="00806FC3">
        <w:rPr>
          <w:color w:val="auto"/>
        </w:rPr>
        <w:t xml:space="preserve"> zones.</w:t>
      </w:r>
    </w:p>
    <w:p w14:paraId="679EF8BE" w14:textId="4292E122" w:rsidR="00963A5A" w:rsidRPr="00806FC3" w:rsidRDefault="00963A5A" w:rsidP="00EB1A7A">
      <w:pPr>
        <w:pStyle w:val="nrpsLiteraturecited"/>
        <w:rPr>
          <w:bCs/>
          <w:color w:val="auto"/>
          <w:shd w:val="clear" w:color="auto" w:fill="FFFFFF"/>
        </w:rPr>
      </w:pPr>
      <w:r w:rsidRPr="00806FC3">
        <w:rPr>
          <w:b/>
          <w:color w:val="auto"/>
        </w:rPr>
        <w:t>physiograph</w:t>
      </w:r>
      <w:r w:rsidR="00EB1A7A" w:rsidRPr="00806FC3">
        <w:rPr>
          <w:b/>
          <w:color w:val="auto"/>
        </w:rPr>
        <w:t>y</w:t>
      </w:r>
      <w:r w:rsidRPr="00806FC3">
        <w:rPr>
          <w:color w:val="auto"/>
        </w:rPr>
        <w:t xml:space="preserve"> — The subfield of geography that studies physical patterns and processes of the Earth. It aims to understand</w:t>
      </w:r>
      <w:r w:rsidRPr="00806FC3">
        <w:rPr>
          <w:bCs/>
          <w:color w:val="auto"/>
          <w:shd w:val="clear" w:color="auto" w:fill="FFFFFF"/>
        </w:rPr>
        <w:t xml:space="preserve"> the forces that produce and change rocks, oceans, weather, and global flora and fauna patterns.</w:t>
      </w:r>
    </w:p>
    <w:p w14:paraId="1CFA366A" w14:textId="7BC0B8AC" w:rsidR="00963A5A" w:rsidRPr="00806FC3" w:rsidRDefault="00963A5A" w:rsidP="00963A5A">
      <w:pPr>
        <w:pStyle w:val="nrpsLiteraturecited"/>
        <w:rPr>
          <w:color w:val="auto"/>
        </w:rPr>
      </w:pPr>
      <w:r w:rsidRPr="00806FC3">
        <w:rPr>
          <w:b/>
          <w:color w:val="auto"/>
        </w:rPr>
        <w:t>primary productivity</w:t>
      </w:r>
      <w:r w:rsidRPr="00806FC3">
        <w:rPr>
          <w:b/>
          <w:color w:val="auto"/>
          <w:sz w:val="24"/>
          <w:shd w:val="clear" w:color="auto" w:fill="FFFFFF"/>
        </w:rPr>
        <w:t xml:space="preserve"> — </w:t>
      </w:r>
      <w:r w:rsidRPr="00806FC3">
        <w:rPr>
          <w:color w:val="auto"/>
        </w:rPr>
        <w:t>The total quantity of fixed carbon (organic matter) per unit area over time produced by photosynthesis in an ecosystem</w:t>
      </w:r>
      <w:r w:rsidR="00E155D4" w:rsidRPr="00806FC3">
        <w:rPr>
          <w:color w:val="auto"/>
        </w:rPr>
        <w:t>.</w:t>
      </w:r>
    </w:p>
    <w:p w14:paraId="4606472A" w14:textId="6B3C416E" w:rsidR="00963A5A" w:rsidRPr="00806FC3" w:rsidRDefault="00963A5A" w:rsidP="00963A5A">
      <w:pPr>
        <w:pStyle w:val="nrpsLiteraturecited"/>
        <w:rPr>
          <w:color w:val="auto"/>
        </w:rPr>
      </w:pPr>
      <w:r w:rsidRPr="00806FC3">
        <w:rPr>
          <w:b/>
          <w:color w:val="auto"/>
        </w:rPr>
        <w:t>pulse crop</w:t>
      </w:r>
      <w:r w:rsidRPr="00806FC3">
        <w:rPr>
          <w:b/>
          <w:color w:val="auto"/>
          <w:sz w:val="24"/>
          <w:shd w:val="clear" w:color="auto" w:fill="FFFFFF"/>
        </w:rPr>
        <w:t xml:space="preserve"> —</w:t>
      </w:r>
      <w:r w:rsidRPr="00806FC3">
        <w:rPr>
          <w:b/>
          <w:color w:val="auto"/>
        </w:rPr>
        <w:t xml:space="preserve"> </w:t>
      </w:r>
      <w:r w:rsidRPr="00806FC3">
        <w:rPr>
          <w:color w:val="auto"/>
        </w:rPr>
        <w:t xml:space="preserve">Annual leguminous crops yielding from </w:t>
      </w:r>
      <w:r w:rsidR="00E155D4" w:rsidRPr="00806FC3">
        <w:rPr>
          <w:color w:val="auto"/>
        </w:rPr>
        <w:t>1-</w:t>
      </w:r>
      <w:r w:rsidRPr="00806FC3">
        <w:rPr>
          <w:color w:val="auto"/>
        </w:rPr>
        <w:t>12 grains or seeds of variable size, shape</w:t>
      </w:r>
      <w:r w:rsidR="00E155D4" w:rsidRPr="00806FC3">
        <w:rPr>
          <w:color w:val="auto"/>
        </w:rPr>
        <w:t>,</w:t>
      </w:r>
      <w:r w:rsidRPr="00806FC3">
        <w:rPr>
          <w:color w:val="auto"/>
        </w:rPr>
        <w:t xml:space="preserve"> and color within a pod</w:t>
      </w:r>
      <w:r w:rsidR="00E155D4" w:rsidRPr="00806FC3">
        <w:rPr>
          <w:color w:val="auto"/>
        </w:rPr>
        <w:t>. L</w:t>
      </w:r>
      <w:r w:rsidRPr="00806FC3">
        <w:rPr>
          <w:color w:val="auto"/>
        </w:rPr>
        <w:t>imited to crops harvested solely for dry grain, thereby excluding crops harvested green for food, oil extraction, and those that are used exclusively for sowing purposes</w:t>
      </w:r>
      <w:r w:rsidR="00E155D4" w:rsidRPr="00806FC3">
        <w:rPr>
          <w:color w:val="auto"/>
        </w:rPr>
        <w:t>.</w:t>
      </w:r>
      <w:r w:rsidRPr="00806FC3">
        <w:rPr>
          <w:color w:val="auto"/>
        </w:rPr>
        <w:t xml:space="preserve"> </w:t>
      </w:r>
    </w:p>
    <w:p w14:paraId="25F70B66" w14:textId="30B895A3" w:rsidR="008017A4" w:rsidRPr="00806FC3" w:rsidRDefault="008017A4" w:rsidP="008017A4">
      <w:pPr>
        <w:pStyle w:val="nrpsLiteraturecited"/>
        <w:rPr>
          <w:color w:val="auto"/>
        </w:rPr>
      </w:pPr>
      <w:r w:rsidRPr="00806FC3">
        <w:rPr>
          <w:b/>
          <w:color w:val="auto"/>
        </w:rPr>
        <w:t>radiative forcing</w:t>
      </w:r>
      <w:r w:rsidRPr="00806FC3">
        <w:rPr>
          <w:b/>
          <w:color w:val="auto"/>
          <w:sz w:val="24"/>
          <w:shd w:val="clear" w:color="auto" w:fill="FFFFFF"/>
        </w:rPr>
        <w:t xml:space="preserve"> — </w:t>
      </w:r>
      <w:r w:rsidRPr="00806FC3">
        <w:rPr>
          <w:color w:val="auto"/>
        </w:rPr>
        <w:t xml:space="preserve">The difference between the amount of sunlight absorbed by the </w:t>
      </w:r>
      <w:r w:rsidR="002D7CBC" w:rsidRPr="00806FC3">
        <w:rPr>
          <w:color w:val="auto"/>
        </w:rPr>
        <w:t>E</w:t>
      </w:r>
      <w:r w:rsidRPr="00806FC3">
        <w:rPr>
          <w:color w:val="auto"/>
        </w:rPr>
        <w:t>arth versus the energy radiated back to space</w:t>
      </w:r>
      <w:r w:rsidR="00E155D4" w:rsidRPr="00806FC3">
        <w:rPr>
          <w:color w:val="auto"/>
        </w:rPr>
        <w:t>. G</w:t>
      </w:r>
      <w:r w:rsidRPr="00806FC3">
        <w:rPr>
          <w:color w:val="auto"/>
        </w:rPr>
        <w:t xml:space="preserve">reenhouse gases in the atmosphere, particularly carbon dioxide, increase the amount of radiative forcing, which is measured in </w:t>
      </w:r>
      <w:r w:rsidR="009B528C" w:rsidRPr="00806FC3">
        <w:rPr>
          <w:color w:val="auto"/>
        </w:rPr>
        <w:t xml:space="preserve">units </w:t>
      </w:r>
      <w:r w:rsidRPr="00806FC3">
        <w:rPr>
          <w:color w:val="auto"/>
        </w:rPr>
        <w:t>of watts/m</w:t>
      </w:r>
      <w:r w:rsidRPr="00806FC3">
        <w:rPr>
          <w:color w:val="auto"/>
          <w:vertAlign w:val="superscript"/>
        </w:rPr>
        <w:t>2</w:t>
      </w:r>
      <w:r w:rsidR="00E155D4" w:rsidRPr="00806FC3">
        <w:rPr>
          <w:color w:val="auto"/>
        </w:rPr>
        <w:t>. T</w:t>
      </w:r>
      <w:r w:rsidRPr="00806FC3">
        <w:rPr>
          <w:color w:val="auto"/>
        </w:rPr>
        <w:t>he laws of physics require that average global temperatures increase with increased radiative forcing</w:t>
      </w:r>
      <w:r w:rsidR="00E155D4" w:rsidRPr="00806FC3">
        <w:rPr>
          <w:color w:val="auto"/>
        </w:rPr>
        <w:t>.</w:t>
      </w:r>
      <w:r w:rsidRPr="00806FC3">
        <w:rPr>
          <w:color w:val="auto"/>
        </w:rPr>
        <w:t xml:space="preserve"> </w:t>
      </w:r>
    </w:p>
    <w:p w14:paraId="3261E19C" w14:textId="6A8A33E6" w:rsidR="00963A5A" w:rsidRPr="00806FC3" w:rsidRDefault="00963A5A" w:rsidP="00963A5A">
      <w:pPr>
        <w:pStyle w:val="nrpsLiteraturecited"/>
        <w:rPr>
          <w:color w:val="auto"/>
        </w:rPr>
      </w:pPr>
      <w:r w:rsidRPr="00806FC3">
        <w:rPr>
          <w:b/>
          <w:color w:val="auto"/>
        </w:rPr>
        <w:lastRenderedPageBreak/>
        <w:t>rangeland</w:t>
      </w:r>
      <w:r w:rsidRPr="00806FC3">
        <w:rPr>
          <w:b/>
          <w:color w:val="auto"/>
          <w:sz w:val="24"/>
          <w:shd w:val="clear" w:color="auto" w:fill="FFFFFF"/>
        </w:rPr>
        <w:t xml:space="preserve"> — </w:t>
      </w:r>
      <w:r w:rsidRPr="00806FC3">
        <w:rPr>
          <w:color w:val="auto"/>
        </w:rPr>
        <w:t>Land on which the historic</w:t>
      </w:r>
      <w:r w:rsidR="00EE5431" w:rsidRPr="00806FC3">
        <w:rPr>
          <w:color w:val="auto"/>
        </w:rPr>
        <w:t>al</w:t>
      </w:r>
      <w:r w:rsidRPr="00806FC3">
        <w:rPr>
          <w:color w:val="auto"/>
        </w:rPr>
        <w:t xml:space="preserve"> climax plant community is predominantly grasses, grasslike plants, forbs, or shrubs</w:t>
      </w:r>
      <w:r w:rsidR="00E155D4" w:rsidRPr="00806FC3">
        <w:rPr>
          <w:color w:val="auto"/>
        </w:rPr>
        <w:t xml:space="preserve">. This </w:t>
      </w:r>
      <w:r w:rsidRPr="00806FC3">
        <w:rPr>
          <w:color w:val="auto"/>
        </w:rPr>
        <w:t>includes lands re</w:t>
      </w:r>
      <w:r w:rsidR="00E155D4" w:rsidRPr="00806FC3">
        <w:rPr>
          <w:color w:val="auto"/>
        </w:rPr>
        <w:t>-</w:t>
      </w:r>
      <w:r w:rsidRPr="00806FC3">
        <w:rPr>
          <w:color w:val="auto"/>
        </w:rPr>
        <w:t>vegetated naturally or artificially when routine management of the vegetation is accomplished through manipulation of grazing</w:t>
      </w:r>
      <w:r w:rsidR="00E155D4" w:rsidRPr="00806FC3">
        <w:rPr>
          <w:color w:val="auto"/>
        </w:rPr>
        <w:t>. R</w:t>
      </w:r>
      <w:r w:rsidRPr="00806FC3">
        <w:rPr>
          <w:color w:val="auto"/>
        </w:rPr>
        <w:t>angelands include natural grasslands, savannas, shrublands, most deserts, tundra, alpine communities, coastal marshes, and wet meadows</w:t>
      </w:r>
    </w:p>
    <w:p w14:paraId="08D33349" w14:textId="6EDB5F79" w:rsidR="00963A5A" w:rsidRPr="00806FC3" w:rsidRDefault="00963A5A" w:rsidP="00963A5A">
      <w:pPr>
        <w:pStyle w:val="nrpsLiteraturecited"/>
        <w:rPr>
          <w:color w:val="auto"/>
        </w:rPr>
      </w:pPr>
      <w:r w:rsidRPr="00806FC3">
        <w:rPr>
          <w:b/>
          <w:color w:val="auto"/>
        </w:rPr>
        <w:t>RCP</w:t>
      </w:r>
      <w:r w:rsidRPr="00806FC3">
        <w:rPr>
          <w:b/>
          <w:color w:val="auto"/>
          <w:sz w:val="24"/>
          <w:shd w:val="clear" w:color="auto" w:fill="FFFFFF"/>
        </w:rPr>
        <w:t xml:space="preserve"> (</w:t>
      </w:r>
      <w:r w:rsidRPr="00806FC3">
        <w:rPr>
          <w:b/>
          <w:color w:val="auto"/>
        </w:rPr>
        <w:t>representative concentration pathways)</w:t>
      </w:r>
      <w:r w:rsidRPr="00806FC3">
        <w:rPr>
          <w:b/>
          <w:color w:val="auto"/>
          <w:sz w:val="24"/>
          <w:shd w:val="clear" w:color="auto" w:fill="FFFFFF"/>
        </w:rPr>
        <w:t xml:space="preserve"> —</w:t>
      </w:r>
      <w:r w:rsidRPr="00806FC3">
        <w:rPr>
          <w:color w:val="auto"/>
        </w:rPr>
        <w:t xml:space="preserve"> Imagined plausible trends in greenhouse gas emissions and resulting concentrations in the atmosphere used in climate projection models</w:t>
      </w:r>
      <w:r w:rsidR="00E155D4" w:rsidRPr="00806FC3">
        <w:rPr>
          <w:color w:val="auto"/>
        </w:rPr>
        <w:t>. T</w:t>
      </w:r>
      <w:r w:rsidRPr="00806FC3">
        <w:rPr>
          <w:color w:val="auto"/>
        </w:rPr>
        <w:t>his analysis uses the relatively moderate and more severe scenarios of RCP4.5 and 8.5</w:t>
      </w:r>
      <w:r w:rsidR="00E155D4" w:rsidRPr="00806FC3">
        <w:rPr>
          <w:color w:val="auto"/>
        </w:rPr>
        <w:t>. T</w:t>
      </w:r>
      <w:r w:rsidRPr="00806FC3">
        <w:rPr>
          <w:color w:val="auto"/>
        </w:rPr>
        <w:t>hese scenarios represent a future with an increase in radiative forcing of 4.5 or 8.5 watts</w:t>
      </w:r>
      <w:r w:rsidR="00E155D4" w:rsidRPr="00806FC3">
        <w:rPr>
          <w:color w:val="auto"/>
        </w:rPr>
        <w:t>/m</w:t>
      </w:r>
      <w:r w:rsidRPr="00806FC3">
        <w:rPr>
          <w:color w:val="auto"/>
          <w:vertAlign w:val="superscript"/>
        </w:rPr>
        <w:t>2</w:t>
      </w:r>
      <w:r w:rsidRPr="00806FC3">
        <w:rPr>
          <w:color w:val="auto"/>
        </w:rPr>
        <w:t>, respectively</w:t>
      </w:r>
      <w:r w:rsidR="00E155D4" w:rsidRPr="00806FC3">
        <w:rPr>
          <w:color w:val="auto"/>
        </w:rPr>
        <w:t>. Th</w:t>
      </w:r>
      <w:r w:rsidRPr="00806FC3">
        <w:rPr>
          <w:color w:val="auto"/>
        </w:rPr>
        <w:t>e RCP4.5 scenario assumes greenhouse gas emissions peak mid century, and then decline, while the RCP8.5 scenario assumes continued high greenhouse gas emissions through the end of the century</w:t>
      </w:r>
    </w:p>
    <w:p w14:paraId="1B1A7D8D" w14:textId="62C26081" w:rsidR="008A109C" w:rsidRPr="00806FC3" w:rsidRDefault="008A109C" w:rsidP="000E61A0">
      <w:pPr>
        <w:pStyle w:val="nrpsLiteraturecited"/>
      </w:pPr>
      <w:r w:rsidRPr="00806FC3">
        <w:rPr>
          <w:b/>
          <w:color w:val="auto"/>
        </w:rPr>
        <w:t xml:space="preserve">resilience </w:t>
      </w:r>
      <w:r w:rsidRPr="00806FC3">
        <w:t>— In ecology, the capacity of an ecosystem to respond to a disturbance or perturbation by resisting damage and recovering quickly.</w:t>
      </w:r>
    </w:p>
    <w:p w14:paraId="78BBFBEC" w14:textId="17385D06" w:rsidR="008A109C" w:rsidRPr="00806FC3" w:rsidRDefault="008A109C" w:rsidP="000E61A0">
      <w:pPr>
        <w:pStyle w:val="nrpsLiteraturecited"/>
        <w:rPr>
          <w:b/>
          <w:color w:val="auto"/>
        </w:rPr>
      </w:pPr>
      <w:r w:rsidRPr="00806FC3">
        <w:rPr>
          <w:b/>
          <w:color w:val="auto"/>
        </w:rPr>
        <w:t xml:space="preserve">resistance — </w:t>
      </w:r>
      <w:r w:rsidRPr="00806FC3">
        <w:t>In ecology, the property of populations or communities to remain essentially unchanged when subject to disturbance. Sensitivity is the inverse of resistance.</w:t>
      </w:r>
    </w:p>
    <w:p w14:paraId="0BFDC1E0" w14:textId="16E4CB50" w:rsidR="000E61A0" w:rsidRPr="00806FC3" w:rsidRDefault="007F44D1" w:rsidP="000E61A0">
      <w:pPr>
        <w:pStyle w:val="nrpsLiteraturecited"/>
        <w:rPr>
          <w:color w:val="auto"/>
        </w:rPr>
      </w:pPr>
      <w:r w:rsidRPr="00806FC3">
        <w:rPr>
          <w:b/>
          <w:color w:val="auto"/>
        </w:rPr>
        <w:t xml:space="preserve">resistance gene — </w:t>
      </w:r>
      <w:r w:rsidR="000E61A0" w:rsidRPr="00806FC3">
        <w:rPr>
          <w:color w:val="auto"/>
        </w:rPr>
        <w:t>A gene involved in the process of resistance to a disease or pathogen; especially a gene involved in the process of antibiotic resistance in a bacterium or other pathogenic microorganism.</w:t>
      </w:r>
    </w:p>
    <w:p w14:paraId="7018F58F" w14:textId="233B162D" w:rsidR="00963A5A" w:rsidRPr="00806FC3" w:rsidRDefault="00963A5A" w:rsidP="00963A5A">
      <w:pPr>
        <w:pStyle w:val="nrpsLiteraturecited"/>
        <w:rPr>
          <w:color w:val="auto"/>
        </w:rPr>
      </w:pPr>
      <w:r w:rsidRPr="00806FC3">
        <w:rPr>
          <w:b/>
          <w:color w:val="auto"/>
        </w:rPr>
        <w:t>ruminants</w:t>
      </w:r>
      <w:r w:rsidRPr="00806FC3">
        <w:rPr>
          <w:b/>
          <w:color w:val="auto"/>
          <w:sz w:val="24"/>
          <w:shd w:val="clear" w:color="auto" w:fill="FFFFFF"/>
        </w:rPr>
        <w:t xml:space="preserve"> — </w:t>
      </w:r>
      <w:r w:rsidRPr="00806FC3">
        <w:rPr>
          <w:color w:val="auto"/>
        </w:rPr>
        <w:t xml:space="preserve">Mammals that have </w:t>
      </w:r>
      <w:r w:rsidR="00E155D4" w:rsidRPr="00806FC3">
        <w:rPr>
          <w:color w:val="auto"/>
        </w:rPr>
        <w:t>four</w:t>
      </w:r>
      <w:r w:rsidRPr="00806FC3">
        <w:rPr>
          <w:color w:val="auto"/>
        </w:rPr>
        <w:t xml:space="preserve"> stomachs and even-toed hooves</w:t>
      </w:r>
      <w:r w:rsidR="000E61A0" w:rsidRPr="00806FC3">
        <w:rPr>
          <w:color w:val="auto"/>
        </w:rPr>
        <w:t>.</w:t>
      </w:r>
    </w:p>
    <w:p w14:paraId="52A4F9C7" w14:textId="16576E95" w:rsidR="00270901" w:rsidRPr="00806FC3" w:rsidRDefault="00E6631E" w:rsidP="00E155D4">
      <w:pPr>
        <w:pStyle w:val="nrpsLiteraturecited"/>
        <w:rPr>
          <w:color w:val="auto"/>
        </w:rPr>
      </w:pPr>
      <w:r w:rsidRPr="00806FC3">
        <w:rPr>
          <w:b/>
          <w:color w:val="auto"/>
        </w:rPr>
        <w:t>r</w:t>
      </w:r>
      <w:r w:rsidR="00270901" w:rsidRPr="00806FC3">
        <w:rPr>
          <w:b/>
          <w:color w:val="auto"/>
        </w:rPr>
        <w:t>unoff</w:t>
      </w:r>
      <w:r w:rsidRPr="00806FC3">
        <w:rPr>
          <w:color w:val="auto"/>
        </w:rPr>
        <w:t xml:space="preserve"> — </w:t>
      </w:r>
      <w:r w:rsidR="00270901" w:rsidRPr="00806FC3">
        <w:rPr>
          <w:color w:val="auto"/>
        </w:rPr>
        <w:t xml:space="preserve">Surface runoff (also known as </w:t>
      </w:r>
      <w:r w:rsidR="00270901" w:rsidRPr="00806FC3">
        <w:rPr>
          <w:i/>
          <w:color w:val="auto"/>
        </w:rPr>
        <w:t>overland flow</w:t>
      </w:r>
      <w:r w:rsidR="00270901" w:rsidRPr="00806FC3">
        <w:rPr>
          <w:color w:val="auto"/>
        </w:rPr>
        <w:t>) is the flow of water that occurs when excess stormwater, meltwater, or other sources flows over the Earth's surface.</w:t>
      </w:r>
    </w:p>
    <w:p w14:paraId="4DC97F47" w14:textId="2B2B6773" w:rsidR="008017A4" w:rsidRPr="00806FC3" w:rsidRDefault="008017A4" w:rsidP="008017A4">
      <w:pPr>
        <w:pStyle w:val="nrpsLiteraturecited"/>
        <w:rPr>
          <w:color w:val="auto"/>
        </w:rPr>
      </w:pPr>
      <w:r w:rsidRPr="00806FC3">
        <w:rPr>
          <w:b/>
          <w:color w:val="auto"/>
        </w:rPr>
        <w:t>scenario</w:t>
      </w:r>
      <w:r w:rsidRPr="00806FC3">
        <w:rPr>
          <w:b/>
          <w:color w:val="auto"/>
          <w:sz w:val="24"/>
          <w:shd w:val="clear" w:color="auto" w:fill="FFFFFF"/>
        </w:rPr>
        <w:t xml:space="preserve"> —</w:t>
      </w:r>
      <w:r w:rsidRPr="00806FC3">
        <w:rPr>
          <w:color w:val="auto"/>
        </w:rPr>
        <w:t xml:space="preserve"> Climate change scenarios are based on projections of future greenhouse gas (particularly carbon dioxide) emissions and resulting atmospheric concentrations given various plausible but imagined combinations of how governments, societies, economies, and technologies will change in the future. This analysis considers two plausible greenhouse gas concentration scenarios: a moderate</w:t>
      </w:r>
      <w:r w:rsidR="00E155D4" w:rsidRPr="00806FC3">
        <w:rPr>
          <w:color w:val="auto"/>
        </w:rPr>
        <w:t xml:space="preserve"> (</w:t>
      </w:r>
      <w:r w:rsidR="00E155D4" w:rsidRPr="00806FC3">
        <w:rPr>
          <w:i/>
          <w:color w:val="auto"/>
        </w:rPr>
        <w:t>stabilized</w:t>
      </w:r>
      <w:r w:rsidR="00E155D4" w:rsidRPr="00806FC3">
        <w:rPr>
          <w:color w:val="auto"/>
        </w:rPr>
        <w:t>)</w:t>
      </w:r>
      <w:r w:rsidRPr="00806FC3">
        <w:rPr>
          <w:color w:val="auto"/>
        </w:rPr>
        <w:t xml:space="preserve"> and more severe </w:t>
      </w:r>
      <w:r w:rsidR="00E155D4" w:rsidRPr="00806FC3">
        <w:rPr>
          <w:color w:val="auto"/>
        </w:rPr>
        <w:t>(</w:t>
      </w:r>
      <w:r w:rsidR="00E155D4" w:rsidRPr="00806FC3">
        <w:rPr>
          <w:i/>
          <w:color w:val="auto"/>
        </w:rPr>
        <w:t>u</w:t>
      </w:r>
      <w:r w:rsidR="003271C1">
        <w:rPr>
          <w:i/>
          <w:color w:val="auto"/>
        </w:rPr>
        <w:t>pper-bound</w:t>
      </w:r>
      <w:r w:rsidR="00E155D4" w:rsidRPr="00806FC3">
        <w:rPr>
          <w:color w:val="auto"/>
        </w:rPr>
        <w:t xml:space="preserve">) </w:t>
      </w:r>
      <w:r w:rsidRPr="00806FC3">
        <w:rPr>
          <w:color w:val="auto"/>
        </w:rPr>
        <w:t>scenario, referred to as RCP4.5 and RCP8.5, respectively</w:t>
      </w:r>
    </w:p>
    <w:p w14:paraId="1E0F379D" w14:textId="4A27A5F5" w:rsidR="00270901" w:rsidRPr="00806FC3" w:rsidRDefault="00E6631E" w:rsidP="00E155D4">
      <w:pPr>
        <w:pStyle w:val="nrpsLiteraturecited"/>
        <w:rPr>
          <w:color w:val="auto"/>
        </w:rPr>
      </w:pPr>
      <w:r w:rsidRPr="00806FC3">
        <w:rPr>
          <w:b/>
          <w:color w:val="auto"/>
        </w:rPr>
        <w:t>s</w:t>
      </w:r>
      <w:r w:rsidR="00270901" w:rsidRPr="00806FC3">
        <w:rPr>
          <w:b/>
          <w:color w:val="auto"/>
        </w:rPr>
        <w:t xml:space="preserve">hallow </w:t>
      </w:r>
      <w:r w:rsidRPr="00806FC3">
        <w:rPr>
          <w:b/>
          <w:color w:val="auto"/>
        </w:rPr>
        <w:t>a</w:t>
      </w:r>
      <w:r w:rsidR="00270901" w:rsidRPr="00806FC3">
        <w:rPr>
          <w:b/>
          <w:color w:val="auto"/>
        </w:rPr>
        <w:t>quifer</w:t>
      </w:r>
      <w:r w:rsidRPr="00806FC3">
        <w:rPr>
          <w:color w:val="auto"/>
        </w:rPr>
        <w:t xml:space="preserve"> — </w:t>
      </w:r>
      <w:r w:rsidR="00270901" w:rsidRPr="00806FC3">
        <w:rPr>
          <w:color w:val="auto"/>
        </w:rPr>
        <w:t xml:space="preserve">Typically (but not always) the shallowest aquifer at a given location is unconfined, meaning it does not have a confining layer (an aquitard or aquiclude) between it and the surface. The term </w:t>
      </w:r>
      <w:r w:rsidR="00270901" w:rsidRPr="00806FC3">
        <w:rPr>
          <w:i/>
          <w:color w:val="auto"/>
        </w:rPr>
        <w:t>perched</w:t>
      </w:r>
      <w:r w:rsidR="00270901" w:rsidRPr="00806FC3">
        <w:rPr>
          <w:color w:val="auto"/>
        </w:rPr>
        <w:t xml:space="preserve"> refers to ground water accumulating above a low-permeability unit or strata, such as a clay layer.</w:t>
      </w:r>
    </w:p>
    <w:p w14:paraId="4AFBE090" w14:textId="75981FF3" w:rsidR="00963A5A" w:rsidRPr="00806FC3" w:rsidRDefault="00963A5A" w:rsidP="00963A5A">
      <w:pPr>
        <w:pStyle w:val="nrpsLiteraturecited"/>
        <w:rPr>
          <w:color w:val="auto"/>
        </w:rPr>
      </w:pPr>
      <w:r w:rsidRPr="00806FC3">
        <w:rPr>
          <w:b/>
          <w:color w:val="auto"/>
        </w:rPr>
        <w:t>silage</w:t>
      </w:r>
      <w:r w:rsidRPr="00806FC3">
        <w:rPr>
          <w:b/>
          <w:color w:val="auto"/>
          <w:sz w:val="24"/>
          <w:shd w:val="clear" w:color="auto" w:fill="FFFFFF"/>
        </w:rPr>
        <w:t xml:space="preserve"> — </w:t>
      </w:r>
      <w:r w:rsidRPr="00806FC3">
        <w:rPr>
          <w:color w:val="auto"/>
        </w:rPr>
        <w:t xml:space="preserve">Any crop that is harvested green and preserved in a succulent condition by partial fermentation in a </w:t>
      </w:r>
      <w:r w:rsidR="00E155D4" w:rsidRPr="00806FC3">
        <w:rPr>
          <w:color w:val="auto"/>
        </w:rPr>
        <w:t>nearly</w:t>
      </w:r>
      <w:r w:rsidRPr="00806FC3">
        <w:rPr>
          <w:color w:val="auto"/>
        </w:rPr>
        <w:t xml:space="preserve"> airtight container such as a silo</w:t>
      </w:r>
      <w:r w:rsidR="00E155D4" w:rsidRPr="00806FC3">
        <w:rPr>
          <w:color w:val="auto"/>
        </w:rPr>
        <w:t>.</w:t>
      </w:r>
    </w:p>
    <w:p w14:paraId="3BE2CC47" w14:textId="680EB366" w:rsidR="00963A5A" w:rsidRPr="00806FC3" w:rsidRDefault="00963A5A" w:rsidP="00963A5A">
      <w:pPr>
        <w:pStyle w:val="nrpsLiteraturecited"/>
        <w:rPr>
          <w:color w:val="auto"/>
        </w:rPr>
      </w:pPr>
      <w:r w:rsidRPr="00806FC3">
        <w:rPr>
          <w:b/>
          <w:color w:val="auto"/>
        </w:rPr>
        <w:t>specialty crop</w:t>
      </w:r>
      <w:r w:rsidRPr="00806FC3">
        <w:rPr>
          <w:b/>
          <w:color w:val="auto"/>
          <w:sz w:val="24"/>
          <w:shd w:val="clear" w:color="auto" w:fill="FFFFFF"/>
        </w:rPr>
        <w:t xml:space="preserve"> —</w:t>
      </w:r>
      <w:r w:rsidRPr="00806FC3">
        <w:rPr>
          <w:b/>
          <w:color w:val="auto"/>
        </w:rPr>
        <w:t xml:space="preserve"> </w:t>
      </w:r>
      <w:r w:rsidRPr="00806FC3">
        <w:rPr>
          <w:color w:val="auto"/>
        </w:rPr>
        <w:t>Fruits and vegetables, tree nuts, dried fruits and horticulture and nursery crops, including floriculture</w:t>
      </w:r>
      <w:r w:rsidR="00E155D4" w:rsidRPr="00806FC3">
        <w:rPr>
          <w:color w:val="auto"/>
        </w:rPr>
        <w:t>.</w:t>
      </w:r>
      <w:r w:rsidRPr="00806FC3">
        <w:rPr>
          <w:color w:val="auto"/>
        </w:rPr>
        <w:t xml:space="preserve"> </w:t>
      </w:r>
    </w:p>
    <w:p w14:paraId="06C3A314" w14:textId="17052F4B" w:rsidR="00963A5A" w:rsidRPr="00806FC3" w:rsidRDefault="00963A5A" w:rsidP="00963A5A">
      <w:pPr>
        <w:pStyle w:val="nrpsLiteraturecited"/>
        <w:rPr>
          <w:color w:val="auto"/>
        </w:rPr>
      </w:pPr>
      <w:r w:rsidRPr="00806FC3">
        <w:rPr>
          <w:b/>
          <w:color w:val="auto"/>
        </w:rPr>
        <w:t>spring wheat</w:t>
      </w:r>
      <w:r w:rsidRPr="00806FC3">
        <w:rPr>
          <w:b/>
          <w:color w:val="auto"/>
          <w:sz w:val="24"/>
          <w:shd w:val="clear" w:color="auto" w:fill="FFFFFF"/>
        </w:rPr>
        <w:t xml:space="preserve"> — </w:t>
      </w:r>
      <w:r w:rsidRPr="00806FC3">
        <w:rPr>
          <w:color w:val="auto"/>
        </w:rPr>
        <w:t>A general term for wheat sown in the early spring and harvested in the late summer or early autumn of the same year</w:t>
      </w:r>
      <w:r w:rsidR="00E155D4" w:rsidRPr="00806FC3">
        <w:rPr>
          <w:color w:val="auto"/>
        </w:rPr>
        <w:t>.</w:t>
      </w:r>
    </w:p>
    <w:p w14:paraId="380DC1C5" w14:textId="1A0DD1F4" w:rsidR="00270901" w:rsidRPr="00806FC3" w:rsidRDefault="00270901" w:rsidP="00E155D4">
      <w:pPr>
        <w:pStyle w:val="nrpsLiteraturecited"/>
        <w:rPr>
          <w:color w:val="auto"/>
        </w:rPr>
      </w:pPr>
      <w:r w:rsidRPr="00806FC3">
        <w:rPr>
          <w:b/>
          <w:color w:val="auto"/>
        </w:rPr>
        <w:t>Snow Water Equivalen</w:t>
      </w:r>
      <w:r w:rsidR="00E6631E" w:rsidRPr="00806FC3">
        <w:rPr>
          <w:b/>
          <w:color w:val="auto"/>
        </w:rPr>
        <w:t>t (SWE)</w:t>
      </w:r>
      <w:r w:rsidR="00E6631E" w:rsidRPr="00806FC3">
        <w:rPr>
          <w:color w:val="auto"/>
        </w:rPr>
        <w:t xml:space="preserve"> — A</w:t>
      </w:r>
      <w:r w:rsidRPr="00806FC3">
        <w:rPr>
          <w:color w:val="auto"/>
        </w:rPr>
        <w:t xml:space="preserve"> common snowpack measurement</w:t>
      </w:r>
      <w:r w:rsidR="00E155D4" w:rsidRPr="00806FC3">
        <w:rPr>
          <w:color w:val="auto"/>
        </w:rPr>
        <w:t xml:space="preserve"> that</w:t>
      </w:r>
      <w:r w:rsidRPr="00806FC3">
        <w:rPr>
          <w:color w:val="auto"/>
        </w:rPr>
        <w:t xml:space="preserve"> is the amount of water contained within the snowpack. It can be thought of as the depth of water that would theoretically result if you melted the entire snowpack instantaneously.</w:t>
      </w:r>
    </w:p>
    <w:p w14:paraId="02CF6E19" w14:textId="02690539" w:rsidR="00270901" w:rsidRPr="00806FC3" w:rsidRDefault="00E6631E" w:rsidP="00E155D4">
      <w:pPr>
        <w:pStyle w:val="nrpsLiteraturecited"/>
        <w:rPr>
          <w:color w:val="auto"/>
        </w:rPr>
      </w:pPr>
      <w:r w:rsidRPr="00806FC3">
        <w:rPr>
          <w:b/>
          <w:color w:val="auto"/>
        </w:rPr>
        <w:t>s</w:t>
      </w:r>
      <w:r w:rsidR="00270901" w:rsidRPr="00806FC3">
        <w:rPr>
          <w:b/>
          <w:color w:val="auto"/>
        </w:rPr>
        <w:t xml:space="preserve">oil </w:t>
      </w:r>
      <w:r w:rsidRPr="00806FC3">
        <w:rPr>
          <w:b/>
          <w:color w:val="auto"/>
        </w:rPr>
        <w:t>m</w:t>
      </w:r>
      <w:r w:rsidR="00270901" w:rsidRPr="00806FC3">
        <w:rPr>
          <w:b/>
          <w:color w:val="auto"/>
        </w:rPr>
        <w:t>oisture</w:t>
      </w:r>
      <w:r w:rsidRPr="00806FC3">
        <w:rPr>
          <w:color w:val="auto"/>
        </w:rPr>
        <w:t xml:space="preserve"> — A</w:t>
      </w:r>
      <w:r w:rsidR="00270901" w:rsidRPr="00806FC3">
        <w:rPr>
          <w:color w:val="auto"/>
        </w:rPr>
        <w:t xml:space="preserve"> measure of the quantity of water contained in soil. Soil moisture is a key variable in controlling the exchange of water and energy between the land surface and the atmosphere through evaporation and plant transpiration. </w:t>
      </w:r>
    </w:p>
    <w:p w14:paraId="6ABF6C27" w14:textId="3698C54D" w:rsidR="00270901" w:rsidRPr="00806FC3" w:rsidRDefault="00E6631E" w:rsidP="00E155D4">
      <w:pPr>
        <w:pStyle w:val="nrpsLiteraturecited"/>
        <w:rPr>
          <w:color w:val="auto"/>
        </w:rPr>
      </w:pPr>
      <w:r w:rsidRPr="00806FC3">
        <w:rPr>
          <w:b/>
          <w:color w:val="auto"/>
        </w:rPr>
        <w:lastRenderedPageBreak/>
        <w:t>st</w:t>
      </w:r>
      <w:r w:rsidR="00270901" w:rsidRPr="00806FC3">
        <w:rPr>
          <w:b/>
          <w:color w:val="auto"/>
        </w:rPr>
        <w:t>orage</w:t>
      </w:r>
      <w:r w:rsidRPr="00806FC3">
        <w:rPr>
          <w:color w:val="auto"/>
        </w:rPr>
        <w:t xml:space="preserve"> — </w:t>
      </w:r>
      <w:r w:rsidR="00270901" w:rsidRPr="00806FC3">
        <w:rPr>
          <w:color w:val="auto"/>
        </w:rPr>
        <w:t>The volume of water contained in natural depressions in the land surface, such as a snowpack, glaciers, drainage basin</w:t>
      </w:r>
      <w:r w:rsidR="00E155D4" w:rsidRPr="00806FC3">
        <w:rPr>
          <w:color w:val="auto"/>
        </w:rPr>
        <w:t>s</w:t>
      </w:r>
      <w:r w:rsidR="00270901" w:rsidRPr="00806FC3">
        <w:rPr>
          <w:color w:val="auto"/>
        </w:rPr>
        <w:t>, aquifer</w:t>
      </w:r>
      <w:r w:rsidR="00E155D4" w:rsidRPr="00806FC3">
        <w:rPr>
          <w:color w:val="auto"/>
        </w:rPr>
        <w:t>s</w:t>
      </w:r>
      <w:r w:rsidR="00270901" w:rsidRPr="00806FC3">
        <w:rPr>
          <w:color w:val="auto"/>
        </w:rPr>
        <w:t>, soil zone</w:t>
      </w:r>
      <w:r w:rsidR="00E155D4" w:rsidRPr="00806FC3">
        <w:rPr>
          <w:color w:val="auto"/>
        </w:rPr>
        <w:t>s</w:t>
      </w:r>
      <w:r w:rsidR="00270901" w:rsidRPr="00806FC3">
        <w:rPr>
          <w:color w:val="auto"/>
        </w:rPr>
        <w:t>, lake</w:t>
      </w:r>
      <w:r w:rsidR="00E155D4" w:rsidRPr="00806FC3">
        <w:rPr>
          <w:color w:val="auto"/>
        </w:rPr>
        <w:t>s,</w:t>
      </w:r>
      <w:r w:rsidR="00270901" w:rsidRPr="00806FC3">
        <w:rPr>
          <w:color w:val="auto"/>
        </w:rPr>
        <w:t xml:space="preserve"> reservoir</w:t>
      </w:r>
      <w:r w:rsidR="00E155D4" w:rsidRPr="00806FC3">
        <w:rPr>
          <w:color w:val="auto"/>
        </w:rPr>
        <w:t>s</w:t>
      </w:r>
      <w:r w:rsidR="00270901" w:rsidRPr="00806FC3">
        <w:rPr>
          <w:color w:val="auto"/>
        </w:rPr>
        <w:t>, or irrigation project</w:t>
      </w:r>
      <w:r w:rsidR="00E155D4" w:rsidRPr="00806FC3">
        <w:rPr>
          <w:color w:val="auto"/>
        </w:rPr>
        <w:t>s</w:t>
      </w:r>
      <w:r w:rsidR="00270901" w:rsidRPr="00806FC3">
        <w:rPr>
          <w:color w:val="auto"/>
        </w:rPr>
        <w:t>.</w:t>
      </w:r>
    </w:p>
    <w:p w14:paraId="4CA5016A" w14:textId="033783AD" w:rsidR="00270901" w:rsidRPr="00806FC3" w:rsidRDefault="00E6631E" w:rsidP="00E155D4">
      <w:pPr>
        <w:pStyle w:val="nrpsLiteraturecited"/>
        <w:rPr>
          <w:color w:val="auto"/>
        </w:rPr>
      </w:pPr>
      <w:r w:rsidRPr="00806FC3">
        <w:rPr>
          <w:b/>
          <w:color w:val="auto"/>
        </w:rPr>
        <w:t>s</w:t>
      </w:r>
      <w:r w:rsidR="00270901" w:rsidRPr="00806FC3">
        <w:rPr>
          <w:b/>
          <w:color w:val="auto"/>
        </w:rPr>
        <w:t>treamflow</w:t>
      </w:r>
      <w:r w:rsidRPr="00806FC3">
        <w:rPr>
          <w:b/>
          <w:color w:val="auto"/>
        </w:rPr>
        <w:t xml:space="preserve"> (also know</w:t>
      </w:r>
      <w:r w:rsidR="009E2B91" w:rsidRPr="00806FC3">
        <w:rPr>
          <w:b/>
          <w:color w:val="auto"/>
        </w:rPr>
        <w:t>n</w:t>
      </w:r>
      <w:r w:rsidRPr="00806FC3">
        <w:rPr>
          <w:b/>
          <w:color w:val="auto"/>
        </w:rPr>
        <w:t xml:space="preserve"> as </w:t>
      </w:r>
      <w:r w:rsidR="00270901" w:rsidRPr="00806FC3">
        <w:rPr>
          <w:b/>
          <w:color w:val="auto"/>
        </w:rPr>
        <w:t>channel runo</w:t>
      </w:r>
      <w:r w:rsidR="009E2B91" w:rsidRPr="00806FC3">
        <w:rPr>
          <w:b/>
          <w:color w:val="auto"/>
        </w:rPr>
        <w:t>ff)</w:t>
      </w:r>
      <w:r w:rsidR="009E2B91" w:rsidRPr="00806FC3">
        <w:rPr>
          <w:color w:val="auto"/>
        </w:rPr>
        <w:t xml:space="preserve"> — </w:t>
      </w:r>
      <w:r w:rsidRPr="00806FC3">
        <w:rPr>
          <w:color w:val="auto"/>
        </w:rPr>
        <w:t>T</w:t>
      </w:r>
      <w:r w:rsidR="00270901" w:rsidRPr="00806FC3">
        <w:rPr>
          <w:color w:val="auto"/>
        </w:rPr>
        <w:t xml:space="preserve">he flow of water in streams, rivers, and other channels. It is a major element of the water cycle. </w:t>
      </w:r>
    </w:p>
    <w:p w14:paraId="3596DC71" w14:textId="3EFECAC7" w:rsidR="008017A4" w:rsidRPr="00806FC3" w:rsidRDefault="008017A4" w:rsidP="008017A4">
      <w:pPr>
        <w:pStyle w:val="nrpsLiteraturecited"/>
        <w:rPr>
          <w:color w:val="auto"/>
        </w:rPr>
      </w:pPr>
      <w:r w:rsidRPr="00806FC3">
        <w:rPr>
          <w:b/>
          <w:color w:val="auto"/>
        </w:rPr>
        <w:t>teleconnection</w:t>
      </w:r>
      <w:r w:rsidRPr="00806FC3">
        <w:rPr>
          <w:b/>
          <w:color w:val="auto"/>
          <w:sz w:val="24"/>
          <w:shd w:val="clear" w:color="auto" w:fill="FFFFFF"/>
        </w:rPr>
        <w:t xml:space="preserve"> —</w:t>
      </w:r>
      <w:r w:rsidRPr="00806FC3">
        <w:rPr>
          <w:color w:val="auto"/>
        </w:rPr>
        <w:t xml:space="preserve"> </w:t>
      </w:r>
      <w:r w:rsidR="00313EC9" w:rsidRPr="00806FC3">
        <w:rPr>
          <w:color w:val="auto"/>
        </w:rPr>
        <w:t>A connection between meteorological events that occur a long distance apart, such as sea-surface temperatures in the Pacific Ocean affecting winter temperatures in Montana</w:t>
      </w:r>
      <w:r w:rsidR="00904A23" w:rsidRPr="00806FC3">
        <w:rPr>
          <w:color w:val="auto"/>
        </w:rPr>
        <w:t xml:space="preserve">. Also </w:t>
      </w:r>
      <w:r w:rsidRPr="00806FC3">
        <w:rPr>
          <w:color w:val="auto"/>
        </w:rPr>
        <w:t xml:space="preserve">referred to as </w:t>
      </w:r>
      <w:r w:rsidRPr="00806FC3">
        <w:rPr>
          <w:i/>
          <w:color w:val="auto"/>
        </w:rPr>
        <w:t>climate oscillation</w:t>
      </w:r>
      <w:r w:rsidR="00904A23" w:rsidRPr="00806FC3">
        <w:rPr>
          <w:i/>
          <w:color w:val="auto"/>
        </w:rPr>
        <w:t>s</w:t>
      </w:r>
      <w:r w:rsidR="00904A23" w:rsidRPr="00806FC3">
        <w:rPr>
          <w:color w:val="auto"/>
        </w:rPr>
        <w:t xml:space="preserve"> or </w:t>
      </w:r>
      <w:r w:rsidR="00904A23" w:rsidRPr="00806FC3">
        <w:rPr>
          <w:i/>
          <w:color w:val="auto"/>
        </w:rPr>
        <w:t>patte</w:t>
      </w:r>
      <w:r w:rsidR="00CB3649" w:rsidRPr="00806FC3">
        <w:rPr>
          <w:i/>
          <w:color w:val="auto"/>
        </w:rPr>
        <w:t>r</w:t>
      </w:r>
      <w:r w:rsidR="00904A23" w:rsidRPr="00806FC3">
        <w:rPr>
          <w:i/>
          <w:color w:val="auto"/>
        </w:rPr>
        <w:t>ns of climate variability</w:t>
      </w:r>
      <w:r w:rsidR="00904A23" w:rsidRPr="00806FC3">
        <w:rPr>
          <w:color w:val="auto"/>
        </w:rPr>
        <w:t>.</w:t>
      </w:r>
    </w:p>
    <w:p w14:paraId="523B4F86" w14:textId="3342CEF5" w:rsidR="00963A5A" w:rsidRPr="00806FC3" w:rsidRDefault="00963A5A" w:rsidP="00963A5A">
      <w:pPr>
        <w:pStyle w:val="nrpsLiteraturecited"/>
        <w:rPr>
          <w:color w:val="auto"/>
        </w:rPr>
      </w:pPr>
      <w:r w:rsidRPr="00806FC3">
        <w:rPr>
          <w:b/>
          <w:color w:val="auto"/>
        </w:rPr>
        <w:t>test weight</w:t>
      </w:r>
      <w:r w:rsidRPr="00806FC3">
        <w:rPr>
          <w:b/>
          <w:color w:val="auto"/>
          <w:sz w:val="24"/>
          <w:shd w:val="clear" w:color="auto" w:fill="FFFFFF"/>
        </w:rPr>
        <w:t xml:space="preserve"> —</w:t>
      </w:r>
      <w:r w:rsidRPr="00806FC3">
        <w:rPr>
          <w:b/>
          <w:color w:val="auto"/>
        </w:rPr>
        <w:t xml:space="preserve"> </w:t>
      </w:r>
      <w:r w:rsidRPr="00806FC3">
        <w:rPr>
          <w:color w:val="auto"/>
        </w:rPr>
        <w:t xml:space="preserve">A measure of </w:t>
      </w:r>
      <w:r w:rsidR="00E155D4" w:rsidRPr="00806FC3">
        <w:rPr>
          <w:color w:val="auto"/>
        </w:rPr>
        <w:t xml:space="preserve">grain </w:t>
      </w:r>
      <w:r w:rsidRPr="00806FC3">
        <w:rPr>
          <w:color w:val="auto"/>
        </w:rPr>
        <w:t>bulk density, often used as a general indicator of overall quality and as a gage of endosperm hardness to alkaline cookers and dry millers</w:t>
      </w:r>
      <w:r w:rsidR="00E155D4" w:rsidRPr="00806FC3">
        <w:rPr>
          <w:color w:val="auto"/>
        </w:rPr>
        <w:t>.</w:t>
      </w:r>
    </w:p>
    <w:p w14:paraId="4866B287" w14:textId="61E3DC2D" w:rsidR="00963A5A" w:rsidRPr="00806FC3" w:rsidRDefault="00963A5A" w:rsidP="00963A5A">
      <w:pPr>
        <w:pStyle w:val="nrpsLiteraturecited"/>
        <w:rPr>
          <w:color w:val="auto"/>
        </w:rPr>
      </w:pPr>
      <w:r w:rsidRPr="00806FC3">
        <w:rPr>
          <w:b/>
          <w:color w:val="auto"/>
        </w:rPr>
        <w:t>tillage</w:t>
      </w:r>
      <w:r w:rsidRPr="00806FC3">
        <w:rPr>
          <w:b/>
          <w:color w:val="auto"/>
          <w:sz w:val="24"/>
          <w:shd w:val="clear" w:color="auto" w:fill="FFFFFF"/>
        </w:rPr>
        <w:t xml:space="preserve"> — </w:t>
      </w:r>
      <w:r w:rsidRPr="00806FC3">
        <w:rPr>
          <w:color w:val="auto"/>
        </w:rPr>
        <w:t>The traditional method of farming in which soil is prepared for planting by completely inverting it with a plow</w:t>
      </w:r>
      <w:r w:rsidR="00E155D4" w:rsidRPr="00806FC3">
        <w:rPr>
          <w:color w:val="auto"/>
        </w:rPr>
        <w:t>. S</w:t>
      </w:r>
      <w:r w:rsidRPr="00806FC3">
        <w:rPr>
          <w:color w:val="auto"/>
        </w:rPr>
        <w:t>ubsequent working of the soil with other implements is usually performed to smooth the soil surface</w:t>
      </w:r>
      <w:r w:rsidR="00E155D4" w:rsidRPr="00806FC3">
        <w:rPr>
          <w:color w:val="auto"/>
        </w:rPr>
        <w:t>. B</w:t>
      </w:r>
      <w:r w:rsidRPr="00806FC3">
        <w:rPr>
          <w:color w:val="auto"/>
        </w:rPr>
        <w:t>are soil is exposed to the weather for some varying length of time depending on soil and climat</w:t>
      </w:r>
      <w:r w:rsidR="00117837" w:rsidRPr="00806FC3">
        <w:rPr>
          <w:color w:val="auto"/>
        </w:rPr>
        <w:t>e</w:t>
      </w:r>
      <w:r w:rsidRPr="00806FC3">
        <w:rPr>
          <w:color w:val="auto"/>
        </w:rPr>
        <w:t xml:space="preserve"> conditions</w:t>
      </w:r>
      <w:r w:rsidR="00E155D4" w:rsidRPr="00806FC3">
        <w:rPr>
          <w:color w:val="auto"/>
        </w:rPr>
        <w:t>.</w:t>
      </w:r>
    </w:p>
    <w:p w14:paraId="713429E7" w14:textId="6D48E606" w:rsidR="00270901" w:rsidRPr="00806FC3" w:rsidRDefault="008017A4" w:rsidP="00E155D4">
      <w:pPr>
        <w:pStyle w:val="nrpsLiteraturecited"/>
        <w:rPr>
          <w:color w:val="auto"/>
        </w:rPr>
      </w:pPr>
      <w:r w:rsidRPr="00806FC3">
        <w:rPr>
          <w:b/>
          <w:color w:val="auto"/>
        </w:rPr>
        <w:t>t</w:t>
      </w:r>
      <w:r w:rsidR="00270901" w:rsidRPr="00806FC3">
        <w:rPr>
          <w:b/>
          <w:color w:val="auto"/>
        </w:rPr>
        <w:t>ranspiration</w:t>
      </w:r>
      <w:r w:rsidR="009E2B91" w:rsidRPr="00806FC3">
        <w:rPr>
          <w:color w:val="auto"/>
        </w:rPr>
        <w:t xml:space="preserve"> — T</w:t>
      </w:r>
      <w:r w:rsidR="00270901" w:rsidRPr="00806FC3">
        <w:rPr>
          <w:color w:val="auto"/>
        </w:rPr>
        <w:t>he passage of water through a plant from the roots through</w:t>
      </w:r>
      <w:r w:rsidR="00DA380C" w:rsidRPr="00806FC3">
        <w:rPr>
          <w:color w:val="auto"/>
        </w:rPr>
        <w:t xml:space="preserve"> the vascular system to the atmosphere.</w:t>
      </w:r>
    </w:p>
    <w:p w14:paraId="07A392AB" w14:textId="7E1AD735" w:rsidR="00270901" w:rsidRPr="00806FC3" w:rsidRDefault="009E2B91" w:rsidP="00904A23">
      <w:pPr>
        <w:pStyle w:val="nrpsLiteraturecited"/>
        <w:rPr>
          <w:color w:val="auto"/>
        </w:rPr>
      </w:pPr>
      <w:r w:rsidRPr="00806FC3">
        <w:rPr>
          <w:b/>
          <w:color w:val="auto"/>
          <w:shd w:val="clear" w:color="auto" w:fill="FFFFFF"/>
        </w:rPr>
        <w:t>u</w:t>
      </w:r>
      <w:r w:rsidR="00270901" w:rsidRPr="00806FC3">
        <w:rPr>
          <w:b/>
          <w:color w:val="auto"/>
          <w:shd w:val="clear" w:color="auto" w:fill="FFFFFF"/>
        </w:rPr>
        <w:t xml:space="preserve">nconfined </w:t>
      </w:r>
      <w:r w:rsidRPr="00806FC3">
        <w:rPr>
          <w:b/>
          <w:color w:val="auto"/>
          <w:shd w:val="clear" w:color="auto" w:fill="FFFFFF"/>
        </w:rPr>
        <w:t>a</w:t>
      </w:r>
      <w:r w:rsidR="00270901" w:rsidRPr="00806FC3">
        <w:rPr>
          <w:b/>
          <w:color w:val="auto"/>
          <w:shd w:val="clear" w:color="auto" w:fill="FFFFFF"/>
        </w:rPr>
        <w:t>quifer</w:t>
      </w:r>
      <w:r w:rsidRPr="00806FC3">
        <w:rPr>
          <w:b/>
          <w:color w:val="auto"/>
          <w:shd w:val="clear" w:color="auto" w:fill="FFFFFF"/>
        </w:rPr>
        <w:t xml:space="preserve"> —</w:t>
      </w:r>
      <w:r w:rsidR="00270901" w:rsidRPr="00806FC3">
        <w:rPr>
          <w:b/>
          <w:color w:val="auto"/>
          <w:shd w:val="clear" w:color="auto" w:fill="FFFFFF"/>
        </w:rPr>
        <w:t xml:space="preserve"> </w:t>
      </w:r>
      <w:r w:rsidR="00270901" w:rsidRPr="00806FC3">
        <w:rPr>
          <w:color w:val="auto"/>
          <w:shd w:val="clear" w:color="auto" w:fill="FFFFFF"/>
        </w:rPr>
        <w:t>A groundwater </w:t>
      </w:r>
      <w:r w:rsidR="00270901" w:rsidRPr="00806FC3">
        <w:rPr>
          <w:color w:val="auto"/>
        </w:rPr>
        <w:t>aquifer is said to be unconfined when its upper surface (water table) is open to the atmosphere through permeable material.</w:t>
      </w:r>
    </w:p>
    <w:p w14:paraId="34E3A987" w14:textId="20AD670C" w:rsidR="008017A4" w:rsidRPr="00806FC3" w:rsidRDefault="008017A4" w:rsidP="00904A23">
      <w:pPr>
        <w:pStyle w:val="nrpsLiteraturecited"/>
        <w:rPr>
          <w:color w:val="auto"/>
        </w:rPr>
      </w:pPr>
      <w:r w:rsidRPr="00806FC3">
        <w:rPr>
          <w:b/>
          <w:color w:val="auto"/>
        </w:rPr>
        <w:t>velocity —</w:t>
      </w:r>
      <w:r w:rsidRPr="00806FC3">
        <w:rPr>
          <w:color w:val="auto"/>
        </w:rPr>
        <w:t xml:space="preserve"> The rate of climat</w:t>
      </w:r>
      <w:r w:rsidR="00117837" w:rsidRPr="00806FC3">
        <w:rPr>
          <w:color w:val="auto"/>
        </w:rPr>
        <w:t>e</w:t>
      </w:r>
      <w:r w:rsidRPr="00806FC3">
        <w:rPr>
          <w:color w:val="auto"/>
        </w:rPr>
        <w:t xml:space="preserve"> changes occurring across space and time</w:t>
      </w:r>
      <w:r w:rsidR="00DA380C" w:rsidRPr="00806FC3">
        <w:rPr>
          <w:color w:val="auto"/>
        </w:rPr>
        <w:t>.</w:t>
      </w:r>
    </w:p>
    <w:p w14:paraId="2EF2B1FC" w14:textId="44D62190" w:rsidR="005A22AA" w:rsidRPr="00806FC3" w:rsidRDefault="00904A23" w:rsidP="005A22AA">
      <w:pPr>
        <w:pStyle w:val="nrpsLiteraturecited"/>
        <w:rPr>
          <w:color w:val="auto"/>
        </w:rPr>
      </w:pPr>
      <w:r w:rsidRPr="00806FC3">
        <w:rPr>
          <w:b/>
          <w:color w:val="auto"/>
        </w:rPr>
        <w:t>warm days —</w:t>
      </w:r>
      <w:r w:rsidRPr="00806FC3">
        <w:rPr>
          <w:color w:val="auto"/>
        </w:rPr>
        <w:t xml:space="preserve"> </w:t>
      </w:r>
      <w:r w:rsidR="005A22AA" w:rsidRPr="00806FC3">
        <w:rPr>
          <w:color w:val="auto"/>
        </w:rPr>
        <w:t>percentage of time when daily max</w:t>
      </w:r>
      <w:r w:rsidR="00A81769" w:rsidRPr="00806FC3">
        <w:rPr>
          <w:color w:val="auto"/>
        </w:rPr>
        <w:t>imum</w:t>
      </w:r>
      <w:r w:rsidR="005A22AA" w:rsidRPr="00806FC3">
        <w:rPr>
          <w:color w:val="auto"/>
        </w:rPr>
        <w:t xml:space="preserve"> temperature &gt;90</w:t>
      </w:r>
      <w:r w:rsidR="005A22AA" w:rsidRPr="00806FC3">
        <w:rPr>
          <w:color w:val="auto"/>
          <w:vertAlign w:val="superscript"/>
        </w:rPr>
        <w:t>th</w:t>
      </w:r>
      <w:r w:rsidR="0017540F" w:rsidRPr="00806FC3">
        <w:rPr>
          <w:color w:val="auto"/>
        </w:rPr>
        <w:t xml:space="preserve"> </w:t>
      </w:r>
      <w:r w:rsidR="005A22AA" w:rsidRPr="00806FC3">
        <w:rPr>
          <w:color w:val="auto"/>
        </w:rPr>
        <w:t>percentile</w:t>
      </w:r>
      <w:r w:rsidR="00DA380C" w:rsidRPr="00806FC3">
        <w:rPr>
          <w:color w:val="auto"/>
        </w:rPr>
        <w:t>.</w:t>
      </w:r>
    </w:p>
    <w:p w14:paraId="16167E15" w14:textId="28CFCE98" w:rsidR="005A22AA" w:rsidRPr="00806FC3" w:rsidRDefault="00904A23" w:rsidP="005A22AA">
      <w:pPr>
        <w:pStyle w:val="nrpsLiteraturecited"/>
        <w:rPr>
          <w:color w:val="auto"/>
        </w:rPr>
      </w:pPr>
      <w:r w:rsidRPr="00806FC3">
        <w:rPr>
          <w:b/>
          <w:color w:val="auto"/>
        </w:rPr>
        <w:t>warm nights —</w:t>
      </w:r>
      <w:r w:rsidRPr="00806FC3">
        <w:rPr>
          <w:color w:val="auto"/>
        </w:rPr>
        <w:t xml:space="preserve"> </w:t>
      </w:r>
      <w:r w:rsidR="005A22AA" w:rsidRPr="00806FC3">
        <w:rPr>
          <w:color w:val="auto"/>
        </w:rPr>
        <w:t>percentage of time when daily min</w:t>
      </w:r>
      <w:r w:rsidR="00A81769" w:rsidRPr="00806FC3">
        <w:rPr>
          <w:color w:val="auto"/>
        </w:rPr>
        <w:t>imum</w:t>
      </w:r>
      <w:r w:rsidR="005A22AA" w:rsidRPr="00806FC3">
        <w:rPr>
          <w:color w:val="auto"/>
        </w:rPr>
        <w:t xml:space="preserve"> temperature &gt;90</w:t>
      </w:r>
      <w:r w:rsidR="005A22AA" w:rsidRPr="00806FC3">
        <w:rPr>
          <w:color w:val="auto"/>
          <w:vertAlign w:val="superscript"/>
        </w:rPr>
        <w:t>th</w:t>
      </w:r>
      <w:r w:rsidR="005A22AA" w:rsidRPr="00806FC3">
        <w:rPr>
          <w:color w:val="auto"/>
        </w:rPr>
        <w:t xml:space="preserve"> percentile</w:t>
      </w:r>
      <w:r w:rsidR="00DA380C" w:rsidRPr="00806FC3">
        <w:rPr>
          <w:color w:val="auto"/>
        </w:rPr>
        <w:t>.</w:t>
      </w:r>
    </w:p>
    <w:p w14:paraId="74BC2EAB" w14:textId="0E35AD4F" w:rsidR="009E2B91" w:rsidRPr="00806FC3" w:rsidRDefault="009E2B91" w:rsidP="00904A23">
      <w:pPr>
        <w:pStyle w:val="nrpsLiteraturecited"/>
        <w:rPr>
          <w:b/>
          <w:color w:val="auto"/>
        </w:rPr>
      </w:pPr>
      <w:r w:rsidRPr="00806FC3">
        <w:rPr>
          <w:b/>
          <w:color w:val="auto"/>
        </w:rPr>
        <w:t>w</w:t>
      </w:r>
      <w:r w:rsidR="00270901" w:rsidRPr="00806FC3">
        <w:rPr>
          <w:b/>
          <w:color w:val="auto"/>
        </w:rPr>
        <w:t xml:space="preserve">ater </w:t>
      </w:r>
      <w:r w:rsidRPr="00806FC3">
        <w:rPr>
          <w:b/>
          <w:color w:val="auto"/>
        </w:rPr>
        <w:t>q</w:t>
      </w:r>
      <w:r w:rsidR="00270901" w:rsidRPr="00806FC3">
        <w:rPr>
          <w:b/>
          <w:color w:val="auto"/>
        </w:rPr>
        <w:t>uality</w:t>
      </w:r>
      <w:r w:rsidRPr="00806FC3">
        <w:rPr>
          <w:color w:val="auto"/>
        </w:rPr>
        <w:t xml:space="preserve"> — T</w:t>
      </w:r>
      <w:r w:rsidR="00270901" w:rsidRPr="00806FC3">
        <w:rPr>
          <w:color w:val="auto"/>
        </w:rPr>
        <w:t>he chemical, physical, biological, and radiological characteristics of water. It is a measure of the condition of water relative to the requirements</w:t>
      </w:r>
      <w:r w:rsidR="00270901" w:rsidRPr="00806FC3">
        <w:rPr>
          <w:color w:val="auto"/>
          <w:shd w:val="clear" w:color="auto" w:fill="FFFFFF"/>
        </w:rPr>
        <w:t xml:space="preserve"> of one or more biotic species and</w:t>
      </w:r>
      <w:r w:rsidR="00DA380C" w:rsidRPr="00806FC3">
        <w:rPr>
          <w:color w:val="auto"/>
          <w:shd w:val="clear" w:color="auto" w:fill="FFFFFF"/>
        </w:rPr>
        <w:t>/o</w:t>
      </w:r>
      <w:r w:rsidR="00270901" w:rsidRPr="00806FC3">
        <w:rPr>
          <w:color w:val="auto"/>
          <w:shd w:val="clear" w:color="auto" w:fill="FFFFFF"/>
        </w:rPr>
        <w:t>r to any human need or purpose.</w:t>
      </w:r>
    </w:p>
    <w:p w14:paraId="1245747B" w14:textId="77777777" w:rsidR="009E2B91" w:rsidRPr="00806FC3" w:rsidRDefault="009E2B91" w:rsidP="00DA380C">
      <w:pPr>
        <w:pStyle w:val="nrpsLiteraturecited"/>
        <w:rPr>
          <w:color w:val="auto"/>
        </w:rPr>
      </w:pPr>
      <w:r w:rsidRPr="00806FC3">
        <w:rPr>
          <w:b/>
          <w:color w:val="auto"/>
        </w:rPr>
        <w:t>w</w:t>
      </w:r>
      <w:r w:rsidR="00270901" w:rsidRPr="00806FC3">
        <w:rPr>
          <w:b/>
          <w:color w:val="auto"/>
        </w:rPr>
        <w:t>atershed</w:t>
      </w:r>
      <w:r w:rsidRPr="00806FC3">
        <w:rPr>
          <w:color w:val="auto"/>
        </w:rPr>
        <w:t xml:space="preserve"> — A</w:t>
      </w:r>
      <w:r w:rsidR="00270901" w:rsidRPr="00806FC3">
        <w:rPr>
          <w:color w:val="auto"/>
        </w:rPr>
        <w:t>n area characterized by all direct runoff being conveyed to the same outlet. Similar terms include basin, subwatershed, drainage basin, catchment, and catch basin.</w:t>
      </w:r>
    </w:p>
    <w:p w14:paraId="58D305AB" w14:textId="785B515B" w:rsidR="00270901" w:rsidRPr="00806FC3" w:rsidRDefault="009E2B91" w:rsidP="00DA380C">
      <w:pPr>
        <w:pStyle w:val="nrpsLiteraturecited"/>
        <w:rPr>
          <w:color w:val="auto"/>
        </w:rPr>
      </w:pPr>
      <w:r w:rsidRPr="00806FC3">
        <w:rPr>
          <w:b/>
          <w:color w:val="auto"/>
        </w:rPr>
        <w:t>w</w:t>
      </w:r>
      <w:r w:rsidR="00270901" w:rsidRPr="00806FC3">
        <w:rPr>
          <w:b/>
          <w:color w:val="auto"/>
        </w:rPr>
        <w:t xml:space="preserve">ater </w:t>
      </w:r>
      <w:r w:rsidRPr="00806FC3">
        <w:rPr>
          <w:b/>
          <w:color w:val="auto"/>
        </w:rPr>
        <w:t>y</w:t>
      </w:r>
      <w:r w:rsidR="00270901" w:rsidRPr="00806FC3">
        <w:rPr>
          <w:b/>
          <w:color w:val="auto"/>
        </w:rPr>
        <w:t>ear</w:t>
      </w:r>
      <w:r w:rsidRPr="00806FC3">
        <w:rPr>
          <w:color w:val="auto"/>
        </w:rPr>
        <w:t xml:space="preserve"> — T</w:t>
      </w:r>
      <w:r w:rsidR="00270901" w:rsidRPr="00806FC3">
        <w:rPr>
          <w:color w:val="auto"/>
        </w:rPr>
        <w:t>he surface-water supply defined as the 12-month period October 1, for any given year through September 30, of the following year.</w:t>
      </w:r>
    </w:p>
    <w:p w14:paraId="397DFFAE" w14:textId="262F8C91" w:rsidR="00983281" w:rsidRPr="00806FC3" w:rsidRDefault="008017A4" w:rsidP="00DA380C">
      <w:pPr>
        <w:pStyle w:val="nrpsLiteraturecited"/>
        <w:rPr>
          <w:color w:val="auto"/>
        </w:rPr>
      </w:pPr>
      <w:r w:rsidRPr="00806FC3">
        <w:rPr>
          <w:b/>
          <w:color w:val="auto"/>
        </w:rPr>
        <w:t xml:space="preserve">weather </w:t>
      </w:r>
      <w:r w:rsidR="00FD0EF0" w:rsidRPr="00806FC3">
        <w:rPr>
          <w:b/>
          <w:color w:val="auto"/>
        </w:rPr>
        <w:t>versus climate</w:t>
      </w:r>
      <w:r w:rsidR="00FD0EF0" w:rsidRPr="00806FC3">
        <w:rPr>
          <w:color w:val="auto"/>
        </w:rPr>
        <w:t xml:space="preserve"> </w:t>
      </w:r>
      <w:r w:rsidRPr="00806FC3">
        <w:rPr>
          <w:color w:val="auto"/>
        </w:rPr>
        <w:t xml:space="preserve">— </w:t>
      </w:r>
      <w:r w:rsidR="00DA380C" w:rsidRPr="00806FC3">
        <w:rPr>
          <w:color w:val="auto"/>
        </w:rPr>
        <w:t>See climate versus we</w:t>
      </w:r>
      <w:r w:rsidR="00FD0EF0" w:rsidRPr="00806FC3">
        <w:rPr>
          <w:color w:val="auto"/>
        </w:rPr>
        <w:t>ather</w:t>
      </w:r>
      <w:r w:rsidR="00963A5A" w:rsidRPr="00806FC3">
        <w:rPr>
          <w:color w:val="auto"/>
        </w:rPr>
        <w:t>.</w:t>
      </w:r>
    </w:p>
    <w:p w14:paraId="092AE36B" w14:textId="0930595E" w:rsidR="00963A5A" w:rsidRPr="00806FC3" w:rsidRDefault="00963A5A" w:rsidP="00DA380C">
      <w:pPr>
        <w:pStyle w:val="nrpsLiteraturecited"/>
        <w:rPr>
          <w:color w:val="auto"/>
        </w:rPr>
      </w:pPr>
      <w:r w:rsidRPr="00806FC3">
        <w:rPr>
          <w:b/>
          <w:color w:val="auto"/>
        </w:rPr>
        <w:t>winter wheat</w:t>
      </w:r>
      <w:r w:rsidRPr="00806FC3">
        <w:rPr>
          <w:color w:val="auto"/>
        </w:rPr>
        <w:t xml:space="preserve"> — A general term for wheat sown in the fall, persisting through the winter winter as seedlings, and harvested the following spring or summer after it reaches full maturity</w:t>
      </w:r>
      <w:r w:rsidR="00DA380C" w:rsidRPr="00806FC3">
        <w:rPr>
          <w:color w:val="auto"/>
        </w:rPr>
        <w:t>.</w:t>
      </w:r>
    </w:p>
    <w:p w14:paraId="17084AF7" w14:textId="72D8EECD" w:rsidR="004B3956" w:rsidRPr="00806FC3" w:rsidRDefault="004B3956" w:rsidP="00900C77">
      <w:pPr>
        <w:spacing w:after="0" w:line="240" w:lineRule="auto"/>
        <w:jc w:val="center"/>
        <w:rPr>
          <w:color w:val="auto"/>
        </w:rPr>
      </w:pPr>
      <w:r w:rsidRPr="00C3279A">
        <w:rPr>
          <w:color w:val="auto"/>
          <w:highlight w:val="yellow"/>
        </w:rPr>
        <w:br w:type="page"/>
      </w:r>
      <w:r w:rsidR="00900C77" w:rsidRPr="00806FC3">
        <w:rPr>
          <w:noProof/>
          <w:color w:val="auto"/>
        </w:rPr>
        <w:lastRenderedPageBreak/>
        <w:drawing>
          <wp:inline distT="0" distB="0" distL="0" distR="0" wp14:anchorId="24281987" wp14:editId="3BE46621">
            <wp:extent cx="4572000" cy="3429000"/>
            <wp:effectExtent l="19050" t="19050" r="1905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a:ln w="9525">
                      <a:solidFill>
                        <a:schemeClr val="tx1"/>
                      </a:solidFill>
                    </a:ln>
                  </pic:spPr>
                </pic:pic>
              </a:graphicData>
            </a:graphic>
          </wp:inline>
        </w:drawing>
      </w:r>
      <w:r w:rsidR="00900C77">
        <w:rPr>
          <w:color w:val="auto"/>
        </w:rPr>
        <w:br w:type="textWrapping" w:clear="all"/>
      </w:r>
    </w:p>
    <w:p w14:paraId="6B6347E5" w14:textId="47B214B0" w:rsidR="004B3956" w:rsidRPr="003A1C04" w:rsidRDefault="00900C77" w:rsidP="00900C77">
      <w:pPr>
        <w:pStyle w:val="nrpsfigCaptionsidebarSB"/>
        <w:jc w:val="center"/>
      </w:pPr>
      <w:r>
        <w:t xml:space="preserve">Snow geese near Fairfield, Montana. </w:t>
      </w:r>
      <w:r w:rsidR="004B3956" w:rsidRPr="003A1C04">
        <w:t>Photograph courtesy of Scott Bischke.</w:t>
      </w:r>
    </w:p>
    <w:p w14:paraId="1B12D46F" w14:textId="77777777" w:rsidR="005C0A7B" w:rsidRPr="00C3279A" w:rsidRDefault="005C0A7B" w:rsidP="006C6F21">
      <w:pPr>
        <w:pStyle w:val="nrpsNormal"/>
        <w:rPr>
          <w:color w:val="auto"/>
          <w:highlight w:val="yellow"/>
        </w:rPr>
      </w:pPr>
    </w:p>
    <w:p w14:paraId="28A06130" w14:textId="0F7FDCCE" w:rsidR="009737E1" w:rsidRPr="00837BBF" w:rsidRDefault="009737E1" w:rsidP="009737E1">
      <w:pPr>
        <w:pStyle w:val="nrpsHeading1"/>
        <w:rPr>
          <w:color w:val="auto"/>
        </w:rPr>
      </w:pPr>
      <w:bookmarkStart w:id="763" w:name="_Toc34208702"/>
      <w:r w:rsidRPr="00837BBF">
        <w:rPr>
          <w:color w:val="auto"/>
        </w:rPr>
        <w:t>List of Contributors</w:t>
      </w:r>
      <w:bookmarkEnd w:id="763"/>
    </w:p>
    <w:p w14:paraId="39A18A03" w14:textId="77777777" w:rsidR="00AD4B77" w:rsidRPr="005C0B1C" w:rsidRDefault="00AD4B77" w:rsidP="00AD4B77">
      <w:pPr>
        <w:pStyle w:val="nrpsNormal"/>
        <w:rPr>
          <w:color w:val="auto"/>
        </w:rPr>
      </w:pPr>
    </w:p>
    <w:p w14:paraId="32AFBAE4" w14:textId="71FB3C89" w:rsidR="00206C8F" w:rsidRPr="005C0B1C" w:rsidRDefault="00206C8F" w:rsidP="00206C8F">
      <w:pPr>
        <w:pStyle w:val="nrpsNormal"/>
        <w:rPr>
          <w:color w:val="auto"/>
        </w:rPr>
      </w:pPr>
      <w:r w:rsidRPr="005C0B1C">
        <w:rPr>
          <w:b/>
          <w:bCs/>
          <w:color w:val="auto"/>
          <w:bdr w:val="none" w:sz="0" w:space="0" w:color="auto" w:frame="1"/>
        </w:rPr>
        <w:t>Scott Bischke</w:t>
      </w:r>
      <w:r w:rsidRPr="005C0B1C">
        <w:rPr>
          <w:color w:val="auto"/>
        </w:rPr>
        <w:t xml:space="preserve"> of MountainWorks Inc. served </w:t>
      </w:r>
      <w:r w:rsidR="00AB4A1D">
        <w:rPr>
          <w:color w:val="auto"/>
        </w:rPr>
        <w:t xml:space="preserve">as Science Writer for this report, as well as for the 2017 </w:t>
      </w:r>
      <w:r w:rsidRPr="005C0B1C">
        <w:rPr>
          <w:color w:val="auto"/>
        </w:rPr>
        <w:t>M</w:t>
      </w:r>
      <w:r w:rsidR="00561320" w:rsidRPr="005C0B1C">
        <w:rPr>
          <w:color w:val="auto"/>
        </w:rPr>
        <w:t>ontana Climate Assessment</w:t>
      </w:r>
      <w:r w:rsidRPr="005C0B1C">
        <w:rPr>
          <w:color w:val="auto"/>
        </w:rPr>
        <w:t xml:space="preserve">. Scott is a BS (Montana State University), MS (University of Colorado) chemical engineer who has worked as an engineering researcher at three national laboratories: </w:t>
      </w:r>
      <w:proofErr w:type="gramStart"/>
      <w:r w:rsidRPr="005C0B1C">
        <w:rPr>
          <w:color w:val="auto"/>
        </w:rPr>
        <w:t>the</w:t>
      </w:r>
      <w:proofErr w:type="gramEnd"/>
      <w:r w:rsidRPr="005C0B1C">
        <w:rPr>
          <w:color w:val="auto"/>
        </w:rPr>
        <w:t xml:space="preserve"> National Bureau of Standards (now National Institute of Science and Technology), Sandia, and Los Alamos. He worked for </w:t>
      </w:r>
      <w:r w:rsidR="00743482" w:rsidRPr="005C0B1C">
        <w:rPr>
          <w:color w:val="auto"/>
        </w:rPr>
        <w:t xml:space="preserve">roughly </w:t>
      </w:r>
      <w:r w:rsidRPr="005C0B1C">
        <w:rPr>
          <w:color w:val="auto"/>
        </w:rPr>
        <w:t xml:space="preserve">11 yr as lead environmental engineer for </w:t>
      </w:r>
      <w:r w:rsidR="00B65950" w:rsidRPr="005C0B1C">
        <w:rPr>
          <w:color w:val="auto"/>
        </w:rPr>
        <w:t xml:space="preserve">a </w:t>
      </w:r>
      <w:r w:rsidRPr="005C0B1C">
        <w:rPr>
          <w:color w:val="auto"/>
        </w:rPr>
        <w:t>Hewlett-Packard</w:t>
      </w:r>
      <w:r w:rsidR="00B65950" w:rsidRPr="005C0B1C">
        <w:rPr>
          <w:color w:val="auto"/>
        </w:rPr>
        <w:t xml:space="preserve"> business unit</w:t>
      </w:r>
      <w:r w:rsidRPr="005C0B1C">
        <w:rPr>
          <w:color w:val="auto"/>
        </w:rPr>
        <w:t>. Scott has authored</w:t>
      </w:r>
      <w:r w:rsidR="00B65950" w:rsidRPr="005C0B1C">
        <w:rPr>
          <w:color w:val="auto"/>
        </w:rPr>
        <w:t>, c</w:t>
      </w:r>
      <w:r w:rsidRPr="005C0B1C">
        <w:rPr>
          <w:color w:val="auto"/>
        </w:rPr>
        <w:t>o-authored</w:t>
      </w:r>
      <w:r w:rsidR="00B65950" w:rsidRPr="005C0B1C">
        <w:rPr>
          <w:color w:val="auto"/>
        </w:rPr>
        <w:t xml:space="preserve">, or edited </w:t>
      </w:r>
      <w:r w:rsidR="00B65950" w:rsidRPr="005C0B1C">
        <w:rPr>
          <w:rFonts w:cs="Arial"/>
          <w:color w:val="auto"/>
        </w:rPr>
        <w:t xml:space="preserve">two </w:t>
      </w:r>
      <w:r w:rsidR="00AD1958" w:rsidRPr="005C0B1C">
        <w:rPr>
          <w:rFonts w:cs="Arial"/>
          <w:color w:val="auto"/>
        </w:rPr>
        <w:t>environmental impact statements</w:t>
      </w:r>
      <w:r w:rsidR="00B65950" w:rsidRPr="005C0B1C">
        <w:rPr>
          <w:color w:val="auto"/>
        </w:rPr>
        <w:t xml:space="preserve">, book chapters, </w:t>
      </w:r>
      <w:r w:rsidRPr="005C0B1C">
        <w:rPr>
          <w:rFonts w:cs="Arial"/>
          <w:color w:val="auto"/>
        </w:rPr>
        <w:t>technical papers,</w:t>
      </w:r>
      <w:r w:rsidR="00F650E7">
        <w:rPr>
          <w:rFonts w:cs="Arial"/>
          <w:color w:val="auto"/>
        </w:rPr>
        <w:t xml:space="preserve"> five</w:t>
      </w:r>
      <w:r w:rsidR="00C42E8F" w:rsidRPr="005C0B1C">
        <w:rPr>
          <w:rFonts w:cs="Arial"/>
          <w:color w:val="auto"/>
        </w:rPr>
        <w:t xml:space="preserve"> </w:t>
      </w:r>
      <w:r w:rsidR="00B65950" w:rsidRPr="005C0B1C">
        <w:rPr>
          <w:rFonts w:cs="Arial"/>
          <w:color w:val="auto"/>
        </w:rPr>
        <w:t>popular press books, and</w:t>
      </w:r>
      <w:r w:rsidRPr="005C0B1C">
        <w:rPr>
          <w:rFonts w:cs="Arial"/>
          <w:color w:val="auto"/>
        </w:rPr>
        <w:t xml:space="preserve"> </w:t>
      </w:r>
      <w:r w:rsidRPr="005C0B1C">
        <w:rPr>
          <w:color w:val="auto"/>
        </w:rPr>
        <w:t>successful proposals totalin</w:t>
      </w:r>
      <w:r w:rsidR="00B65950" w:rsidRPr="005C0B1C">
        <w:rPr>
          <w:color w:val="auto"/>
        </w:rPr>
        <w:t>g multiple</w:t>
      </w:r>
      <w:r w:rsidR="00F650E7">
        <w:rPr>
          <w:color w:val="auto"/>
        </w:rPr>
        <w:t xml:space="preserve"> </w:t>
      </w:r>
      <w:r w:rsidR="00B65950" w:rsidRPr="005C0B1C">
        <w:rPr>
          <w:color w:val="auto"/>
        </w:rPr>
        <w:t>millions of dollars</w:t>
      </w:r>
      <w:r w:rsidRPr="005C0B1C">
        <w:rPr>
          <w:color w:val="auto"/>
        </w:rPr>
        <w:t>.</w:t>
      </w:r>
    </w:p>
    <w:p w14:paraId="4420CFAA" w14:textId="57899881" w:rsidR="00206C8F" w:rsidRPr="005C0B1C" w:rsidRDefault="00206C8F" w:rsidP="00206C8F">
      <w:pPr>
        <w:pStyle w:val="nrpsNormal"/>
        <w:rPr>
          <w:rFonts w:cs="Calibri"/>
          <w:color w:val="auto"/>
        </w:rPr>
      </w:pPr>
      <w:r w:rsidRPr="005C0B1C">
        <w:rPr>
          <w:rFonts w:cs="Calibri"/>
          <w:b/>
          <w:color w:val="auto"/>
        </w:rPr>
        <w:t>Madison Boone</w:t>
      </w:r>
      <w:r w:rsidRPr="005C0B1C">
        <w:rPr>
          <w:rFonts w:cs="Calibri"/>
          <w:color w:val="auto"/>
        </w:rPr>
        <w:t xml:space="preserve"> graduated from Hendrix College with degrees in Biology and Environmental Studies</w:t>
      </w:r>
      <w:r w:rsidR="00660885" w:rsidRPr="005C0B1C">
        <w:rPr>
          <w:rFonts w:cs="Calibri"/>
          <w:color w:val="auto"/>
        </w:rPr>
        <w:t xml:space="preserve">. </w:t>
      </w:r>
      <w:r w:rsidRPr="005C0B1C">
        <w:rPr>
          <w:rFonts w:cs="Calibri"/>
          <w:color w:val="auto"/>
        </w:rPr>
        <w:t xml:space="preserve">She has worked for Heifer International's Heifer Farm in Rutland, MA where she was a livestock steward and led educational programs. Madison moved to Bozeman, MT in January 2016 to serve with the Big Sky Watershed Corps, through which she worked for the non-profit One Montana on their Resilient Montana program. </w:t>
      </w:r>
      <w:r w:rsidRPr="00F650E7">
        <w:rPr>
          <w:rFonts w:cs="Calibri"/>
          <w:color w:val="auto"/>
          <w:highlight w:val="yellow"/>
        </w:rPr>
        <w:t>She is now serving a second term of the Big Sky Watershed Corps program in 2017,</w:t>
      </w:r>
      <w:r w:rsidRPr="005C0B1C">
        <w:rPr>
          <w:rFonts w:cs="Calibri"/>
          <w:color w:val="auto"/>
        </w:rPr>
        <w:t xml:space="preserve"> during which she will continue to work with One Montana as well as MSU-Extension on their Climate Science Team.</w:t>
      </w:r>
    </w:p>
    <w:p w14:paraId="3ECAA906" w14:textId="6A2539E0" w:rsidR="00F650E7" w:rsidRDefault="00F650E7" w:rsidP="00801199">
      <w:pPr>
        <w:pStyle w:val="nrpsNormal"/>
        <w:rPr>
          <w:b/>
          <w:color w:val="auto"/>
        </w:rPr>
      </w:pPr>
      <w:r w:rsidRPr="00F650E7">
        <w:rPr>
          <w:b/>
          <w:color w:val="auto"/>
        </w:rPr>
        <w:t>Lori G Byron</w:t>
      </w:r>
      <w:r>
        <w:rPr>
          <w:color w:val="auto"/>
        </w:rPr>
        <w:t xml:space="preserve">, MD, of Hardin MT, </w:t>
      </w:r>
      <w:r w:rsidRPr="00F650E7">
        <w:rPr>
          <w:color w:val="auto"/>
        </w:rPr>
        <w:t xml:space="preserve">received a BS and BA from Kentucky Wesleyan College, her MD from University of Louisville, and completed a pediatric residency. She practiced pediatrics for 27 years on the </w:t>
      </w:r>
      <w:r w:rsidRPr="00F650E7">
        <w:rPr>
          <w:color w:val="auto"/>
        </w:rPr>
        <w:lastRenderedPageBreak/>
        <w:t xml:space="preserve">Crow Indian Reservation.  She is a past-president of the Montana Academy of Pediatrics. She co-chairs the Citizen’s Climate Lobby Health Team and chairs Montana Health Professionals for a Healthy Climate. </w:t>
      </w:r>
      <w:r>
        <w:rPr>
          <w:color w:val="auto"/>
        </w:rPr>
        <w:t>Lori</w:t>
      </w:r>
      <w:r w:rsidRPr="00F650E7">
        <w:rPr>
          <w:color w:val="auto"/>
        </w:rPr>
        <w:t xml:space="preserve"> is on the Children’s Health Advisory Committee to </w:t>
      </w:r>
      <w:r w:rsidRPr="00F650E7">
        <w:rPr>
          <w:color w:val="auto"/>
          <w:highlight w:val="yellow"/>
        </w:rPr>
        <w:t>EPA</w:t>
      </w:r>
      <w:r w:rsidRPr="00F650E7">
        <w:rPr>
          <w:color w:val="auto"/>
        </w:rPr>
        <w:t xml:space="preserve"> and the Executive Committee of the Environmental Health Council at the American Academy of Pediatrics.  She recently earned a </w:t>
      </w:r>
      <w:r w:rsidRPr="00F650E7">
        <w:rPr>
          <w:color w:val="auto"/>
          <w:highlight w:val="yellow"/>
        </w:rPr>
        <w:t>MS</w:t>
      </w:r>
      <w:r w:rsidRPr="00F650E7">
        <w:rPr>
          <w:color w:val="auto"/>
        </w:rPr>
        <w:t xml:space="preserve"> in Energy Policy and Climate from Johns Hopkins.</w:t>
      </w:r>
      <w:r w:rsidRPr="00F650E7">
        <w:rPr>
          <w:b/>
          <w:color w:val="auto"/>
        </w:rPr>
        <w:t>  </w:t>
      </w:r>
    </w:p>
    <w:p w14:paraId="49F73B18" w14:textId="1FB8438E" w:rsidR="00B12F56" w:rsidRPr="00636CC6" w:rsidRDefault="00B12F56" w:rsidP="00636CC6">
      <w:pPr>
        <w:pStyle w:val="nrpsNormal"/>
        <w:rPr>
          <w:rFonts w:eastAsiaTheme="minorHAnsi"/>
        </w:rPr>
      </w:pPr>
      <w:r w:rsidRPr="00B12F56">
        <w:rPr>
          <w:b/>
        </w:rPr>
        <w:t>Dr. Robert Byron</w:t>
      </w:r>
      <w:r>
        <w:t xml:space="preserve"> is an internist from Hardin, Montana. After receiving his undergraduate degree from Vanderbilt University, he served in the US Navy. Obtaining his medical degree from the University of Louisville School of Medicine, he then completed an internal medicine residency, later earning a master’s in public health through the University of Washington. Dr. Byron worked on the Crow Indian Reservation for over 20 yr, then later helped start </w:t>
      </w:r>
      <w:r w:rsidRPr="00636CC6">
        <w:t>Bighorn Valley Health Center in Hardin. A former governor of the Montana Chapter of the American College of Physicians, he also served on the Montana Board of Environmental Review.  He is vice-chair of the Montana Health Professionals for a Healthy Climate and co-chairs the Citizen</w:t>
      </w:r>
      <w:r w:rsidR="005608B4" w:rsidRPr="00636CC6">
        <w:t>’</w:t>
      </w:r>
      <w:r w:rsidRPr="00636CC6">
        <w:t xml:space="preserve">s Climate Lobby Health </w:t>
      </w:r>
      <w:r w:rsidR="005608B4" w:rsidRPr="00636CC6">
        <w:t>T</w:t>
      </w:r>
      <w:r w:rsidRPr="00636CC6">
        <w:t xml:space="preserve">eam.  </w:t>
      </w:r>
    </w:p>
    <w:p w14:paraId="065B067F" w14:textId="3A1D6FFC" w:rsidR="00636CC6" w:rsidRPr="00636CC6" w:rsidRDefault="00636CC6" w:rsidP="00B242A3">
      <w:pPr>
        <w:pStyle w:val="nrpsNormal"/>
      </w:pPr>
      <w:r w:rsidRPr="00636CC6">
        <w:rPr>
          <w:rStyle w:val="normaltextrun"/>
          <w:b/>
        </w:rPr>
        <w:t>Susan Higgins</w:t>
      </w:r>
      <w:r w:rsidR="00B242A3" w:rsidRPr="00B242A3">
        <w:rPr>
          <w:rStyle w:val="normaltextrun"/>
        </w:rPr>
        <w:t>, MS has a long background in water planning, and now works to connect health</w:t>
      </w:r>
      <w:r w:rsidR="00B242A3">
        <w:rPr>
          <w:rStyle w:val="normaltextrun"/>
        </w:rPr>
        <w:t xml:space="preserve"> </w:t>
      </w:r>
      <w:r w:rsidR="00B242A3" w:rsidRPr="00B242A3">
        <w:rPr>
          <w:rStyle w:val="normaltextrun"/>
        </w:rPr>
        <w:t>researchers with rural Montana communities for the Center for American Indian and Rural</w:t>
      </w:r>
      <w:r w:rsidR="00B242A3">
        <w:rPr>
          <w:rStyle w:val="normaltextrun"/>
        </w:rPr>
        <w:t xml:space="preserve"> </w:t>
      </w:r>
      <w:r w:rsidR="00B242A3" w:rsidRPr="00B242A3">
        <w:rPr>
          <w:rStyle w:val="normaltextrun"/>
        </w:rPr>
        <w:t>Health Equity and Montana INBRE. Prior, Sue was water planner for the State of Montana, and</w:t>
      </w:r>
      <w:r w:rsidR="00B242A3">
        <w:rPr>
          <w:rStyle w:val="normaltextrun"/>
        </w:rPr>
        <w:t xml:space="preserve"> </w:t>
      </w:r>
      <w:r w:rsidR="00B242A3" w:rsidRPr="00B242A3">
        <w:rPr>
          <w:rStyle w:val="normaltextrun"/>
        </w:rPr>
        <w:t>for The Tributary Fund where she facilitated research exchanges in Mongolia and Montana. She</w:t>
      </w:r>
      <w:r w:rsidR="00B242A3">
        <w:rPr>
          <w:rStyle w:val="normaltextrun"/>
        </w:rPr>
        <w:t xml:space="preserve"> </w:t>
      </w:r>
      <w:r w:rsidR="00B242A3" w:rsidRPr="00B242A3">
        <w:rPr>
          <w:rStyle w:val="normaltextrun"/>
        </w:rPr>
        <w:t>was also director for water research communications at Montana University System Water</w:t>
      </w:r>
      <w:r w:rsidR="00B242A3">
        <w:rPr>
          <w:rStyle w:val="normaltextrun"/>
        </w:rPr>
        <w:t xml:space="preserve"> </w:t>
      </w:r>
      <w:r w:rsidR="00B242A3" w:rsidRPr="00B242A3">
        <w:rPr>
          <w:rStyle w:val="normaltextrun"/>
        </w:rPr>
        <w:t>Center and a founding director for the Montana Watercourse. A trained facilitator, Sue has</w:t>
      </w:r>
      <w:r w:rsidR="00B242A3">
        <w:rPr>
          <w:rStyle w:val="normaltextrun"/>
        </w:rPr>
        <w:t xml:space="preserve"> </w:t>
      </w:r>
      <w:r w:rsidR="00B242A3" w:rsidRPr="00B242A3">
        <w:rPr>
          <w:rStyle w:val="normaltextrun"/>
        </w:rPr>
        <w:t>been active in community collaborations, and has authored guides for educators and</w:t>
      </w:r>
      <w:r w:rsidR="00B242A3">
        <w:rPr>
          <w:rStyle w:val="normaltextrun"/>
        </w:rPr>
        <w:t xml:space="preserve"> </w:t>
      </w:r>
      <w:r w:rsidR="00B242A3" w:rsidRPr="00B242A3">
        <w:rPr>
          <w:rStyle w:val="normaltextrun"/>
        </w:rPr>
        <w:t>landowners on topics such as streambank stabilization and wetlands management. She was</w:t>
      </w:r>
      <w:r w:rsidR="00B242A3">
        <w:rPr>
          <w:rStyle w:val="normaltextrun"/>
        </w:rPr>
        <w:t xml:space="preserve"> </w:t>
      </w:r>
      <w:r w:rsidR="00B242A3" w:rsidRPr="00B242A3">
        <w:rPr>
          <w:rStyle w:val="normaltextrun"/>
        </w:rPr>
        <w:t>consultant for the Crown of the Continent Roundtable and the Montana National Drought</w:t>
      </w:r>
      <w:r w:rsidR="00B242A3">
        <w:rPr>
          <w:rStyle w:val="normaltextrun"/>
        </w:rPr>
        <w:t xml:space="preserve"> </w:t>
      </w:r>
      <w:r w:rsidR="00B242A3" w:rsidRPr="00B242A3">
        <w:rPr>
          <w:rStyle w:val="normaltextrun"/>
        </w:rPr>
        <w:t>Resiliency Project. A past board member to the Society for Conservation Biology’s Religion and</w:t>
      </w:r>
      <w:r w:rsidR="00B242A3">
        <w:rPr>
          <w:rStyle w:val="normaltextrun"/>
        </w:rPr>
        <w:t xml:space="preserve"> </w:t>
      </w:r>
      <w:r w:rsidR="00B242A3" w:rsidRPr="00B242A3">
        <w:rPr>
          <w:rStyle w:val="normaltextrun"/>
        </w:rPr>
        <w:t>Conservation Working Group, Sue co-developed best practices for scientists working</w:t>
      </w:r>
      <w:r w:rsidR="00B242A3">
        <w:rPr>
          <w:rStyle w:val="normaltextrun"/>
        </w:rPr>
        <w:t xml:space="preserve"> </w:t>
      </w:r>
      <w:r w:rsidR="00B242A3" w:rsidRPr="00B242A3">
        <w:rPr>
          <w:rStyle w:val="normaltextrun"/>
        </w:rPr>
        <w:t>internationally in faith and indigenous communities</w:t>
      </w:r>
      <w:r w:rsidRPr="00636CC6">
        <w:rPr>
          <w:rStyle w:val="normaltextrun"/>
        </w:rPr>
        <w:t>.</w:t>
      </w:r>
      <w:r w:rsidRPr="00636CC6">
        <w:rPr>
          <w:rStyle w:val="eop"/>
        </w:rPr>
        <w:t> </w:t>
      </w:r>
    </w:p>
    <w:p w14:paraId="3CE1A807" w14:textId="07410FDE" w:rsidR="00206C8F" w:rsidRPr="005C0B1C" w:rsidRDefault="00206C8F" w:rsidP="00206C8F">
      <w:pPr>
        <w:pStyle w:val="nrpsNormal"/>
        <w:rPr>
          <w:rFonts w:cs="Arial"/>
          <w:color w:val="auto"/>
        </w:rPr>
      </w:pPr>
      <w:r w:rsidRPr="005C0B1C">
        <w:rPr>
          <w:rFonts w:cs="Arial"/>
          <w:b/>
          <w:bCs/>
          <w:color w:val="auto"/>
        </w:rPr>
        <w:t>Bruce Maxwell</w:t>
      </w:r>
      <w:r w:rsidRPr="005C0B1C">
        <w:rPr>
          <w:rFonts w:cs="Arial"/>
          <w:color w:val="auto"/>
        </w:rPr>
        <w:t xml:space="preserve"> is Professor of Agroecology and Applied Plant Ecology in the Department of Land Resources and Environmental Science (LRES) at Montana State University. Maxwell was instrumental in the formation of the Department of LRES and has received national awards for outstanding teaching, best peer reviewed papers and outstanding graduate student from the Weed Science Society of America. He has published over 100 scientific journal articles and book chapters, chaired and been a member o</w:t>
      </w:r>
      <w:r w:rsidR="00561320" w:rsidRPr="005C0B1C">
        <w:rPr>
          <w:rFonts w:cs="Arial"/>
          <w:color w:val="auto"/>
        </w:rPr>
        <w:t>f</w:t>
      </w:r>
      <w:r w:rsidRPr="005C0B1C">
        <w:rPr>
          <w:rFonts w:cs="Arial"/>
          <w:color w:val="auto"/>
        </w:rPr>
        <w:t xml:space="preserve"> numerous agricultural and ecological research grant review panels and been a member of two National Academy of Science National Research Council Committees on Agriculture. He was a Fulbright Fellow in Argentina in 2007. His research has historically straddled the disciplines of invasion biology and agroecology.</w:t>
      </w:r>
    </w:p>
    <w:p w14:paraId="57D46221" w14:textId="5243003D" w:rsidR="00206C8F" w:rsidRPr="005C0B1C" w:rsidRDefault="00206C8F" w:rsidP="003B1AF4">
      <w:pPr>
        <w:pStyle w:val="nrpsNormal"/>
      </w:pPr>
      <w:r w:rsidRPr="005C0B1C">
        <w:rPr>
          <w:b/>
        </w:rPr>
        <w:t>Nick Silverman</w:t>
      </w:r>
      <w:r w:rsidRPr="005C0B1C">
        <w:t xml:space="preserve"> is a Research Scientist at the University of Montana. His academic interests include mountain landscape hydroclimatology, remote sensing, land surface modeling, and hydroeconomics. Nick has received an MS from the University of Washington and a PhD from the University of Montana in Regional Hydroclimatology. Nick is passionate about making connections between science, people and policy. He spends his free time speaking to farmers, ranchers, government agencies, and water resource professionals throughout Montana about impacts and adaptations related to climate and water interactions.</w:t>
      </w:r>
    </w:p>
    <w:p w14:paraId="781D96E6" w14:textId="1B216EEC" w:rsidR="00B071AC" w:rsidRPr="005C0B1C" w:rsidRDefault="00206C8F" w:rsidP="00B93E1C">
      <w:pPr>
        <w:pStyle w:val="nrpsNormal"/>
        <w:rPr>
          <w:color w:val="auto"/>
        </w:rPr>
      </w:pPr>
      <w:r w:rsidRPr="005C0B1C">
        <w:rPr>
          <w:b/>
          <w:bCs/>
          <w:color w:val="auto"/>
        </w:rPr>
        <w:t>Cathy Whitlock</w:t>
      </w:r>
      <w:r w:rsidRPr="005C0B1C">
        <w:rPr>
          <w:color w:val="auto"/>
        </w:rPr>
        <w:t> is Professor of Earth Sciences and co-Director of the Montana Institute on Ecosystems. She is recognized nationally and internationally for her scholarly contributions and leadership activities in the area of long-term environmental and climate change</w:t>
      </w:r>
      <w:r w:rsidR="00660885" w:rsidRPr="005C0B1C">
        <w:rPr>
          <w:color w:val="auto"/>
        </w:rPr>
        <w:t xml:space="preserve">. </w:t>
      </w:r>
      <w:r w:rsidRPr="005C0B1C">
        <w:rPr>
          <w:color w:val="auto"/>
        </w:rPr>
        <w:t xml:space="preserve">Whitlock has published over 180 scientific papers on this </w:t>
      </w:r>
      <w:r w:rsidRPr="005C0B1C">
        <w:rPr>
          <w:color w:val="auto"/>
        </w:rPr>
        <w:lastRenderedPageBreak/>
        <w:t>topic and her research has been supported by grant-funding from the National Science Foundation, Joint Fire Sciences Program, National Park Service, USDA Forest Service, and Department of Energy</w:t>
      </w:r>
      <w:r w:rsidR="00660885" w:rsidRPr="005C0B1C">
        <w:rPr>
          <w:color w:val="auto"/>
        </w:rPr>
        <w:t xml:space="preserve">. </w:t>
      </w:r>
      <w:r w:rsidRPr="005C0B1C">
        <w:rPr>
          <w:color w:val="auto"/>
        </w:rPr>
        <w:t xml:space="preserve">She is a Fellow of the American Association for the Advancement of Science and received the international EO Wilson Biodiversity Technology Pioneer Award in 2014 and Professional Excellence Award in Academic/Research, Association </w:t>
      </w:r>
      <w:r w:rsidR="00B93E1C" w:rsidRPr="005C0B1C">
        <w:rPr>
          <w:color w:val="auto"/>
        </w:rPr>
        <w:t>of Women Geoscientists in 2015.</w:t>
      </w:r>
    </w:p>
    <w:p w14:paraId="5C0DF4AF" w14:textId="15FCDCD1" w:rsidR="00B93E1C" w:rsidRPr="00C3279A" w:rsidRDefault="00B93E1C" w:rsidP="00B93E1C">
      <w:pPr>
        <w:pStyle w:val="nrpsNormal"/>
        <w:rPr>
          <w:color w:val="auto"/>
          <w:highlight w:val="yellow"/>
        </w:rPr>
      </w:pPr>
    </w:p>
    <w:p w14:paraId="7C6E64C6" w14:textId="77777777" w:rsidR="00F52654" w:rsidRPr="00C3279A" w:rsidRDefault="00F52654">
      <w:pPr>
        <w:pStyle w:val="nrpsNormal"/>
        <w:rPr>
          <w:color w:val="auto"/>
          <w:highlight w:val="yellow"/>
        </w:rPr>
        <w:sectPr w:rsidR="00F52654" w:rsidRPr="00C3279A" w:rsidSect="00F00A94">
          <w:headerReference w:type="even" r:id="rId210"/>
          <w:headerReference w:type="default" r:id="rId211"/>
          <w:footerReference w:type="default" r:id="rId212"/>
          <w:pgSz w:w="12240" w:h="15840" w:code="1"/>
          <w:pgMar w:top="1080" w:right="1080" w:bottom="1440" w:left="1080" w:header="720" w:footer="720" w:gutter="0"/>
          <w:cols w:space="720"/>
          <w:docGrid w:linePitch="360"/>
        </w:sectPr>
      </w:pPr>
    </w:p>
    <w:p w14:paraId="19152A14" w14:textId="6A3247B3" w:rsidR="008876A1" w:rsidRPr="00806FC3" w:rsidRDefault="00691E27" w:rsidP="008876A1">
      <w:pPr>
        <w:pStyle w:val="nrpsNormal"/>
        <w:jc w:val="center"/>
        <w:rPr>
          <w:color w:val="auto"/>
        </w:rPr>
      </w:pPr>
      <w:r w:rsidRPr="00806FC3">
        <w:rPr>
          <w:noProof/>
          <w:color w:val="auto"/>
        </w:rPr>
        <w:lastRenderedPageBreak/>
        <w:drawing>
          <wp:inline distT="0" distB="0" distL="0" distR="0" wp14:anchorId="5000C922" wp14:editId="670280F9">
            <wp:extent cx="5486400" cy="4114799"/>
            <wp:effectExtent l="19050" t="19050" r="19050" b="1968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486400" cy="4114799"/>
                    </a:xfrm>
                    <a:prstGeom prst="rect">
                      <a:avLst/>
                    </a:prstGeom>
                    <a:ln>
                      <a:solidFill>
                        <a:schemeClr val="tx1"/>
                      </a:solidFill>
                    </a:ln>
                  </pic:spPr>
                </pic:pic>
              </a:graphicData>
            </a:graphic>
          </wp:inline>
        </w:drawing>
      </w:r>
    </w:p>
    <w:p w14:paraId="5BFC06A6" w14:textId="6BA0E584" w:rsidR="00571D2F" w:rsidRPr="00C3279A" w:rsidRDefault="00571D2F" w:rsidP="00571D2F">
      <w:pPr>
        <w:rPr>
          <w:rFonts w:ascii="Arial" w:hAnsi="Arial" w:cs="Arial"/>
          <w:b/>
          <w:color w:val="auto"/>
          <w:sz w:val="22"/>
          <w:highlight w:val="yellow"/>
        </w:rPr>
      </w:pPr>
    </w:p>
    <w:p w14:paraId="6E97EFC9" w14:textId="77777777" w:rsidR="00571D2F" w:rsidRPr="00C3279A" w:rsidRDefault="00571D2F" w:rsidP="00571D2F">
      <w:pPr>
        <w:rPr>
          <w:rFonts w:ascii="Arial" w:hAnsi="Arial" w:cs="Arial"/>
          <w:color w:val="auto"/>
          <w:sz w:val="22"/>
          <w:highlight w:val="yellow"/>
        </w:rPr>
      </w:pPr>
    </w:p>
    <w:p w14:paraId="55D6D7EC" w14:textId="77777777" w:rsidR="00571D2F" w:rsidRPr="00C3279A" w:rsidRDefault="00571D2F" w:rsidP="00571D2F">
      <w:pPr>
        <w:rPr>
          <w:rFonts w:ascii="Arial" w:hAnsi="Arial" w:cs="Arial"/>
          <w:color w:val="auto"/>
          <w:sz w:val="22"/>
          <w:highlight w:val="yellow"/>
        </w:rPr>
      </w:pPr>
    </w:p>
    <w:p w14:paraId="2E2653C6" w14:textId="77777777" w:rsidR="00571D2F" w:rsidRPr="00C3279A" w:rsidRDefault="00571D2F" w:rsidP="00571D2F">
      <w:pPr>
        <w:rPr>
          <w:rFonts w:ascii="Arial" w:hAnsi="Arial" w:cs="Arial"/>
          <w:color w:val="auto"/>
          <w:sz w:val="22"/>
          <w:highlight w:val="yellow"/>
        </w:rPr>
      </w:pPr>
    </w:p>
    <w:p w14:paraId="0F68A102" w14:textId="77777777" w:rsidR="00571D2F" w:rsidRPr="00C3279A" w:rsidRDefault="00571D2F" w:rsidP="00571D2F">
      <w:pPr>
        <w:rPr>
          <w:rFonts w:ascii="Arial" w:hAnsi="Arial" w:cs="Arial"/>
          <w:color w:val="auto"/>
          <w:sz w:val="22"/>
          <w:highlight w:val="yellow"/>
        </w:rPr>
      </w:pPr>
    </w:p>
    <w:p w14:paraId="3BF5878B" w14:textId="77777777" w:rsidR="00571D2F" w:rsidRPr="002E14A9" w:rsidRDefault="00571D2F" w:rsidP="00571D2F">
      <w:pPr>
        <w:rPr>
          <w:rFonts w:ascii="Arial" w:hAnsi="Arial" w:cs="Arial"/>
          <w:color w:val="auto"/>
          <w:sz w:val="22"/>
        </w:rPr>
      </w:pPr>
      <w:r w:rsidRPr="00C3279A">
        <w:rPr>
          <w:noProof/>
          <w:color w:val="auto"/>
          <w:highlight w:val="yellow"/>
        </w:rPr>
        <mc:AlternateContent>
          <mc:Choice Requires="wps">
            <w:drawing>
              <wp:anchor distT="0" distB="0" distL="114300" distR="114300" simplePos="0" relativeHeight="251671040" behindDoc="0" locked="0" layoutInCell="1" allowOverlap="1" wp14:anchorId="32A12A59" wp14:editId="0E079762">
                <wp:simplePos x="0" y="0"/>
                <wp:positionH relativeFrom="margin">
                  <wp:align>left</wp:align>
                </wp:positionH>
                <wp:positionV relativeFrom="margin">
                  <wp:posOffset>5951106</wp:posOffset>
                </wp:positionV>
                <wp:extent cx="3124863" cy="1371600"/>
                <wp:effectExtent l="0" t="0" r="0" b="0"/>
                <wp:wrapNone/>
                <wp:docPr id="22"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863" cy="1371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60E699" w14:textId="00F4DFA0" w:rsidR="00910F33" w:rsidRPr="00876714" w:rsidRDefault="00910F33" w:rsidP="00571D2F">
                            <w:pPr>
                              <w:pStyle w:val="nrpsInsidecovers"/>
                              <w:rPr>
                                <w:b/>
                              </w:rPr>
                            </w:pPr>
                          </w:p>
                          <w:p w14:paraId="387B7C16" w14:textId="51707C6A" w:rsidR="00910F33" w:rsidRPr="003A1C04" w:rsidRDefault="00910F33" w:rsidP="00571D2F">
                            <w:pPr>
                              <w:pStyle w:val="nrpsInsidecovers"/>
                            </w:pPr>
                            <w:r w:rsidRPr="003A1C04">
                              <w:t>Sunset in the Beartooth Mountains of southeast Montana.</w:t>
                            </w:r>
                          </w:p>
                          <w:p w14:paraId="74541F3F" w14:textId="785DA503" w:rsidR="00910F33" w:rsidRPr="00571D2F" w:rsidRDefault="00910F33" w:rsidP="00571D2F">
                            <w:pPr>
                              <w:pStyle w:val="nrpsInsidecovers"/>
                            </w:pPr>
                            <w:r w:rsidRPr="003A1C04">
                              <w:t>Photograph courtesy of Scott Bischke.</w:t>
                            </w:r>
                          </w:p>
                        </w:txbxContent>
                      </wps:txbx>
                      <wps:bodyPr rot="0" vert="horz" wrap="square" lIns="0" tIns="4572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32A12A59" id="_x0000_s1030" type="#_x0000_t202" style="position:absolute;margin-left:0;margin-top:468.6pt;width:246.05pt;height:108pt;z-index:25167104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" stroked="f">
                <v:textbox inset="0,,,0">
                  <w:txbxContent>
                    <w:p w14:paraId="7860E699" w14:textId="00F4DFA0" w:rsidR="00910F33" w:rsidRPr="00876714" w:rsidRDefault="00910F33" w:rsidP="00571D2F">
                      <w:pPr>
                        <w:pStyle w:val="nrpsInsidecovers"/>
                        <w:rPr>
                          <w:b/>
                        </w:rPr>
                      </w:pPr>
                    </w:p>
                    <w:p w14:paraId="387B7C16" w14:textId="51707C6A" w:rsidR="00910F33" w:rsidRPr="003A1C04" w:rsidRDefault="00910F33" w:rsidP="00571D2F">
                      <w:pPr>
                        <w:pStyle w:val="nrpsInsidecovers"/>
                      </w:pPr>
                      <w:r w:rsidRPr="003A1C04">
                        <w:t>Sunset in the Beartooth Mountains of southeast Montana.</w:t>
                      </w:r>
                    </w:p>
                    <w:p w14:paraId="74541F3F" w14:textId="785DA503" w:rsidR="00910F33" w:rsidRPr="00571D2F" w:rsidRDefault="00910F33" w:rsidP="00571D2F">
                      <w:pPr>
                        <w:pStyle w:val="nrpsInsidecovers"/>
                      </w:pPr>
                      <w:r w:rsidRPr="003A1C04">
                        <w:t>Photograph courtesy of Scott Bischke.</w:t>
                      </w:r>
                    </w:p>
                  </w:txbxContent>
                </v:textbox>
                <w10:wrap anchorx="margin" anchory="margin"/>
              </v:shape>
            </w:pict>
          </mc:Fallback>
        </mc:AlternateContent>
      </w:r>
    </w:p>
    <w:p w14:paraId="743D915A" w14:textId="1691FA0F" w:rsidR="001F174A" w:rsidRPr="002E14A9" w:rsidRDefault="005C0B1C" w:rsidP="00900C77">
      <w:pPr>
        <w:pStyle w:val="nrpsNormal"/>
      </w:pPr>
      <w:r w:rsidRPr="00C3279A">
        <w:rPr>
          <w:noProof/>
          <w:highlight w:val="yellow"/>
        </w:rPr>
        <mc:AlternateContent>
          <mc:Choice Requires="wps">
            <w:drawing>
              <wp:anchor distT="0" distB="0" distL="114300" distR="114300" simplePos="0" relativeHeight="251654656" behindDoc="0" locked="0" layoutInCell="0" allowOverlap="1" wp14:anchorId="12E441E0" wp14:editId="3EA1CD10">
                <wp:simplePos x="0" y="0"/>
                <wp:positionH relativeFrom="margin">
                  <wp:align>left</wp:align>
                </wp:positionH>
                <wp:positionV relativeFrom="margin">
                  <wp:align>bottom</wp:align>
                </wp:positionV>
                <wp:extent cx="3302758" cy="1298448"/>
                <wp:effectExtent l="0" t="0" r="0" b="0"/>
                <wp:wrapNone/>
                <wp:docPr id="5"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758" cy="12984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50802F" w14:textId="4D33B805" w:rsidR="00910F33" w:rsidRDefault="00910F33" w:rsidP="00710E5A">
                            <w:pPr>
                              <w:pStyle w:val="nrpsInsidecovers"/>
                            </w:pPr>
                          </w:p>
                        </w:txbxContent>
                      </wps:txbx>
                      <wps:bodyPr rot="0" vert="horz" wrap="square" lIns="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 w14:anchorId="12E441E0" id="Text Box 57" o:spid="_x0000_s1031" type="#_x0000_t202" style="position:absolute;left:0;text-align:left;margin-left:0;margin-top:0;width:260.05pt;height:102.25pt;z-index:251654656;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" o:allowincell="f" stroked="f">
                <v:textbox inset="0,0,,0">
                  <w:txbxContent>
                    <w:p w14:paraId="0950802F" w14:textId="4D33B805" w:rsidR="00910F33" w:rsidRDefault="00910F33" w:rsidP="00710E5A">
                      <w:pPr>
                        <w:pStyle w:val="nrpsInsidecovers"/>
                      </w:pPr>
                    </w:p>
                  </w:txbxContent>
                </v:textbox>
                <w10:wrap anchorx="margin" anchory="margin"/>
              </v:shape>
            </w:pict>
          </mc:Fallback>
        </mc:AlternateContent>
      </w:r>
    </w:p>
    <w:sectPr w:rsidR="001F174A" w:rsidRPr="002E14A9" w:rsidSect="00F00A94">
      <w:pgSz w:w="12240" w:h="15840" w:code="1"/>
      <w:pgMar w:top="1080" w:right="1080" w:bottom="1440" w:left="108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scott@emountainworks.com" w:date="2019-11-22T15:36:00Z" w:initials="SB">
    <w:p w14:paraId="29513EC1" w14:textId="48D1CDC4" w:rsidR="00910F33" w:rsidRDefault="00910F33">
      <w:pPr>
        <w:pStyle w:val="CommentText"/>
        <w:rPr>
          <w:rFonts w:cstheme="minorHAnsi"/>
        </w:rPr>
      </w:pPr>
      <w:r>
        <w:rPr>
          <w:rStyle w:val="CommentReference"/>
        </w:rPr>
        <w:annotationRef/>
      </w:r>
      <w:r w:rsidRPr="00773531">
        <w:rPr>
          <w:rFonts w:cstheme="minorHAnsi"/>
        </w:rPr>
        <w:t xml:space="preserve">1) </w:t>
      </w:r>
      <w:r>
        <w:rPr>
          <w:rFonts w:cstheme="minorHAnsi"/>
        </w:rPr>
        <w:t>current author list is as we described it at our in-person meeting 2/3/20 (Alex, Rob, Bruce, then alphabetical); please shout if I am incorrect here</w:t>
      </w:r>
    </w:p>
    <w:p w14:paraId="444AA3C5" w14:textId="77777777" w:rsidR="00910F33" w:rsidRPr="00773531" w:rsidRDefault="00910F33">
      <w:pPr>
        <w:pStyle w:val="CommentText"/>
        <w:rPr>
          <w:rFonts w:cstheme="minorHAnsi"/>
        </w:rPr>
      </w:pPr>
    </w:p>
    <w:p w14:paraId="740E6D5A" w14:textId="58098C2B" w:rsidR="00910F33" w:rsidRPr="00773531" w:rsidRDefault="00910F33">
      <w:pPr>
        <w:pStyle w:val="CommentText"/>
        <w:rPr>
          <w:rFonts w:cstheme="minorHAnsi"/>
        </w:rPr>
      </w:pPr>
      <w:r w:rsidRPr="00773531">
        <w:rPr>
          <w:rFonts w:cstheme="minorHAnsi"/>
        </w:rPr>
        <w:t>2) Is the banner here, as well as the four entities shown, still correct?</w:t>
      </w:r>
    </w:p>
    <w:p w14:paraId="48F2BD3F" w14:textId="77777777" w:rsidR="00910F33" w:rsidRPr="00773531" w:rsidRDefault="00910F33">
      <w:pPr>
        <w:pStyle w:val="CommentText"/>
        <w:rPr>
          <w:rFonts w:cstheme="minorHAnsi"/>
        </w:rPr>
      </w:pPr>
    </w:p>
    <w:p w14:paraId="28ECE500" w14:textId="77777777" w:rsidR="00910F33" w:rsidRDefault="00910F33" w:rsidP="00773531">
      <w:pPr>
        <w:shd w:val="clear" w:color="auto" w:fill="FFFFFF"/>
        <w:spacing w:after="0" w:line="240" w:lineRule="auto"/>
        <w:rPr>
          <w:rFonts w:asciiTheme="minorHAnsi" w:hAnsiTheme="minorHAnsi" w:cstheme="minorHAnsi"/>
          <w:sz w:val="20"/>
          <w:szCs w:val="20"/>
        </w:rPr>
      </w:pPr>
      <w:r w:rsidRPr="00773531">
        <w:rPr>
          <w:rFonts w:asciiTheme="minorHAnsi" w:hAnsiTheme="minorHAnsi" w:cstheme="minorHAnsi"/>
          <w:sz w:val="20"/>
          <w:szCs w:val="20"/>
        </w:rPr>
        <w:t>3) All photos shown are provided as examples</w:t>
      </w:r>
      <w:r>
        <w:rPr>
          <w:rFonts w:asciiTheme="minorHAnsi" w:hAnsiTheme="minorHAnsi" w:cstheme="minorHAnsi"/>
          <w:sz w:val="20"/>
          <w:szCs w:val="20"/>
        </w:rPr>
        <w:t xml:space="preserve">. </w:t>
      </w:r>
    </w:p>
    <w:p w14:paraId="3724C28A" w14:textId="77777777" w:rsidR="00910F33" w:rsidRDefault="00910F33" w:rsidP="00773531">
      <w:pPr>
        <w:shd w:val="clear" w:color="auto" w:fill="FFFFFF"/>
        <w:spacing w:after="0" w:line="240" w:lineRule="auto"/>
        <w:rPr>
          <w:rFonts w:asciiTheme="minorHAnsi" w:hAnsiTheme="minorHAnsi" w:cstheme="minorHAnsi"/>
          <w:sz w:val="20"/>
          <w:szCs w:val="20"/>
        </w:rPr>
      </w:pPr>
    </w:p>
    <w:p w14:paraId="3DF84CDF" w14:textId="27F6A0F1" w:rsidR="00910F33" w:rsidRPr="00773531" w:rsidRDefault="00910F33" w:rsidP="00773531">
      <w:pPr>
        <w:shd w:val="clear" w:color="auto" w:fill="FFFFFF"/>
        <w:spacing w:after="0" w:line="240" w:lineRule="auto"/>
        <w:rPr>
          <w:rFonts w:asciiTheme="minorHAnsi" w:eastAsia="Times New Roman" w:hAnsiTheme="minorHAnsi" w:cstheme="minorHAnsi"/>
          <w:color w:val="222222"/>
          <w:sz w:val="20"/>
          <w:szCs w:val="20"/>
        </w:rPr>
      </w:pPr>
      <w:r>
        <w:rPr>
          <w:rFonts w:asciiTheme="minorHAnsi" w:hAnsiTheme="minorHAnsi" w:cstheme="minorHAnsi"/>
          <w:sz w:val="20"/>
          <w:szCs w:val="20"/>
        </w:rPr>
        <w:t>F</w:t>
      </w:r>
      <w:r w:rsidRPr="00773531">
        <w:rPr>
          <w:rFonts w:asciiTheme="minorHAnsi" w:hAnsiTheme="minorHAnsi" w:cstheme="minorHAnsi"/>
          <w:sz w:val="20"/>
          <w:szCs w:val="20"/>
        </w:rPr>
        <w:t xml:space="preserve">rom 11/28 email from Scott </w:t>
      </w:r>
      <w:r>
        <w:rPr>
          <w:rFonts w:asciiTheme="minorHAnsi" w:hAnsiTheme="minorHAnsi" w:cstheme="minorHAnsi"/>
          <w:sz w:val="20"/>
          <w:szCs w:val="20"/>
        </w:rPr>
        <w:t>–</w:t>
      </w:r>
      <w:r w:rsidRPr="00773531">
        <w:rPr>
          <w:rFonts w:asciiTheme="minorHAnsi" w:hAnsiTheme="minorHAnsi" w:cstheme="minorHAnsi"/>
          <w:sz w:val="20"/>
          <w:szCs w:val="20"/>
        </w:rPr>
        <w:t xml:space="preserve"> </w:t>
      </w:r>
      <w:r>
        <w:rPr>
          <w:rFonts w:asciiTheme="minorHAnsi" w:hAnsiTheme="minorHAnsi" w:cstheme="minorHAnsi"/>
          <w:sz w:val="20"/>
          <w:szCs w:val="20"/>
        </w:rPr>
        <w:t>“</w:t>
      </w:r>
      <w:r w:rsidRPr="00773531">
        <w:rPr>
          <w:rFonts w:asciiTheme="minorHAnsi" w:eastAsia="Times New Roman" w:hAnsiTheme="minorHAnsi" w:cstheme="minorHAnsi"/>
          <w:color w:val="222222"/>
          <w:sz w:val="20"/>
          <w:szCs w:val="20"/>
        </w:rPr>
        <w:t>Regarding photos: To date I have simply gone through and added a selection of my photos that evoke a sense of Montana's great outdoors and recreation, but little more. Some or all of these may eventually be removed per Leadership Team selection. I want to reemphasize that photos pertinent to our C2H2 report will enhance the report for the reader. What's "pertinent" is surely up to the writing teams, but I can imagine things likes forest fires, smoke and haze over a city, someone getting an immunization shot, a ripe mosquito, a hospital, a sampling of traditional medicines, a tribal clinic, the entry of a county health department, a public meeting, and on and on.  </w:t>
      </w:r>
    </w:p>
    <w:p w14:paraId="79A9E904" w14:textId="77777777" w:rsidR="00910F33" w:rsidRPr="00773531" w:rsidRDefault="00910F33" w:rsidP="00773531">
      <w:pPr>
        <w:shd w:val="clear" w:color="auto" w:fill="FFFFFF"/>
        <w:spacing w:after="0" w:line="240" w:lineRule="auto"/>
        <w:rPr>
          <w:rFonts w:asciiTheme="minorHAnsi" w:eastAsia="Times New Roman" w:hAnsiTheme="minorHAnsi" w:cstheme="minorHAnsi"/>
          <w:color w:val="222222"/>
          <w:sz w:val="20"/>
          <w:szCs w:val="20"/>
        </w:rPr>
      </w:pPr>
    </w:p>
    <w:p w14:paraId="065D2EC6" w14:textId="2B41E284" w:rsidR="00910F33" w:rsidRPr="00773531" w:rsidRDefault="00910F33" w:rsidP="00773531">
      <w:pPr>
        <w:shd w:val="clear" w:color="auto" w:fill="FFFFFF"/>
        <w:spacing w:after="0" w:line="240" w:lineRule="auto"/>
        <w:rPr>
          <w:rFonts w:asciiTheme="minorHAnsi" w:eastAsia="Times New Roman" w:hAnsiTheme="minorHAnsi" w:cstheme="minorHAnsi"/>
          <w:color w:val="222222"/>
          <w:sz w:val="20"/>
          <w:szCs w:val="20"/>
        </w:rPr>
      </w:pPr>
      <w:r w:rsidRPr="00773531">
        <w:rPr>
          <w:rFonts w:asciiTheme="minorHAnsi" w:eastAsia="Times New Roman" w:hAnsiTheme="minorHAnsi" w:cstheme="minorHAnsi"/>
          <w:color w:val="222222"/>
          <w:sz w:val="20"/>
          <w:szCs w:val="20"/>
        </w:rPr>
        <w:t xml:space="preserve">I am sure you all have can provide a hundred more ideas. But to date, we have zero C2H2 photos separate my outdoor Montana images.  </w:t>
      </w:r>
      <w:proofErr w:type="gramStart"/>
      <w:r w:rsidRPr="00773531">
        <w:rPr>
          <w:rFonts w:asciiTheme="minorHAnsi" w:eastAsia="Times New Roman" w:hAnsiTheme="minorHAnsi" w:cstheme="minorHAnsi"/>
          <w:color w:val="222222"/>
          <w:sz w:val="20"/>
          <w:szCs w:val="20"/>
        </w:rPr>
        <w:t>So</w:t>
      </w:r>
      <w:proofErr w:type="gramEnd"/>
      <w:r w:rsidRPr="00773531">
        <w:rPr>
          <w:rFonts w:asciiTheme="minorHAnsi" w:eastAsia="Times New Roman" w:hAnsiTheme="minorHAnsi" w:cstheme="minorHAnsi"/>
          <w:color w:val="222222"/>
          <w:sz w:val="20"/>
          <w:szCs w:val="20"/>
        </w:rPr>
        <w:t xml:space="preserve"> if you or your writing teams have any applicable images, let me (or the whole team) know! Recall that Madison set up a place on box last week to upload such photo possibilities (</w:t>
      </w:r>
      <w:r w:rsidRPr="00773531">
        <w:rPr>
          <w:rFonts w:asciiTheme="minorHAnsi" w:eastAsia="Times New Roman" w:hAnsiTheme="minorHAnsi" w:cstheme="minorHAnsi"/>
          <w:i/>
          <w:iCs/>
          <w:color w:val="222222"/>
          <w:sz w:val="20"/>
          <w:szCs w:val="20"/>
        </w:rPr>
        <w:t>All Files &gt; Climate Change and Human Health &gt; Report &gt; General Report Pictures). </w:t>
      </w:r>
      <w:r w:rsidRPr="00773531">
        <w:rPr>
          <w:rFonts w:asciiTheme="minorHAnsi" w:eastAsia="Times New Roman" w:hAnsiTheme="minorHAnsi" w:cstheme="minorHAnsi"/>
          <w:color w:val="222222"/>
          <w:sz w:val="20"/>
          <w:szCs w:val="20"/>
        </w:rPr>
        <w:t>You can either drop photos in that folder, or into a specific section folder if there's only</w:t>
      </w:r>
      <w:r>
        <w:rPr>
          <w:rFonts w:asciiTheme="minorHAnsi" w:eastAsia="Times New Roman" w:hAnsiTheme="minorHAnsi" w:cstheme="minorHAnsi"/>
          <w:color w:val="222222"/>
          <w:sz w:val="20"/>
          <w:szCs w:val="20"/>
        </w:rPr>
        <w:t xml:space="preserve"> one place an image would fit.”</w:t>
      </w:r>
    </w:p>
    <w:p w14:paraId="2352E6D7" w14:textId="53E66084" w:rsidR="00910F33" w:rsidRDefault="00910F33">
      <w:pPr>
        <w:pStyle w:val="CommentText"/>
      </w:pPr>
      <w:r>
        <w:t>----</w:t>
      </w:r>
    </w:p>
    <w:p w14:paraId="6F2113C8" w14:textId="5AD0DFBF" w:rsidR="00910F33" w:rsidRDefault="00910F33">
      <w:pPr>
        <w:pStyle w:val="CommentText"/>
      </w:pPr>
      <w:r>
        <w:t>Some free possibilities:</w:t>
      </w:r>
    </w:p>
    <w:p w14:paraId="489BC334" w14:textId="528E7863" w:rsidR="00910F33" w:rsidRDefault="00E75F2E">
      <w:pPr>
        <w:pStyle w:val="CommentText"/>
      </w:pPr>
      <w:hyperlink r:id="rId1" w:history="1">
        <w:r w:rsidR="00910F33">
          <w:rPr>
            <w:rStyle w:val="Hyperlink"/>
          </w:rPr>
          <w:t>https://www.pexels.com/</w:t>
        </w:r>
      </w:hyperlink>
    </w:p>
    <w:p w14:paraId="2946BCAA" w14:textId="0995A956" w:rsidR="00910F33" w:rsidRDefault="00E75F2E">
      <w:pPr>
        <w:pStyle w:val="CommentText"/>
      </w:pPr>
      <w:hyperlink r:id="rId2" w:history="1">
        <w:r w:rsidR="00910F33">
          <w:rPr>
            <w:rStyle w:val="Hyperlink"/>
          </w:rPr>
          <w:t>https://unsplash.com/</w:t>
        </w:r>
      </w:hyperlink>
    </w:p>
    <w:p w14:paraId="64F4F926" w14:textId="77777777" w:rsidR="00910F33" w:rsidRDefault="00910F33">
      <w:pPr>
        <w:pStyle w:val="CommentText"/>
      </w:pPr>
    </w:p>
  </w:comment>
  <w:comment w:id="2" w:author="Whitlock, Cathy" w:date="2020-03-07T10:42:00Z" w:initials="WC">
    <w:p w14:paraId="1BFED0EE" w14:textId="75633B70" w:rsidR="00910F33" w:rsidRDefault="00910F33">
      <w:pPr>
        <w:pStyle w:val="CommentText"/>
      </w:pPr>
      <w:r>
        <w:rPr>
          <w:rStyle w:val="CommentReference"/>
        </w:rPr>
        <w:annotationRef/>
      </w:r>
      <w:r>
        <w:t xml:space="preserve">2) </w:t>
      </w:r>
      <w:proofErr w:type="gramStart"/>
      <w:r>
        <w:t>Not  the</w:t>
      </w:r>
      <w:proofErr w:type="gramEnd"/>
      <w:r>
        <w:t xml:space="preserve"> MUS banner, since they haven’t seen the document.  Do we want the banners of all contributing authors?</w:t>
      </w:r>
    </w:p>
  </w:comment>
  <w:comment w:id="4" w:author="scott@emountainworks.com" w:date="2019-11-22T15:36:00Z" w:initials="SB">
    <w:p w14:paraId="6331D1C2" w14:textId="5B618FAD" w:rsidR="00910F33" w:rsidRDefault="00910F33" w:rsidP="00700938">
      <w:pPr>
        <w:pStyle w:val="CommentText"/>
        <w:rPr>
          <w:rFonts w:cstheme="minorHAnsi"/>
        </w:rPr>
      </w:pPr>
      <w:r>
        <w:rPr>
          <w:rStyle w:val="CommentReference"/>
        </w:rPr>
        <w:annotationRef/>
      </w:r>
      <w:r w:rsidRPr="00773531">
        <w:rPr>
          <w:rFonts w:cstheme="minorHAnsi"/>
        </w:rPr>
        <w:t xml:space="preserve">1) </w:t>
      </w:r>
      <w:r>
        <w:rPr>
          <w:rFonts w:cstheme="minorHAnsi"/>
        </w:rPr>
        <w:t>Current author list is as we described it at our in-person meeting 2/3/20 (Alex, Rob, Bruce, then alphabetical); please shout if I am incorrect here</w:t>
      </w:r>
    </w:p>
    <w:p w14:paraId="0948E768" w14:textId="77777777" w:rsidR="00910F33" w:rsidRPr="00773531" w:rsidRDefault="00910F33" w:rsidP="00700938">
      <w:pPr>
        <w:pStyle w:val="CommentText"/>
        <w:rPr>
          <w:rFonts w:cstheme="minorHAnsi"/>
        </w:rPr>
      </w:pPr>
    </w:p>
    <w:p w14:paraId="11A7E3EC" w14:textId="0DE4968F" w:rsidR="00910F33" w:rsidRDefault="00910F33" w:rsidP="00700938">
      <w:pPr>
        <w:pStyle w:val="CommentText"/>
      </w:pPr>
      <w:r>
        <w:t xml:space="preserve">2) We need each author to provide items as shown. Best would be to have 3 lines per person, as shown. If not, we will likely need to make this into two </w:t>
      </w:r>
      <w:proofErr w:type="gramStart"/>
      <w:r>
        <w:t>column</w:t>
      </w:r>
      <w:proofErr w:type="gramEnd"/>
      <w:r>
        <w:t>. I show how we represented Bruce and Cathy in the MCA.  THESE ALMOST SURELY NEED TO BE UPDATED!</w:t>
      </w:r>
    </w:p>
    <w:p w14:paraId="78C1752D" w14:textId="77777777" w:rsidR="00910F33" w:rsidRDefault="00910F33" w:rsidP="00700938">
      <w:pPr>
        <w:pStyle w:val="CommentText"/>
      </w:pPr>
    </w:p>
    <w:p w14:paraId="58FCFD98" w14:textId="2B87A677" w:rsidR="00910F33" w:rsidRDefault="00910F33" w:rsidP="00A07F26">
      <w:pPr>
        <w:pStyle w:val="CommentText"/>
      </w:pPr>
      <w:r>
        <w:t>3) Also, must add correct publication month and year below</w:t>
      </w:r>
    </w:p>
    <w:p w14:paraId="7C998A5B" w14:textId="77777777" w:rsidR="00910F33" w:rsidRDefault="00910F33" w:rsidP="00700938">
      <w:pPr>
        <w:pStyle w:val="CommentText"/>
      </w:pPr>
    </w:p>
  </w:comment>
  <w:comment w:id="9" w:author="scott@emountainworks.com" w:date="2020-03-01T06:51:00Z" w:initials="SB">
    <w:p w14:paraId="1942014C" w14:textId="228E5BEA" w:rsidR="00910F33" w:rsidRDefault="00910F33">
      <w:pPr>
        <w:pStyle w:val="CommentText"/>
      </w:pPr>
      <w:r>
        <w:rPr>
          <w:rStyle w:val="CommentReference"/>
        </w:rPr>
        <w:annotationRef/>
      </w:r>
      <w:r>
        <w:t xml:space="preserve">As </w:t>
      </w:r>
      <w:proofErr w:type="gramStart"/>
      <w:r>
        <w:t>shown</w:t>
      </w:r>
      <w:proofErr w:type="gramEnd"/>
      <w:r>
        <w:t xml:space="preserve"> this is for the MCA. It needs to be rewritten for C2H2.  Can someone help? Thx</w:t>
      </w:r>
    </w:p>
  </w:comment>
  <w:comment w:id="13" w:author="scott@emountainworks.com" w:date="2020-03-01T06:56:00Z" w:initials="SB">
    <w:p w14:paraId="4D1A84C9" w14:textId="06C2275C" w:rsidR="00910F33" w:rsidRDefault="00910F33">
      <w:pPr>
        <w:pStyle w:val="CommentText"/>
      </w:pPr>
      <w:r>
        <w:rPr>
          <w:rStyle w:val="CommentReference"/>
        </w:rPr>
        <w:annotationRef/>
      </w:r>
      <w:r>
        <w:t>Verify all aspects of this citation</w:t>
      </w:r>
    </w:p>
  </w:comment>
  <w:comment w:id="29" w:author="scott@emountainworks.com" w:date="2019-11-27T13:40:00Z" w:initials="SB">
    <w:p w14:paraId="4AB5315C" w14:textId="77777777" w:rsidR="00910F33" w:rsidRDefault="00910F33">
      <w:pPr>
        <w:pStyle w:val="CommentText"/>
      </w:pPr>
      <w:r>
        <w:rPr>
          <w:rStyle w:val="CommentReference"/>
        </w:rPr>
        <w:annotationRef/>
      </w:r>
      <w:r>
        <w:t>The lead-in text here needs to be rewritten for the current report.</w:t>
      </w:r>
    </w:p>
    <w:p w14:paraId="10863DAA" w14:textId="77777777" w:rsidR="00910F33" w:rsidRDefault="00910F33">
      <w:pPr>
        <w:pStyle w:val="CommentText"/>
      </w:pPr>
    </w:p>
    <w:p w14:paraId="460A45B7" w14:textId="77777777" w:rsidR="00910F33" w:rsidRDefault="00910F33">
      <w:pPr>
        <w:pStyle w:val="CommentText"/>
      </w:pPr>
      <w:r>
        <w:t>Names etc need to be provided for each section.</w:t>
      </w:r>
    </w:p>
    <w:p w14:paraId="2FBE137F" w14:textId="77777777" w:rsidR="00910F33" w:rsidRDefault="00910F33">
      <w:pPr>
        <w:pStyle w:val="CommentText"/>
      </w:pPr>
    </w:p>
    <w:p w14:paraId="2FB4A39C" w14:textId="4E2B075B" w:rsidR="00910F33" w:rsidRDefault="00910F33">
      <w:pPr>
        <w:pStyle w:val="CommentText"/>
      </w:pPr>
      <w:r>
        <w:t>Leadership team needs to determine if they want to acknowledge those who helped per each section, or simply have a single list for the entire C2H2 report.</w:t>
      </w:r>
    </w:p>
  </w:comment>
  <w:comment w:id="33" w:author="Whitlock, Cathy" w:date="2020-03-07T10:52:00Z" w:initials="WC">
    <w:p w14:paraId="6C8405E2" w14:textId="0C069F59" w:rsidR="00910F33" w:rsidRDefault="00910F33">
      <w:pPr>
        <w:pStyle w:val="CommentText"/>
      </w:pPr>
      <w:r>
        <w:rPr>
          <w:rStyle w:val="CommentReference"/>
        </w:rPr>
        <w:annotationRef/>
      </w:r>
      <w:r>
        <w:t>Need to discuss.  We’ll have this figured out by your return.</w:t>
      </w:r>
    </w:p>
  </w:comment>
  <w:comment w:id="35" w:author="scott@emountainworks.com" w:date="2019-11-21T12:44:00Z" w:initials="SB">
    <w:p w14:paraId="56A2ECC4" w14:textId="3B890196" w:rsidR="00910F33" w:rsidRDefault="00910F33">
      <w:pPr>
        <w:pStyle w:val="CommentText"/>
        <w:rPr>
          <w:noProof/>
        </w:rPr>
      </w:pPr>
      <w:r>
        <w:rPr>
          <w:noProof/>
        </w:rPr>
        <w:t xml:space="preserve">Acronymns </w:t>
      </w:r>
      <w:r>
        <w:rPr>
          <w:rStyle w:val="CommentReference"/>
        </w:rPr>
        <w:annotationRef/>
      </w:r>
      <w:r>
        <w:rPr>
          <w:noProof/>
        </w:rPr>
        <w:t>below came from the the MCA. Scott will add those below or additionally applicable to C2H2 as they are identified, and eventually delete this comment.</w:t>
      </w:r>
    </w:p>
    <w:p w14:paraId="1EE025BB" w14:textId="77777777" w:rsidR="00910F33" w:rsidRDefault="00910F33">
      <w:pPr>
        <w:pStyle w:val="CommentText"/>
        <w:rPr>
          <w:noProof/>
        </w:rPr>
      </w:pPr>
    </w:p>
    <w:p w14:paraId="18144A8E" w14:textId="36935473" w:rsidR="00910F33" w:rsidRDefault="00910F33">
      <w:pPr>
        <w:pStyle w:val="CommentText"/>
        <w:rPr>
          <w:noProof/>
        </w:rPr>
      </w:pPr>
      <w:r>
        <w:rPr>
          <w:noProof/>
        </w:rPr>
        <w:t xml:space="preserve">We will seek to minimize acronyms as an aid to the reader. For the entire ~110,000 word MCA (ugh, there’s an acronym!) we had only 16 acronymns. I hope we will have &lt;10 for this report. Some of these may show up in the ref list but if not employed explcitly in the text </w:t>
      </w:r>
    </w:p>
    <w:p w14:paraId="5FB01FBA" w14:textId="77777777" w:rsidR="00910F33" w:rsidRDefault="00910F33">
      <w:pPr>
        <w:pStyle w:val="CommentText"/>
        <w:rPr>
          <w:noProof/>
        </w:rPr>
      </w:pPr>
    </w:p>
    <w:p w14:paraId="3BE69B0D" w14:textId="77777777" w:rsidR="00910F33" w:rsidRPr="00587462" w:rsidRDefault="00910F33" w:rsidP="00C67D6D">
      <w:pPr>
        <w:pStyle w:val="nrpsNormalsingleline"/>
        <w:rPr>
          <w:color w:val="auto"/>
        </w:rPr>
      </w:pPr>
      <w:r w:rsidRPr="00587462">
        <w:rPr>
          <w:color w:val="auto"/>
        </w:rPr>
        <w:t>CMIP—Coupled Model Intercomparison Project</w:t>
      </w:r>
    </w:p>
    <w:p w14:paraId="18D7041D" w14:textId="77777777" w:rsidR="00910F33" w:rsidRPr="00587462" w:rsidRDefault="00910F33" w:rsidP="00C67D6D">
      <w:pPr>
        <w:pStyle w:val="nrpsNormalsingleline"/>
        <w:rPr>
          <w:color w:val="auto"/>
        </w:rPr>
      </w:pPr>
      <w:r w:rsidRPr="00587462">
        <w:rPr>
          <w:color w:val="auto"/>
        </w:rPr>
        <w:t>DNRC—</w:t>
      </w:r>
      <w:r w:rsidRPr="004F3CB1">
        <w:rPr>
          <w:iCs/>
          <w:color w:val="auto"/>
        </w:rPr>
        <w:t>Department of Natural Resources and Conservation (State of Montana)</w:t>
      </w:r>
    </w:p>
    <w:p w14:paraId="4F4B35F2" w14:textId="77777777" w:rsidR="00910F33" w:rsidRPr="00587462" w:rsidRDefault="00910F33" w:rsidP="00C67D6D">
      <w:pPr>
        <w:pStyle w:val="nrpsNormalsingleline"/>
        <w:rPr>
          <w:color w:val="auto"/>
        </w:rPr>
      </w:pPr>
      <w:r w:rsidRPr="00587462">
        <w:rPr>
          <w:color w:val="auto"/>
        </w:rPr>
        <w:t xml:space="preserve">NAS—National Academy of Sciences </w:t>
      </w:r>
    </w:p>
    <w:p w14:paraId="13616CC5" w14:textId="77777777" w:rsidR="00910F33" w:rsidRPr="00587462" w:rsidRDefault="00910F33" w:rsidP="00C67D6D">
      <w:pPr>
        <w:pStyle w:val="nrpsNormalsingleline"/>
        <w:rPr>
          <w:color w:val="auto"/>
        </w:rPr>
      </w:pPr>
      <w:r w:rsidRPr="00587462">
        <w:rPr>
          <w:color w:val="auto"/>
        </w:rPr>
        <w:t>NASA—National Aeronautics and Space Administration</w:t>
      </w:r>
    </w:p>
    <w:p w14:paraId="1B966B9B" w14:textId="77777777" w:rsidR="00910F33" w:rsidRPr="00587462" w:rsidRDefault="00910F33" w:rsidP="00C67D6D">
      <w:pPr>
        <w:pStyle w:val="nrpsNormalsingleline"/>
        <w:rPr>
          <w:color w:val="auto"/>
        </w:rPr>
      </w:pPr>
      <w:r w:rsidRPr="00587462">
        <w:rPr>
          <w:color w:val="auto"/>
        </w:rPr>
        <w:t>NCA—National Climate Assessment</w:t>
      </w:r>
    </w:p>
    <w:p w14:paraId="74AAC8F6" w14:textId="77777777" w:rsidR="00910F33" w:rsidRPr="00587462" w:rsidRDefault="00910F33" w:rsidP="00C67D6D">
      <w:pPr>
        <w:pStyle w:val="nrpsNormalsingleline"/>
        <w:rPr>
          <w:color w:val="auto"/>
        </w:rPr>
      </w:pPr>
      <w:r w:rsidRPr="00587462">
        <w:rPr>
          <w:color w:val="auto"/>
        </w:rPr>
        <w:t>NOAA—National Oceanic and Atmospheric Administration</w:t>
      </w:r>
    </w:p>
    <w:p w14:paraId="56EC7349" w14:textId="77777777" w:rsidR="00910F33" w:rsidRPr="00587462" w:rsidRDefault="00910F33" w:rsidP="00C67D6D">
      <w:pPr>
        <w:pStyle w:val="nrpsNormalsingleline"/>
        <w:rPr>
          <w:color w:val="auto"/>
        </w:rPr>
      </w:pPr>
      <w:r w:rsidRPr="00587462">
        <w:rPr>
          <w:color w:val="auto"/>
        </w:rPr>
        <w:t>NRCS—Natural Resources Conservation Service</w:t>
      </w:r>
    </w:p>
    <w:p w14:paraId="480FA357" w14:textId="77777777" w:rsidR="00910F33" w:rsidRPr="00587462" w:rsidRDefault="00910F33" w:rsidP="00C67D6D">
      <w:pPr>
        <w:pStyle w:val="nrpsNormalsingleline"/>
        <w:rPr>
          <w:color w:val="auto"/>
        </w:rPr>
      </w:pPr>
      <w:r w:rsidRPr="00587462">
        <w:rPr>
          <w:color w:val="auto"/>
        </w:rPr>
        <w:t>RCP—Representative Concentration Pathways</w:t>
      </w:r>
    </w:p>
    <w:p w14:paraId="1AFA290F" w14:textId="77777777" w:rsidR="00910F33" w:rsidRPr="00587462" w:rsidRDefault="00910F33" w:rsidP="00C67D6D">
      <w:pPr>
        <w:pStyle w:val="nrpsNormalsingleline"/>
        <w:rPr>
          <w:color w:val="auto"/>
        </w:rPr>
      </w:pPr>
      <w:r w:rsidRPr="00587462">
        <w:rPr>
          <w:color w:val="auto"/>
        </w:rPr>
        <w:t>SNOTEL—SNOwpack TELemetry</w:t>
      </w:r>
    </w:p>
    <w:p w14:paraId="0A05DFDF" w14:textId="77777777" w:rsidR="00910F33" w:rsidRPr="00587462" w:rsidRDefault="00910F33" w:rsidP="00C67D6D">
      <w:pPr>
        <w:pStyle w:val="nrpsNormalsingleline"/>
        <w:rPr>
          <w:color w:val="auto"/>
        </w:rPr>
      </w:pPr>
      <w:r w:rsidRPr="00587462">
        <w:rPr>
          <w:color w:val="auto"/>
        </w:rPr>
        <w:t>SWE—snow water equivalent</w:t>
      </w:r>
    </w:p>
    <w:p w14:paraId="1E6A2310" w14:textId="77777777" w:rsidR="00910F33" w:rsidRPr="00587462" w:rsidRDefault="00910F33" w:rsidP="00C67D6D">
      <w:pPr>
        <w:pStyle w:val="nrpsNormalsingleline"/>
        <w:rPr>
          <w:color w:val="auto"/>
        </w:rPr>
      </w:pPr>
      <w:r w:rsidRPr="00587462">
        <w:rPr>
          <w:color w:val="auto"/>
        </w:rPr>
        <w:t>USDA—United States Department of Agriculture</w:t>
      </w:r>
    </w:p>
    <w:p w14:paraId="68CFE75D" w14:textId="77777777" w:rsidR="00910F33" w:rsidRPr="00587462" w:rsidRDefault="00910F33" w:rsidP="00C67D6D">
      <w:pPr>
        <w:pStyle w:val="nrpsNormalsingleline"/>
        <w:rPr>
          <w:color w:val="auto"/>
        </w:rPr>
      </w:pPr>
      <w:r w:rsidRPr="00587462">
        <w:rPr>
          <w:noProof/>
          <w:color w:val="auto"/>
        </w:rPr>
        <w:t>USGCRP—</w:t>
      </w:r>
      <w:r w:rsidRPr="00587462">
        <w:rPr>
          <w:color w:val="auto"/>
        </w:rPr>
        <w:t xml:space="preserve"> United States</w:t>
      </w:r>
      <w:r w:rsidRPr="00587462">
        <w:rPr>
          <w:noProof/>
          <w:color w:val="auto"/>
        </w:rPr>
        <w:t xml:space="preserve"> Global Change Research Program</w:t>
      </w:r>
    </w:p>
    <w:p w14:paraId="0AEBD0BA" w14:textId="77777777" w:rsidR="00910F33" w:rsidRPr="00587462" w:rsidRDefault="00910F33" w:rsidP="00C67D6D">
      <w:pPr>
        <w:pStyle w:val="nrpsNormalsingleline"/>
        <w:rPr>
          <w:color w:val="auto"/>
        </w:rPr>
      </w:pPr>
      <w:r w:rsidRPr="00587462">
        <w:rPr>
          <w:color w:val="auto"/>
        </w:rPr>
        <w:t>USGS—United States Geological Survey</w:t>
      </w:r>
    </w:p>
    <w:p w14:paraId="13B31F4D" w14:textId="77777777" w:rsidR="00910F33" w:rsidRPr="00587462" w:rsidRDefault="00910F33" w:rsidP="00C67D6D">
      <w:pPr>
        <w:pStyle w:val="nrpsNormalsingleline"/>
        <w:rPr>
          <w:color w:val="auto"/>
        </w:rPr>
      </w:pPr>
      <w:r w:rsidRPr="00587462">
        <w:rPr>
          <w:color w:val="auto"/>
        </w:rPr>
        <w:t>WSS—wheat stem sawfly</w:t>
      </w:r>
    </w:p>
    <w:p w14:paraId="54740FAB" w14:textId="409A52CB" w:rsidR="00910F33" w:rsidRDefault="00910F33">
      <w:pPr>
        <w:pStyle w:val="CommentText"/>
      </w:pPr>
    </w:p>
  </w:comment>
  <w:comment w:id="37" w:author="scott@emountainworks.com" w:date="2020-01-31T12:22:00Z" w:initials="SB">
    <w:p w14:paraId="25A7E59D" w14:textId="77777777" w:rsidR="00910F33" w:rsidRDefault="00910F33" w:rsidP="004870F2">
      <w:pPr>
        <w:pStyle w:val="CommentText"/>
        <w:rPr>
          <w:rFonts w:cstheme="minorHAnsi"/>
        </w:rPr>
      </w:pPr>
      <w:r>
        <w:rPr>
          <w:rStyle w:val="CommentReference"/>
        </w:rPr>
        <w:annotationRef/>
      </w:r>
    </w:p>
    <w:p w14:paraId="352080CB" w14:textId="4E856A0C" w:rsidR="00910F33" w:rsidRPr="00DC2C46" w:rsidRDefault="00910F33" w:rsidP="004870F2">
      <w:pPr>
        <w:pStyle w:val="CommentText"/>
        <w:rPr>
          <w:rFonts w:cstheme="minorHAnsi"/>
        </w:rPr>
      </w:pPr>
      <w:r w:rsidRPr="00DC2C46">
        <w:rPr>
          <w:rFonts w:cstheme="minorHAnsi"/>
        </w:rPr>
        <w:t>Per CW</w:t>
      </w:r>
      <w:proofErr w:type="gramStart"/>
      <w:r w:rsidRPr="00DC2C46">
        <w:rPr>
          <w:rFonts w:cstheme="minorHAnsi"/>
        </w:rPr>
        <w:t>–“</w:t>
      </w:r>
      <w:proofErr w:type="gramEnd"/>
      <w:r w:rsidRPr="00DC2C46">
        <w:rPr>
          <w:rFonts w:cstheme="minorHAnsi"/>
        </w:rPr>
        <w:t>Yes maybe from Aaron Wernham and Jonathan Patz”</w:t>
      </w:r>
      <w:r>
        <w:rPr>
          <w:rFonts w:cstheme="minorHAnsi"/>
        </w:rPr>
        <w:t>, will be determined and request made after the report is at near-complete level, ready for external review</w:t>
      </w:r>
    </w:p>
  </w:comment>
  <w:comment w:id="39" w:author="scott@emountainworks.com" w:date="2020-02-12T15:30:00Z" w:initials="SB">
    <w:p w14:paraId="351A1E4D" w14:textId="2E605142" w:rsidR="00910F33" w:rsidRDefault="00910F33">
      <w:pPr>
        <w:pStyle w:val="CommentText"/>
      </w:pPr>
      <w:r>
        <w:rPr>
          <w:rStyle w:val="CommentReference"/>
        </w:rPr>
        <w:annotationRef/>
      </w:r>
      <w:r>
        <w:t>Should we have Executive Summary here that includes Key Msgs, or perhaps a construction that only has key messages. For the moment I pulled the Key Messages up to here.  It may be an odd construction, but I want the team to try it on…  Feedback appreciated and expected.</w:t>
      </w:r>
    </w:p>
  </w:comment>
  <w:comment w:id="40" w:author="scott@emountainworks.com" w:date="2020-02-27T12:22:00Z" w:initials="SB">
    <w:p w14:paraId="61815940" w14:textId="69DF44C1" w:rsidR="00910F33" w:rsidRDefault="00910F33">
      <w:pPr>
        <w:pStyle w:val="CommentText"/>
      </w:pPr>
      <w:r>
        <w:rPr>
          <w:rStyle w:val="CommentReference"/>
        </w:rPr>
        <w:annotationRef/>
      </w:r>
      <w:r>
        <w:t>2/27 we will use the IPCC evidence and agreement process for key messages, then follow with a list of recommendations. The former may come mostly from sec1,2,3; the latter may come mostly from sec 4,5. The LTeam will agree on, and write, the listings that we will provide here.</w:t>
      </w:r>
    </w:p>
  </w:comment>
  <w:comment w:id="41" w:author="scott@emountainworks.com" w:date="2019-11-06T15:02:00Z" w:initials="SB">
    <w:p w14:paraId="0EFAE4E4" w14:textId="77777777" w:rsidR="00910F33" w:rsidRDefault="00910F33" w:rsidP="00F84867">
      <w:pPr>
        <w:pStyle w:val="CommentText"/>
      </w:pPr>
      <w:r>
        <w:rPr>
          <w:rStyle w:val="CommentReference"/>
        </w:rPr>
        <w:annotationRef/>
      </w:r>
      <w:r>
        <w:t>CW says, “draft and tentative”</w:t>
      </w:r>
    </w:p>
  </w:comment>
  <w:comment w:id="42" w:author="scott@emountainworks.com" w:date="2020-01-31T13:44:00Z" w:initials="SB">
    <w:p w14:paraId="4A2BC602" w14:textId="77777777" w:rsidR="00910F33" w:rsidRDefault="00910F33" w:rsidP="00F84867">
      <w:pPr>
        <w:pStyle w:val="CommentText"/>
      </w:pPr>
      <w:r>
        <w:rPr>
          <w:rStyle w:val="CommentReference"/>
        </w:rPr>
        <w:annotationRef/>
      </w:r>
      <w:r>
        <w:t>L Team says we will move all key msgs to the start</w:t>
      </w:r>
    </w:p>
  </w:comment>
  <w:comment w:id="54" w:author="scott@emountainworks.com" w:date="2019-12-20T12:17:00Z" w:initials="SB">
    <w:p w14:paraId="6DEF3AF1" w14:textId="77777777" w:rsidR="00910F33" w:rsidRDefault="00910F33" w:rsidP="004717E7">
      <w:pPr>
        <w:pStyle w:val="CommentText"/>
      </w:pPr>
      <w:r>
        <w:rPr>
          <w:rStyle w:val="CommentReference"/>
        </w:rPr>
        <w:annotationRef/>
      </w:r>
    </w:p>
    <w:p w14:paraId="0DB51FCC" w14:textId="739CC23A" w:rsidR="00910F33" w:rsidRDefault="00910F33" w:rsidP="004717E7">
      <w:pPr>
        <w:pStyle w:val="CommentText"/>
      </w:pPr>
      <w:r>
        <w:t xml:space="preserve">Each key message requires a confidence interval. See Box 1-1.  We will want to add confidence intervals in the next round of edits. That is true for all items </w:t>
      </w:r>
      <w:proofErr w:type="gramStart"/>
      <w:r>
        <w:t>below</w:t>
      </w:r>
      <w:proofErr w:type="gramEnd"/>
      <w:r>
        <w:t xml:space="preserve"> so I won’t rewrite this comment time and again.</w:t>
      </w:r>
    </w:p>
  </w:comment>
  <w:comment w:id="69" w:author="Whitlock, Cathy" w:date="2020-03-07T10:58:00Z" w:initials="WC">
    <w:p w14:paraId="48FAEF39" w14:textId="61B63A16" w:rsidR="00910F33" w:rsidRDefault="00910F33">
      <w:pPr>
        <w:pStyle w:val="CommentText"/>
      </w:pPr>
      <w:r>
        <w:rPr>
          <w:rStyle w:val="CommentReference"/>
        </w:rPr>
        <w:annotationRef/>
      </w:r>
      <w:r>
        <w:t>Merge with above or delete</w:t>
      </w:r>
    </w:p>
  </w:comment>
  <w:comment w:id="70" w:author="Whitlock, Cathy" w:date="2020-03-07T10:59:00Z" w:initials="WC">
    <w:p w14:paraId="2126B05D" w14:textId="707D2EE7" w:rsidR="00910F33" w:rsidRDefault="00910F33">
      <w:pPr>
        <w:pStyle w:val="CommentText"/>
      </w:pPr>
      <w:r>
        <w:rPr>
          <w:rStyle w:val="CommentReference"/>
        </w:rPr>
        <w:annotationRef/>
      </w:r>
      <w:r>
        <w:t>Delete?</w:t>
      </w:r>
    </w:p>
  </w:comment>
  <w:comment w:id="74" w:author="Whitlock, Cathy" w:date="2020-03-07T11:00:00Z" w:initials="WC">
    <w:p w14:paraId="0D7D53F9" w14:textId="625F80D1" w:rsidR="00910F33" w:rsidRDefault="00910F33">
      <w:pPr>
        <w:pStyle w:val="CommentText"/>
      </w:pPr>
      <w:r>
        <w:rPr>
          <w:rStyle w:val="CommentReference"/>
        </w:rPr>
        <w:annotationRef/>
      </w:r>
      <w:r>
        <w:t>Combine the “doubling by mid century” with above.</w:t>
      </w:r>
    </w:p>
  </w:comment>
  <w:comment w:id="75" w:author="Whitlock, Cathy" w:date="2020-03-07T11:00:00Z" w:initials="WC">
    <w:p w14:paraId="04DDC6E5" w14:textId="269495DA" w:rsidR="00910F33" w:rsidRDefault="00910F33">
      <w:pPr>
        <w:pStyle w:val="CommentText"/>
      </w:pPr>
      <w:r>
        <w:rPr>
          <w:rStyle w:val="CommentReference"/>
        </w:rPr>
        <w:annotationRef/>
      </w:r>
      <w:r>
        <w:t>Combine into one need bullet.</w:t>
      </w:r>
    </w:p>
  </w:comment>
  <w:comment w:id="76" w:author="Whitlock, Cathy" w:date="2020-03-07T11:01:00Z" w:initials="WC">
    <w:p w14:paraId="68117405" w14:textId="1A4C8EE0" w:rsidR="00910F33" w:rsidRDefault="00910F33">
      <w:pPr>
        <w:pStyle w:val="CommentText"/>
      </w:pPr>
      <w:r>
        <w:rPr>
          <w:rStyle w:val="CommentReference"/>
        </w:rPr>
        <w:annotationRef/>
      </w:r>
      <w:r>
        <w:t>Delete</w:t>
      </w:r>
    </w:p>
    <w:p w14:paraId="2D4593E7" w14:textId="733F8D02" w:rsidR="00910F33" w:rsidRDefault="00910F33">
      <w:pPr>
        <w:pStyle w:val="CommentText"/>
      </w:pPr>
    </w:p>
  </w:comment>
  <w:comment w:id="77" w:author="scott@emountainworks.com" w:date="2019-12-17T09:26:00Z" w:initials="SB">
    <w:p w14:paraId="1CD0E25A" w14:textId="77777777" w:rsidR="00910F33" w:rsidRDefault="00910F33" w:rsidP="003F4B88">
      <w:pPr>
        <w:pStyle w:val="CommentText"/>
      </w:pPr>
      <w:r>
        <w:rPr>
          <w:rStyle w:val="CommentReference"/>
        </w:rPr>
        <w:annotationRef/>
      </w:r>
      <w:r>
        <w:t xml:space="preserve">Not sure all sections *to date* have been presented this way.  </w:t>
      </w:r>
      <w:proofErr w:type="gramStart"/>
      <w:r>
        <w:t>So</w:t>
      </w:r>
      <w:proofErr w:type="gramEnd"/>
      <w:r>
        <w:t xml:space="preserve"> the Leadership Team needs to make this a declared deliverable for each section or in lieu of that have a single key messages call out at the start of the report. Regardless of the decision, this paragraph needs to be revisited to assure it correctly matches our final structure.</w:t>
      </w:r>
    </w:p>
  </w:comment>
  <w:comment w:id="78" w:author="Whitlock, Cathy" w:date="2020-01-14T10:45:00Z" w:initials="WC">
    <w:p w14:paraId="148847C7" w14:textId="77777777" w:rsidR="00910F33" w:rsidRDefault="00910F33" w:rsidP="003F4B88">
      <w:pPr>
        <w:pStyle w:val="CommentText"/>
      </w:pPr>
      <w:r>
        <w:rPr>
          <w:rStyle w:val="CommentReference"/>
        </w:rPr>
        <w:annotationRef/>
      </w:r>
      <w:r>
        <w:t>okay</w:t>
      </w:r>
    </w:p>
  </w:comment>
  <w:comment w:id="79" w:author="scott@emountainworks.com" w:date="2020-01-31T13:42:00Z" w:initials="SB">
    <w:p w14:paraId="4B364FCB" w14:textId="07589251" w:rsidR="00910F33" w:rsidRDefault="00910F33" w:rsidP="003F4B88">
      <w:pPr>
        <w:pStyle w:val="CommentText"/>
      </w:pPr>
      <w:r>
        <w:rPr>
          <w:rStyle w:val="CommentReference"/>
        </w:rPr>
        <w:annotationRef/>
      </w:r>
      <w:r>
        <w:t>L Team has now determined that we will only have 1 key msgs section for the entire report; given that, we will need to rewrite this section completely and capture the key messages here….</w:t>
      </w:r>
    </w:p>
  </w:comment>
  <w:comment w:id="80" w:author="Whitlock, Cathy" w:date="2020-03-07T11:02:00Z" w:initials="WC">
    <w:p w14:paraId="6BF1E745" w14:textId="1F1D4EB1" w:rsidR="00910F33" w:rsidRDefault="00910F33">
      <w:pPr>
        <w:pStyle w:val="CommentText"/>
      </w:pPr>
      <w:r>
        <w:rPr>
          <w:rStyle w:val="CommentReference"/>
        </w:rPr>
        <w:annotationRef/>
      </w:r>
      <w:r>
        <w:t>The key messages might also refer to the sections where topic is discussed.</w:t>
      </w:r>
    </w:p>
  </w:comment>
  <w:comment w:id="83" w:author="scott@emountainworks.com" w:date="2019-11-22T13:33:00Z" w:initials="SB">
    <w:p w14:paraId="72EEE5AC" w14:textId="77777777" w:rsidR="00910F33" w:rsidRDefault="00910F33" w:rsidP="004870F2">
      <w:pPr>
        <w:pStyle w:val="CommentText"/>
      </w:pPr>
      <w:r>
        <w:rPr>
          <w:rStyle w:val="CommentReference"/>
        </w:rPr>
        <w:annotationRef/>
      </w:r>
      <w:r>
        <w:t>These citations all need to be reviewed for MCA format.</w:t>
      </w:r>
    </w:p>
  </w:comment>
  <w:comment w:id="85" w:author="scott@emountainworks.com" w:date="2020-02-14T12:54:00Z" w:initials="SB">
    <w:p w14:paraId="7A9B1E4A" w14:textId="77777777" w:rsidR="00910F33" w:rsidRDefault="00910F33">
      <w:pPr>
        <w:pStyle w:val="CommentText"/>
      </w:pPr>
    </w:p>
    <w:p w14:paraId="2C954272" w14:textId="523C6AC9" w:rsidR="00910F33" w:rsidRDefault="00910F33">
      <w:pPr>
        <w:pStyle w:val="CommentText"/>
      </w:pPr>
      <w:r>
        <w:t>ToDo f</w:t>
      </w:r>
      <w:r>
        <w:rPr>
          <w:rStyle w:val="CommentReference"/>
        </w:rPr>
        <w:annotationRef/>
      </w:r>
      <w:r>
        <w:t>or Scott -- Down the line need to go through full report and add metric unit equivalents for temp, distance, area, etc. Leave this comment here as a reminder.</w:t>
      </w:r>
    </w:p>
  </w:comment>
  <w:comment w:id="86" w:author="Whitlock, Cathy" w:date="2020-03-07T11:04:00Z" w:initials="WC">
    <w:p w14:paraId="2A1D471D" w14:textId="2A8F8AA2" w:rsidR="00910F33" w:rsidRDefault="00910F33">
      <w:pPr>
        <w:pStyle w:val="CommentText"/>
      </w:pPr>
      <w:r>
        <w:rPr>
          <w:rStyle w:val="CommentReference"/>
        </w:rPr>
        <w:annotationRef/>
      </w:r>
      <w:r>
        <w:t>Check on hyphenation for mid century</w:t>
      </w:r>
    </w:p>
  </w:comment>
  <w:comment w:id="96" w:author="Whitlock, Cathy" w:date="2020-03-07T11:09:00Z" w:initials="WC">
    <w:p w14:paraId="6330C5E1" w14:textId="7AA8C296" w:rsidR="00910F33" w:rsidRDefault="00910F33">
      <w:pPr>
        <w:pStyle w:val="CommentText"/>
      </w:pPr>
      <w:r>
        <w:rPr>
          <w:rStyle w:val="CommentReference"/>
        </w:rPr>
        <w:annotationRef/>
      </w:r>
      <w:r>
        <w:t xml:space="preserve">This is our call-out to vulnerable populations, so maybe we don’t need the box in section 2.  If </w:t>
      </w:r>
      <w:proofErr w:type="gramStart"/>
      <w:r>
        <w:t>anything</w:t>
      </w:r>
      <w:proofErr w:type="gramEnd"/>
      <w:r>
        <w:t xml:space="preserve"> it belongs here</w:t>
      </w:r>
    </w:p>
  </w:comment>
  <w:comment w:id="100" w:author="Whitlock, Cathy" w:date="2020-03-07T11:11:00Z" w:initials="WC">
    <w:p w14:paraId="22A0ED6C" w14:textId="58651F32" w:rsidR="00910F33" w:rsidRDefault="00910F33">
      <w:pPr>
        <w:pStyle w:val="CommentText"/>
      </w:pPr>
      <w:r>
        <w:rPr>
          <w:rStyle w:val="CommentReference"/>
        </w:rPr>
        <w:annotationRef/>
      </w:r>
      <w:r>
        <w:t>These start to repeat key messages, so I wonder if we should delete or rewrite.</w:t>
      </w:r>
    </w:p>
  </w:comment>
  <w:comment w:id="113" w:author="Whitlock, Cathy" w:date="2020-03-07T11:18:00Z" w:initials="WC">
    <w:p w14:paraId="66CB6AF8" w14:textId="0C21681C" w:rsidR="00910F33" w:rsidRDefault="00910F33">
      <w:pPr>
        <w:pStyle w:val="CommentText"/>
      </w:pPr>
      <w:r>
        <w:rPr>
          <w:rStyle w:val="CommentReference"/>
        </w:rPr>
        <w:annotationRef/>
      </w:r>
      <w:r>
        <w:t>Italicize? Here and elsewhere</w:t>
      </w:r>
    </w:p>
  </w:comment>
  <w:comment w:id="120" w:author="Whitlock, Cathy" w:date="2020-03-07T11:18:00Z" w:initials="WC">
    <w:p w14:paraId="78A3B6C9" w14:textId="478089F2" w:rsidR="00910F33" w:rsidRDefault="00910F33">
      <w:pPr>
        <w:pStyle w:val="CommentText"/>
      </w:pPr>
      <w:r>
        <w:rPr>
          <w:rStyle w:val="CommentReference"/>
        </w:rPr>
        <w:annotationRef/>
      </w:r>
      <w:r>
        <w:t>This is no longer the title—should it be the title?  Do we want an abbreviation for the report:  MCA-Human Health?</w:t>
      </w:r>
    </w:p>
  </w:comment>
  <w:comment w:id="130" w:author="Whitlock, Cathy" w:date="2020-03-07T11:20:00Z" w:initials="WC">
    <w:p w14:paraId="6DE8C610" w14:textId="75BA86DD" w:rsidR="00910F33" w:rsidRDefault="00910F33">
      <w:pPr>
        <w:pStyle w:val="CommentText"/>
      </w:pPr>
      <w:r>
        <w:rPr>
          <w:rStyle w:val="CommentReference"/>
        </w:rPr>
        <w:annotationRef/>
      </w:r>
      <w:r>
        <w:t>Need a hyphen here</w:t>
      </w:r>
    </w:p>
  </w:comment>
  <w:comment w:id="129" w:author="Whitlock, Cathy" w:date="2020-03-07T11:22:00Z" w:initials="WC">
    <w:p w14:paraId="74F621CB" w14:textId="12F4F8B9" w:rsidR="00910F33" w:rsidRDefault="00910F33">
      <w:pPr>
        <w:pStyle w:val="CommentText"/>
      </w:pPr>
      <w:r>
        <w:rPr>
          <w:rStyle w:val="CommentReference"/>
        </w:rPr>
        <w:annotationRef/>
      </w:r>
      <w:r>
        <w:t>Clunky.  Will first look at this section.</w:t>
      </w:r>
    </w:p>
  </w:comment>
  <w:comment w:id="134" w:author="scott@emountainworks.com" w:date="2020-03-01T07:24:00Z" w:initials="SB">
    <w:p w14:paraId="7C953488" w14:textId="77777777" w:rsidR="00910F33" w:rsidRDefault="00910F33" w:rsidP="00C96234">
      <w:pPr>
        <w:pStyle w:val="CommentText"/>
      </w:pPr>
      <w:r>
        <w:rPr>
          <w:rStyle w:val="CommentReference"/>
        </w:rPr>
        <w:annotationRef/>
      </w:r>
      <w:r>
        <w:t xml:space="preserve">ToDo for Scott -- These citations all need to be reviewed for MCA format.  </w:t>
      </w:r>
    </w:p>
    <w:p w14:paraId="030D5247" w14:textId="77777777" w:rsidR="00910F33" w:rsidRDefault="00910F33" w:rsidP="00C96234">
      <w:pPr>
        <w:pStyle w:val="CommentText"/>
      </w:pPr>
    </w:p>
    <w:p w14:paraId="311A0D7D" w14:textId="77777777" w:rsidR="00910F33" w:rsidRDefault="00910F33" w:rsidP="00C96234">
      <w:pPr>
        <w:pStyle w:val="CommentText"/>
      </w:pPr>
      <w:r>
        <w:t>For the entire document any ref that has a single green letter at the front of the citation means that Scott has check that it is in this section</w:t>
      </w:r>
    </w:p>
    <w:p w14:paraId="4F8447E2" w14:textId="77777777" w:rsidR="00910F33" w:rsidRDefault="00910F33" w:rsidP="00C96234">
      <w:pPr>
        <w:pStyle w:val="CommentText"/>
      </w:pPr>
    </w:p>
    <w:p w14:paraId="2FC81486" w14:textId="01C07501" w:rsidR="00910F33" w:rsidRDefault="00910F33" w:rsidP="00C96234">
      <w:pPr>
        <w:pStyle w:val="CommentText"/>
      </w:pPr>
      <w:r>
        <w:t>I will only remove the green first letter *after* I have checked and corrected ref format. For the moment we have a mixed bag: some citations already done, many still in need of lots of work. When citations are poorly presented to me, it really time consuming to reproduce them so I won’t finish this effort for the entire report on this round.</w:t>
      </w:r>
    </w:p>
    <w:p w14:paraId="4F55669A" w14:textId="77777777" w:rsidR="00910F33" w:rsidRDefault="00910F33" w:rsidP="00C96234">
      <w:pPr>
        <w:pStyle w:val="CommentText"/>
      </w:pPr>
    </w:p>
    <w:p w14:paraId="66773B93" w14:textId="5246C226" w:rsidR="00910F33" w:rsidRPr="00C96234" w:rsidRDefault="00910F33" w:rsidP="00C96234">
      <w:pPr>
        <w:shd w:val="clear" w:color="auto" w:fill="FFFFFF"/>
        <w:spacing w:after="0" w:line="240" w:lineRule="auto"/>
        <w:rPr>
          <w:rFonts w:asciiTheme="minorHAnsi" w:eastAsia="Times New Roman" w:hAnsiTheme="minorHAnsi" w:cstheme="minorHAnsi"/>
          <w:color w:val="222222"/>
          <w:sz w:val="24"/>
          <w:szCs w:val="24"/>
        </w:rPr>
      </w:pPr>
      <w:r>
        <w:rPr>
          <w:rFonts w:asciiTheme="minorHAnsi" w:hAnsiTheme="minorHAnsi" w:cstheme="minorHAnsi"/>
          <w:color w:val="222222"/>
        </w:rPr>
        <w:t xml:space="preserve">There are </w:t>
      </w:r>
      <w:r w:rsidRPr="00C96234">
        <w:rPr>
          <w:rFonts w:asciiTheme="minorHAnsi" w:hAnsiTheme="minorHAnsi" w:cstheme="minorHAnsi"/>
          <w:color w:val="222222"/>
        </w:rPr>
        <w:t xml:space="preserve">lots of ways to </w:t>
      </w:r>
      <w:r>
        <w:rPr>
          <w:rFonts w:asciiTheme="minorHAnsi" w:hAnsiTheme="minorHAnsi" w:cstheme="minorHAnsi"/>
          <w:color w:val="222222"/>
        </w:rPr>
        <w:t xml:space="preserve">create citations, but </w:t>
      </w:r>
      <w:r w:rsidRPr="00C96234">
        <w:rPr>
          <w:rFonts w:asciiTheme="minorHAnsi" w:hAnsiTheme="minorHAnsi" w:cstheme="minorHAnsi"/>
          <w:color w:val="222222"/>
        </w:rPr>
        <w:t xml:space="preserve">his, </w:t>
      </w:r>
      <w:r>
        <w:rPr>
          <w:rFonts w:asciiTheme="minorHAnsi" w:hAnsiTheme="minorHAnsi" w:cstheme="minorHAnsi"/>
          <w:color w:val="222222"/>
        </w:rPr>
        <w:t xml:space="preserve">but </w:t>
      </w:r>
      <w:r w:rsidRPr="00C96234">
        <w:rPr>
          <w:rFonts w:asciiTheme="minorHAnsi" w:hAnsiTheme="minorHAnsi" w:cstheme="minorHAnsi"/>
          <w:color w:val="222222"/>
        </w:rPr>
        <w:t xml:space="preserve">under CBE guidelines </w:t>
      </w:r>
      <w:r>
        <w:rPr>
          <w:rFonts w:asciiTheme="minorHAnsi" w:hAnsiTheme="minorHAnsi" w:cstheme="minorHAnsi"/>
          <w:color w:val="222222"/>
        </w:rPr>
        <w:t>we are using it looks a bit as follows. Gov reports, MS thesis, presentations, etc differ from below. Key is that if you give me information as below, I can quickly format for consistency for the report</w:t>
      </w:r>
      <w:r w:rsidRPr="00C96234">
        <w:rPr>
          <w:rFonts w:asciiTheme="minorHAnsi" w:hAnsiTheme="minorHAnsi" w:cstheme="minorHAnsi"/>
          <w:color w:val="222222"/>
        </w:rPr>
        <w:t>: </w:t>
      </w:r>
    </w:p>
    <w:p w14:paraId="073560CE" w14:textId="77777777" w:rsidR="00910F33" w:rsidRDefault="00910F33" w:rsidP="00C96234">
      <w:pPr>
        <w:shd w:val="clear" w:color="auto" w:fill="FFFFFF"/>
        <w:rPr>
          <w:rFonts w:asciiTheme="minorHAnsi" w:hAnsiTheme="minorHAnsi" w:cstheme="minorHAnsi"/>
          <w:color w:val="222222"/>
        </w:rPr>
      </w:pPr>
    </w:p>
    <w:p w14:paraId="350E3391" w14:textId="01127805" w:rsidR="00910F33" w:rsidRPr="00C96234" w:rsidRDefault="00910F33" w:rsidP="00C96234">
      <w:pPr>
        <w:shd w:val="clear" w:color="auto" w:fill="FFFFFF"/>
        <w:rPr>
          <w:rFonts w:asciiTheme="minorHAnsi" w:hAnsiTheme="minorHAnsi" w:cstheme="minorHAnsi"/>
          <w:color w:val="222222"/>
          <w:u w:val="single"/>
        </w:rPr>
      </w:pPr>
      <w:r w:rsidRPr="00C96234">
        <w:rPr>
          <w:rFonts w:asciiTheme="minorHAnsi" w:hAnsiTheme="minorHAnsi" w:cstheme="minorHAnsi"/>
          <w:color w:val="222222"/>
          <w:u w:val="single"/>
        </w:rPr>
        <w:t>Publication:</w:t>
      </w:r>
    </w:p>
    <w:p w14:paraId="25CF6F9E" w14:textId="0BD5B430" w:rsidR="00910F33" w:rsidRPr="00C96234" w:rsidRDefault="00910F33" w:rsidP="00C96234">
      <w:pPr>
        <w:shd w:val="clear" w:color="auto" w:fill="FFFFFF"/>
        <w:rPr>
          <w:rFonts w:asciiTheme="minorHAnsi" w:hAnsiTheme="minorHAnsi" w:cstheme="minorHAnsi"/>
          <w:color w:val="222222"/>
        </w:rPr>
      </w:pPr>
      <w:r w:rsidRPr="00C96234">
        <w:rPr>
          <w:rFonts w:asciiTheme="minorHAnsi" w:hAnsiTheme="minorHAnsi" w:cstheme="minorHAnsi"/>
          <w:color w:val="222222"/>
        </w:rPr>
        <w:t>Author (or source if gov</w:t>
      </w:r>
      <w:r>
        <w:rPr>
          <w:rFonts w:asciiTheme="minorHAnsi" w:hAnsiTheme="minorHAnsi" w:cstheme="minorHAnsi"/>
          <w:color w:val="222222"/>
        </w:rPr>
        <w:t>t</w:t>
      </w:r>
      <w:r w:rsidRPr="00C96234">
        <w:rPr>
          <w:rFonts w:asciiTheme="minorHAnsi" w:hAnsiTheme="minorHAnsi" w:cstheme="minorHAnsi"/>
          <w:color w:val="222222"/>
        </w:rPr>
        <w:t xml:space="preserve"> agency). year. Article</w:t>
      </w:r>
      <w:r>
        <w:rPr>
          <w:rFonts w:asciiTheme="minorHAnsi" w:hAnsiTheme="minorHAnsi" w:cstheme="minorHAnsi"/>
          <w:color w:val="222222"/>
        </w:rPr>
        <w:t xml:space="preserve"> </w:t>
      </w:r>
      <w:r w:rsidRPr="00C96234">
        <w:rPr>
          <w:rFonts w:asciiTheme="minorHAnsi" w:hAnsiTheme="minorHAnsi" w:cstheme="minorHAnsi"/>
          <w:color w:val="222222"/>
        </w:rPr>
        <w:t>title. Publication</w:t>
      </w:r>
      <w:r>
        <w:rPr>
          <w:rFonts w:asciiTheme="minorHAnsi" w:hAnsiTheme="minorHAnsi" w:cstheme="minorHAnsi"/>
          <w:color w:val="222222"/>
        </w:rPr>
        <w:t>Name</w:t>
      </w:r>
      <w:r w:rsidRPr="00C96234">
        <w:rPr>
          <w:rFonts w:asciiTheme="minorHAnsi" w:hAnsiTheme="minorHAnsi" w:cstheme="minorHAnsi"/>
          <w:color w:val="222222"/>
        </w:rPr>
        <w:t xml:space="preserve"> </w:t>
      </w:r>
      <w:proofErr w:type="gramStart"/>
      <w:r w:rsidRPr="00C96234">
        <w:rPr>
          <w:rFonts w:asciiTheme="minorHAnsi" w:hAnsiTheme="minorHAnsi" w:cstheme="minorHAnsi"/>
          <w:color w:val="222222"/>
        </w:rPr>
        <w:t>vol(</w:t>
      </w:r>
      <w:proofErr w:type="gramEnd"/>
      <w:r w:rsidRPr="00C96234">
        <w:rPr>
          <w:rFonts w:asciiTheme="minorHAnsi" w:hAnsiTheme="minorHAnsi" w:cstheme="minorHAnsi"/>
          <w:color w:val="222222"/>
        </w:rPr>
        <w:t>#)page</w:t>
      </w:r>
      <w:r>
        <w:rPr>
          <w:rFonts w:asciiTheme="minorHAnsi" w:hAnsiTheme="minorHAnsi" w:cstheme="minorHAnsi"/>
          <w:color w:val="222222"/>
        </w:rPr>
        <w:t>-page</w:t>
      </w:r>
      <w:r w:rsidRPr="00C96234">
        <w:rPr>
          <w:rFonts w:asciiTheme="minorHAnsi" w:hAnsiTheme="minorHAnsi" w:cstheme="minorHAnsi"/>
          <w:color w:val="222222"/>
        </w:rPr>
        <w:t>.   </w:t>
      </w:r>
    </w:p>
    <w:p w14:paraId="21F9BD64" w14:textId="77777777" w:rsidR="00910F33" w:rsidRPr="00C96234" w:rsidRDefault="00910F33" w:rsidP="00C96234">
      <w:pPr>
        <w:shd w:val="clear" w:color="auto" w:fill="FFFFFF"/>
        <w:rPr>
          <w:rFonts w:asciiTheme="minorHAnsi" w:hAnsiTheme="minorHAnsi" w:cstheme="minorHAnsi"/>
          <w:color w:val="222222"/>
        </w:rPr>
      </w:pPr>
    </w:p>
    <w:p w14:paraId="04E379A0" w14:textId="31DA136A" w:rsidR="00910F33" w:rsidRPr="00C96234" w:rsidRDefault="00910F33" w:rsidP="00C96234">
      <w:pPr>
        <w:shd w:val="clear" w:color="auto" w:fill="FFFFFF"/>
        <w:rPr>
          <w:rFonts w:asciiTheme="minorHAnsi" w:hAnsiTheme="minorHAnsi" w:cstheme="minorHAnsi"/>
          <w:color w:val="222222"/>
          <w:u w:val="single"/>
        </w:rPr>
      </w:pPr>
      <w:r w:rsidRPr="00C96234">
        <w:rPr>
          <w:rFonts w:asciiTheme="minorHAnsi" w:hAnsiTheme="minorHAnsi" w:cstheme="minorHAnsi"/>
          <w:color w:val="222222"/>
          <w:u w:val="single"/>
        </w:rPr>
        <w:t>Website:</w:t>
      </w:r>
    </w:p>
    <w:p w14:paraId="791088B9" w14:textId="0D70AB02" w:rsidR="00910F33" w:rsidRDefault="00910F33" w:rsidP="00C96234">
      <w:pPr>
        <w:shd w:val="clear" w:color="auto" w:fill="FFFFFF"/>
        <w:rPr>
          <w:rFonts w:ascii="Arial" w:hAnsi="Arial" w:cs="Arial"/>
          <w:color w:val="222222"/>
        </w:rPr>
      </w:pPr>
      <w:r w:rsidRPr="00C96234">
        <w:rPr>
          <w:rFonts w:asciiTheme="minorHAnsi" w:hAnsiTheme="minorHAnsi" w:cstheme="minorHAnsi"/>
          <w:color w:val="222222"/>
        </w:rPr>
        <w:t>Author (or source if gov</w:t>
      </w:r>
      <w:r>
        <w:rPr>
          <w:rFonts w:asciiTheme="minorHAnsi" w:hAnsiTheme="minorHAnsi" w:cstheme="minorHAnsi"/>
          <w:color w:val="222222"/>
        </w:rPr>
        <w:t>t</w:t>
      </w:r>
      <w:r w:rsidRPr="00C96234">
        <w:rPr>
          <w:rFonts w:asciiTheme="minorHAnsi" w:hAnsiTheme="minorHAnsi" w:cstheme="minorHAnsi"/>
          <w:color w:val="222222"/>
        </w:rPr>
        <w:t xml:space="preserve"> agency). year. Web page title. Available at </w:t>
      </w:r>
      <w:hyperlink r:id="rId3" w:tgtFrame="_blank" w:history="1">
        <w:r w:rsidRPr="00C96234">
          <w:rPr>
            <w:rStyle w:val="Hyperlink"/>
            <w:rFonts w:asciiTheme="minorHAnsi" w:hAnsiTheme="minorHAnsi" w:cstheme="minorHAnsi"/>
            <w:color w:val="1155CC"/>
          </w:rPr>
          <w:t>www.xyz.abc.com</w:t>
        </w:r>
      </w:hyperlink>
      <w:r w:rsidRPr="00C96234">
        <w:rPr>
          <w:rFonts w:asciiTheme="minorHAnsi" w:hAnsiTheme="minorHAnsi" w:cstheme="minorHAnsi"/>
          <w:color w:val="222222"/>
        </w:rPr>
        <w:t> Accessed on &lt;date&gt;.</w:t>
      </w:r>
    </w:p>
    <w:p w14:paraId="1A4E077A" w14:textId="77777777" w:rsidR="00910F33" w:rsidRDefault="00910F33" w:rsidP="00C96234">
      <w:pPr>
        <w:pStyle w:val="CommentText"/>
      </w:pPr>
    </w:p>
    <w:p w14:paraId="3E81A285" w14:textId="77777777" w:rsidR="00910F33" w:rsidRDefault="00910F33" w:rsidP="00C96234">
      <w:pPr>
        <w:pStyle w:val="CommentText"/>
      </w:pPr>
    </w:p>
    <w:p w14:paraId="0E44A1EF" w14:textId="77777777" w:rsidR="00910F33" w:rsidRDefault="00910F33" w:rsidP="00C96234">
      <w:pPr>
        <w:pStyle w:val="CommentText"/>
      </w:pPr>
    </w:p>
  </w:comment>
  <w:comment w:id="136" w:author="Whitlock, Cathy" w:date="2020-03-07T11:23:00Z" w:initials="WC">
    <w:p w14:paraId="5AF69816" w14:textId="02DECBBE" w:rsidR="00910F33" w:rsidRDefault="00910F33">
      <w:pPr>
        <w:pStyle w:val="CommentText"/>
      </w:pPr>
      <w:r>
        <w:rPr>
          <w:rStyle w:val="CommentReference"/>
        </w:rPr>
        <w:annotationRef/>
      </w:r>
      <w:r>
        <w:t>Please add Sue, Eliza and Mari as co-authors.  I hadn’t realized the extent of their contribution until now.</w:t>
      </w:r>
    </w:p>
  </w:comment>
  <w:comment w:id="188" w:author="Whitlock, Cathy" w:date="2020-03-07T11:32:00Z" w:initials="WC">
    <w:p w14:paraId="3BF66759" w14:textId="1CBB22F8" w:rsidR="00910F33" w:rsidRDefault="00910F33">
      <w:pPr>
        <w:pStyle w:val="CommentText"/>
      </w:pPr>
      <w:r>
        <w:rPr>
          <w:rStyle w:val="CommentReference"/>
        </w:rPr>
        <w:annotationRef/>
      </w:r>
      <w:r>
        <w:t>Maybe you removed the articles.  Sounds better in this case.</w:t>
      </w:r>
    </w:p>
  </w:comment>
  <w:comment w:id="190" w:author="Whitlock, Cathy" w:date="2020-03-07T11:33:00Z" w:initials="WC">
    <w:p w14:paraId="523944E8" w14:textId="27EA1CE5" w:rsidR="00910F33" w:rsidRDefault="00910F33">
      <w:pPr>
        <w:pStyle w:val="CommentText"/>
      </w:pPr>
      <w:r>
        <w:rPr>
          <w:rStyle w:val="CommentReference"/>
        </w:rPr>
        <w:annotationRef/>
      </w:r>
      <w:r>
        <w:t>Past tense</w:t>
      </w:r>
    </w:p>
  </w:comment>
  <w:comment w:id="197" w:author="scott@emountainworks.com" w:date="2020-02-16T11:51:00Z" w:initials="SB">
    <w:p w14:paraId="309BF897" w14:textId="77777777" w:rsidR="00910F33" w:rsidRDefault="00910F33">
      <w:pPr>
        <w:pStyle w:val="CommentText"/>
      </w:pPr>
    </w:p>
    <w:p w14:paraId="73785599" w14:textId="7EFA2FFE" w:rsidR="00910F33" w:rsidRDefault="00910F33">
      <w:pPr>
        <w:pStyle w:val="CommentText"/>
      </w:pPr>
      <w:r>
        <w:t xml:space="preserve">Scott ToDo </w:t>
      </w:r>
      <w:r>
        <w:rPr>
          <w:rStyle w:val="CommentReference"/>
        </w:rPr>
        <w:annotationRef/>
      </w:r>
      <w:r>
        <w:t>– As we near completion check in MCA and stylesheet and verify if we use subscripts for chemical elements. Then standardize across report.</w:t>
      </w:r>
    </w:p>
  </w:comment>
  <w:comment w:id="198" w:author="Whitlock, Cathy" w:date="2020-03-07T11:41:00Z" w:initials="WC">
    <w:p w14:paraId="24F82D5B" w14:textId="5E445CEC" w:rsidR="00910F33" w:rsidRDefault="00910F33">
      <w:pPr>
        <w:pStyle w:val="CommentText"/>
      </w:pPr>
      <w:r>
        <w:rPr>
          <w:rStyle w:val="CommentReference"/>
        </w:rPr>
        <w:annotationRef/>
      </w:r>
      <w:r>
        <w:t>Delete—covered well in section 1.</w:t>
      </w:r>
    </w:p>
  </w:comment>
  <w:comment w:id="222" w:author="scott@emountainworks.com" w:date="2020-02-14T13:11:00Z" w:initials="SB">
    <w:p w14:paraId="27E87547" w14:textId="65AFA5B0" w:rsidR="00910F33" w:rsidRDefault="00910F33">
      <w:pPr>
        <w:pStyle w:val="CommentText"/>
      </w:pPr>
      <w:r>
        <w:rPr>
          <w:rStyle w:val="CommentReference"/>
        </w:rPr>
        <w:annotationRef/>
      </w:r>
      <w:r>
        <w:t xml:space="preserve">? sent – </w:t>
      </w:r>
    </w:p>
    <w:p w14:paraId="3E543F13" w14:textId="77777777" w:rsidR="00910F33" w:rsidRDefault="00910F33">
      <w:pPr>
        <w:pStyle w:val="CommentText"/>
      </w:pPr>
    </w:p>
    <w:p w14:paraId="2A99C722" w14:textId="7CB97689" w:rsidR="00910F33" w:rsidRDefault="00910F33">
      <w:pPr>
        <w:pStyle w:val="CommentText"/>
      </w:pPr>
      <w:r>
        <w:t>Cathy -- Sorry, we need to fix this. Can you do so as I am not exactly sure what we’re after here?</w:t>
      </w:r>
    </w:p>
    <w:p w14:paraId="0C8F6519" w14:textId="77777777" w:rsidR="00910F33" w:rsidRDefault="00910F33">
      <w:pPr>
        <w:pStyle w:val="CommentText"/>
      </w:pPr>
    </w:p>
    <w:p w14:paraId="32EFBD20" w14:textId="77777777" w:rsidR="00910F33" w:rsidRDefault="00910F33">
      <w:pPr>
        <w:pStyle w:val="CommentText"/>
      </w:pPr>
      <w:r>
        <w:t xml:space="preserve">Fig 2-3 shows nothing higher than 145% yet text talks about 150-200+ %, while figure caption mentions &gt;300%.  </w:t>
      </w:r>
    </w:p>
    <w:p w14:paraId="0DF2669B" w14:textId="77777777" w:rsidR="00910F33" w:rsidRDefault="00910F33">
      <w:pPr>
        <w:pStyle w:val="CommentText"/>
      </w:pPr>
    </w:p>
    <w:p w14:paraId="7DA4832A" w14:textId="3FAE6520" w:rsidR="00910F33" w:rsidRDefault="00910F33">
      <w:pPr>
        <w:pStyle w:val="CommentText"/>
      </w:pPr>
      <w:r>
        <w:t xml:space="preserve">Text and figure caption need to be fixed a) to match each other, b) to what MCO 2019 </w:t>
      </w:r>
      <w:proofErr w:type="gramStart"/>
      <w:r>
        <w:t>actually says</w:t>
      </w:r>
      <w:proofErr w:type="gramEnd"/>
      <w:r>
        <w:t>(!); c) to convey the message you are seeking to make.</w:t>
      </w:r>
    </w:p>
  </w:comment>
  <w:comment w:id="223" w:author="Whitlock, Cathy" w:date="2020-03-07T11:54:00Z" w:initials="WC">
    <w:p w14:paraId="389F9B08" w14:textId="1121E24B" w:rsidR="00910F33" w:rsidRDefault="00910F33">
      <w:pPr>
        <w:pStyle w:val="CommentText"/>
      </w:pPr>
      <w:r>
        <w:rPr>
          <w:rStyle w:val="CommentReference"/>
        </w:rPr>
        <w:annotationRef/>
      </w:r>
      <w:r>
        <w:t>done</w:t>
      </w:r>
    </w:p>
  </w:comment>
  <w:comment w:id="254" w:author="Robert Byron" w:date="2020-03-10T13:40:00Z" w:initials="RB">
    <w:p w14:paraId="2FA66133" w14:textId="0F3BC9A9" w:rsidR="11C6D738" w:rsidRDefault="11C6D738">
      <w:pPr>
        <w:pStyle w:val="CommentText"/>
      </w:pPr>
      <w:r>
        <w:t>Is this the correct phrase, i.e., "heat index 5"?   Compare with the following from Section 3 "heat index above 105°F."</w:t>
      </w:r>
      <w:r>
        <w:rPr>
          <w:rStyle w:val="CommentReference"/>
        </w:rPr>
        <w:annotationRef/>
      </w:r>
    </w:p>
  </w:comment>
  <w:comment w:id="255" w:author="Whitlock, Cathy" w:date="2020-03-07T12:03:00Z" w:initials="WC">
    <w:p w14:paraId="56418AF8" w14:textId="067DB04C" w:rsidR="00910F33" w:rsidRDefault="00910F33">
      <w:pPr>
        <w:pStyle w:val="CommentText"/>
      </w:pPr>
      <w:r>
        <w:rPr>
          <w:rStyle w:val="CommentReference"/>
        </w:rPr>
        <w:annotationRef/>
      </w:r>
      <w:r>
        <w:t>This needs to be explained</w:t>
      </w:r>
    </w:p>
  </w:comment>
  <w:comment w:id="260" w:author="Whitlock, Cathy" w:date="2020-03-07T12:05:00Z" w:initials="WC">
    <w:p w14:paraId="121B1322" w14:textId="3A40A1A3" w:rsidR="00910F33" w:rsidRDefault="00910F33">
      <w:pPr>
        <w:pStyle w:val="CommentText"/>
      </w:pPr>
      <w:r>
        <w:rPr>
          <w:rStyle w:val="CommentReference"/>
        </w:rPr>
        <w:annotationRef/>
      </w:r>
      <w:r>
        <w:t>We need to refer to the 2019 Killer Heat report by UCS</w:t>
      </w:r>
    </w:p>
  </w:comment>
  <w:comment w:id="263" w:author="scott@emountainworks.com" w:date="2019-12-18T17:15:00Z" w:initials="SB">
    <w:p w14:paraId="196F3B4B" w14:textId="77777777" w:rsidR="00910F33" w:rsidRDefault="00910F33" w:rsidP="00B20299">
      <w:pPr>
        <w:pStyle w:val="CommentText"/>
      </w:pPr>
      <w:r>
        <w:rPr>
          <w:rStyle w:val="CommentReference"/>
        </w:rPr>
        <w:annotationRef/>
      </w:r>
      <w:r>
        <w:t>This sentence makes me realize that different parts of the state will deal with different climate-change-related health issues. Perhaps heat stress in the east, cardio-pulmonary issues in the west. Everyone else has probably long realized that but a) I’m not that smart(!), and b) I am not sure if we will break down the document that way (i.e., health issues and solutions by climate region or even perhaps just east west north south).</w:t>
      </w:r>
    </w:p>
  </w:comment>
  <w:comment w:id="264" w:author="Whitlock, Cathy" w:date="2020-01-14T14:15:00Z" w:initials="WC">
    <w:p w14:paraId="5B426CE8" w14:textId="77777777" w:rsidR="00910F33" w:rsidRDefault="00910F33" w:rsidP="00B20299">
      <w:pPr>
        <w:pStyle w:val="CommentText"/>
      </w:pPr>
      <w:r>
        <w:rPr>
          <w:rStyle w:val="CommentReference"/>
        </w:rPr>
        <w:annotationRef/>
      </w:r>
      <w:r>
        <w:t>Let’s keep it in mind.</w:t>
      </w:r>
    </w:p>
  </w:comment>
  <w:comment w:id="265" w:author="scott@emountainworks.com" w:date="2020-03-01T07:47:00Z" w:initials="SB">
    <w:p w14:paraId="49709D03" w14:textId="4EA5D406" w:rsidR="00910F33" w:rsidRDefault="00910F33">
      <w:pPr>
        <w:pStyle w:val="CommentText"/>
      </w:pPr>
      <w:r>
        <w:rPr>
          <w:rStyle w:val="CommentReference"/>
        </w:rPr>
        <w:annotationRef/>
      </w:r>
      <w:r>
        <w:t>Let me know if you want to add anything on this concept once you see sec5 (or talk with others on LTeam). If not, we can delete this comment.</w:t>
      </w:r>
    </w:p>
  </w:comment>
  <w:comment w:id="266" w:author="Whitlock, Cathy" w:date="2020-03-07T14:16:00Z" w:initials="WC">
    <w:p w14:paraId="2CDB70DD" w14:textId="1795C55E" w:rsidR="00593A09" w:rsidRDefault="00593A09">
      <w:pPr>
        <w:pStyle w:val="CommentText"/>
      </w:pPr>
      <w:r>
        <w:rPr>
          <w:rStyle w:val="CommentReference"/>
        </w:rPr>
        <w:annotationRef/>
      </w:r>
      <w:r>
        <w:t>Keep as you have it.</w:t>
      </w:r>
    </w:p>
  </w:comment>
  <w:comment w:id="268" w:author="scott@emountainworks.com" w:date="2019-12-19T13:58:00Z" w:initials="SB">
    <w:p w14:paraId="1E58F71F" w14:textId="77777777" w:rsidR="00910F33" w:rsidRDefault="00910F33" w:rsidP="00B20299">
      <w:pPr>
        <w:pStyle w:val="CommentText"/>
      </w:pPr>
      <w:r>
        <w:rPr>
          <w:rStyle w:val="CommentReference"/>
        </w:rPr>
        <w:annotationRef/>
      </w:r>
      <w:r>
        <w:t>This sentence begs a reference. Can we supply the reader with one?</w:t>
      </w:r>
    </w:p>
  </w:comment>
  <w:comment w:id="269" w:author="Whitlock, Cathy" w:date="2020-01-15T09:47:00Z" w:initials="WC">
    <w:p w14:paraId="3CCAD47C" w14:textId="4AC3BA5A" w:rsidR="00910F33" w:rsidRDefault="00910F33" w:rsidP="00B20299">
      <w:pPr>
        <w:pStyle w:val="CommentText"/>
      </w:pPr>
      <w:r>
        <w:rPr>
          <w:rStyle w:val="CommentReference"/>
        </w:rPr>
        <w:annotationRef/>
      </w:r>
      <w:r>
        <w:t>I’m hoping that we’ll be able to refer to another section with authoritative citations</w:t>
      </w:r>
    </w:p>
  </w:comment>
  <w:comment w:id="270" w:author="scott@emountainworks.com" w:date="2020-03-01T07:46:00Z" w:initials="SB">
    <w:p w14:paraId="4C467BF4" w14:textId="43450228" w:rsidR="00910F33" w:rsidRDefault="00910F33">
      <w:pPr>
        <w:pStyle w:val="CommentText"/>
      </w:pPr>
      <w:r>
        <w:rPr>
          <w:rStyle w:val="CommentReference"/>
        </w:rPr>
        <w:annotationRef/>
      </w:r>
      <w:r>
        <w:t>Cathy – can you look at Sec3 and let me know if you think we are covered here with “(see Section 3)”?  If so, we can delete this comment.</w:t>
      </w:r>
    </w:p>
  </w:comment>
  <w:comment w:id="290" w:author="scott@emountainworks.com" w:date="2020-02-29T16:12:00Z" w:initials="SB">
    <w:p w14:paraId="15D800A8" w14:textId="058CF5D9" w:rsidR="00910F33" w:rsidRDefault="00910F33">
      <w:pPr>
        <w:pStyle w:val="CommentText"/>
      </w:pPr>
      <w:r>
        <w:rPr>
          <w:rStyle w:val="CommentReference"/>
        </w:rPr>
        <w:annotationRef/>
      </w:r>
      <w:r>
        <w:t>BLM photo from 2017 in central MT (I think). For the moment this is a placeholder. We currently do *not* have permission to use this photo.</w:t>
      </w:r>
    </w:p>
  </w:comment>
  <w:comment w:id="297" w:author="Robert Byron" w:date="2020-03-10T11:21:00Z" w:initials="RB">
    <w:p w14:paraId="60EBDB82" w14:textId="1F66420C" w:rsidR="11C6D738" w:rsidRDefault="11C6D738">
      <w:pPr>
        <w:pStyle w:val="CommentText"/>
      </w:pPr>
      <w:r>
        <w:t>Inflicted?</w:t>
      </w:r>
      <w:r>
        <w:rPr>
          <w:rStyle w:val="CommentReference"/>
        </w:rPr>
        <w:annotationRef/>
      </w:r>
    </w:p>
  </w:comment>
  <w:comment w:id="320" w:author="scott@emountainworks.com" w:date="2020-02-27T09:10:00Z" w:initials="SB">
    <w:p w14:paraId="37BA8D20" w14:textId="47857124" w:rsidR="00910F33" w:rsidRDefault="00910F33" w:rsidP="00D65C2C">
      <w:pPr>
        <w:pStyle w:val="CommentText"/>
      </w:pPr>
      <w:r>
        <w:rPr>
          <w:rStyle w:val="CommentReference"/>
        </w:rPr>
        <w:annotationRef/>
      </w:r>
      <w:r>
        <w:t>To be supplied by Lori and Rob</w:t>
      </w:r>
    </w:p>
  </w:comment>
  <w:comment w:id="322" w:author="Whitlock, Cathy" w:date="2020-03-07T14:14:00Z" w:initials="WC">
    <w:p w14:paraId="5CA221EC" w14:textId="3324AFA4" w:rsidR="00E63ABF" w:rsidRDefault="00E63ABF">
      <w:pPr>
        <w:pStyle w:val="CommentText"/>
      </w:pPr>
      <w:r>
        <w:rPr>
          <w:rStyle w:val="CommentReference"/>
        </w:rPr>
        <w:annotationRef/>
      </w:r>
      <w:r>
        <w:t>This has the feel of a different section to me.  It doesn’t tie well to the climate information, nor at this early stage should it.</w:t>
      </w:r>
    </w:p>
  </w:comment>
  <w:comment w:id="324" w:author="scott@emountainworks.com" w:date="2020-03-01T08:18:00Z" w:initials="SB">
    <w:p w14:paraId="334F4554" w14:textId="472765EB" w:rsidR="00910F33" w:rsidRDefault="00910F33">
      <w:pPr>
        <w:pStyle w:val="CommentText"/>
      </w:pPr>
      <w:r>
        <w:rPr>
          <w:rStyle w:val="CommentReference"/>
        </w:rPr>
        <w:annotationRef/>
      </w:r>
      <w:r>
        <w:t>Please review ref in citation list. I created this from limited info. Verify if OK so that we can delete this comment.</w:t>
      </w:r>
    </w:p>
  </w:comment>
  <w:comment w:id="326" w:author="Whitlock, Cathy" w:date="2020-03-07T13:35:00Z" w:initials="WC">
    <w:p w14:paraId="1010FEFF" w14:textId="45539FCC" w:rsidR="00910F33" w:rsidRDefault="00910F33">
      <w:pPr>
        <w:pStyle w:val="CommentText"/>
      </w:pPr>
      <w:r>
        <w:rPr>
          <w:rStyle w:val="CommentReference"/>
        </w:rPr>
        <w:annotationRef/>
      </w:r>
      <w:r>
        <w:t>This is covered in the Introduction and showed be moved there?  This list seems too long.</w:t>
      </w:r>
    </w:p>
  </w:comment>
  <w:comment w:id="327" w:author="Whitlock, Cathy" w:date="2020-03-07T14:15:00Z" w:initials="WC">
    <w:p w14:paraId="7EB861AD" w14:textId="2F678D0F" w:rsidR="00490261" w:rsidRDefault="00490261">
      <w:pPr>
        <w:pStyle w:val="CommentText"/>
      </w:pPr>
      <w:r>
        <w:rPr>
          <w:rStyle w:val="CommentReference"/>
        </w:rPr>
        <w:annotationRef/>
      </w:r>
      <w:r>
        <w:t>We need to be sure each of these groups is clearly called out in Section 5.</w:t>
      </w:r>
    </w:p>
  </w:comment>
  <w:comment w:id="337" w:author="Whitlock, Cathy" w:date="2020-03-07T13:37:00Z" w:initials="WC">
    <w:p w14:paraId="5A81A54E" w14:textId="76367373" w:rsidR="00910F33" w:rsidRDefault="00910F33">
      <w:pPr>
        <w:pStyle w:val="CommentText"/>
      </w:pPr>
      <w:r>
        <w:rPr>
          <w:rStyle w:val="CommentReference"/>
        </w:rPr>
        <w:annotationRef/>
      </w:r>
      <w:r>
        <w:t>Who are these people?  Are they people living in poverty?</w:t>
      </w:r>
      <w:r w:rsidR="001979C7">
        <w:t xml:space="preserve">  The ones with mental stress</w:t>
      </w:r>
    </w:p>
  </w:comment>
  <w:comment w:id="335" w:author="Whitlock, Cathy" w:date="2020-03-07T13:41:00Z" w:initials="WC">
    <w:p w14:paraId="2D73BA95" w14:textId="4BC99E66" w:rsidR="00910F33" w:rsidRDefault="00910F33">
      <w:pPr>
        <w:pStyle w:val="CommentText"/>
      </w:pPr>
      <w:r>
        <w:rPr>
          <w:rStyle w:val="CommentReference"/>
        </w:rPr>
        <w:annotationRef/>
      </w:r>
    </w:p>
  </w:comment>
  <w:comment w:id="356" w:author="scott@emountainworks.com" w:date="2020-03-01T08:32:00Z" w:initials="SB">
    <w:p w14:paraId="0CCDBD54" w14:textId="77777777" w:rsidR="00910F33" w:rsidRDefault="00910F33">
      <w:pPr>
        <w:pStyle w:val="CommentText"/>
      </w:pPr>
      <w:r>
        <w:rPr>
          <w:rStyle w:val="CommentReference"/>
        </w:rPr>
        <w:annotationRef/>
      </w:r>
      <w:r>
        <w:t xml:space="preserve">We have only a link called Rural Health Info in the citation list.  I assume that’s the one. But it just goes to </w:t>
      </w:r>
      <w:proofErr w:type="gramStart"/>
      <w:r>
        <w:t>a</w:t>
      </w:r>
      <w:proofErr w:type="gramEnd"/>
      <w:r>
        <w:t xml:space="preserve"> online figure. Can you provide the source of that figure?</w:t>
      </w:r>
    </w:p>
    <w:p w14:paraId="2CA08589" w14:textId="77777777" w:rsidR="00910F33" w:rsidRDefault="00910F33">
      <w:pPr>
        <w:pStyle w:val="CommentText"/>
      </w:pPr>
    </w:p>
    <w:p w14:paraId="16075DFA" w14:textId="0965AC3E" w:rsidR="00910F33" w:rsidRDefault="00910F33">
      <w:pPr>
        <w:pStyle w:val="CommentText"/>
      </w:pPr>
      <w:r w:rsidRPr="009D7A48">
        <w:rPr>
          <w:b/>
        </w:rPr>
        <w:t>Title of source. Year. Title of webpage.</w:t>
      </w:r>
      <w:r>
        <w:t xml:space="preserve"> </w:t>
      </w:r>
      <w:r w:rsidRPr="00137CD7">
        <w:t xml:space="preserve">Available online </w:t>
      </w:r>
      <w:r w:rsidRPr="00137CD7">
        <w:rPr>
          <w:b/>
        </w:rPr>
        <w:t>website</w:t>
      </w:r>
      <w:r>
        <w:rPr>
          <w:b/>
        </w:rPr>
        <w:t xml:space="preserve"> URL</w:t>
      </w:r>
      <w:r>
        <w:t>. Ac</w:t>
      </w:r>
      <w:r w:rsidRPr="00137CD7">
        <w:t xml:space="preserve">cessed on </w:t>
      </w:r>
      <w:r>
        <w:rPr>
          <w:b/>
        </w:rPr>
        <w:t>date</w:t>
      </w:r>
      <w:r>
        <w:t>.</w:t>
      </w:r>
    </w:p>
  </w:comment>
  <w:comment w:id="365" w:author="scott@emountainworks.com" w:date="2020-02-29T17:30:00Z" w:initials="SB">
    <w:p w14:paraId="295BC57B" w14:textId="7C667072" w:rsidR="00910F33" w:rsidRDefault="00910F33" w:rsidP="0002641D">
      <w:pPr>
        <w:pStyle w:val="CommentText"/>
      </w:pPr>
      <w:r>
        <w:rPr>
          <w:rStyle w:val="CommentReference"/>
        </w:rPr>
        <w:annotationRef/>
      </w:r>
      <w:r>
        <w:t>Please review ref in citation list. I created this from limited info. I think this is what Eliza meant in her email description.</w:t>
      </w:r>
    </w:p>
    <w:p w14:paraId="086C0C2D" w14:textId="1EB5BC2B" w:rsidR="00910F33" w:rsidRDefault="00910F33">
      <w:pPr>
        <w:pStyle w:val="CommentText"/>
      </w:pPr>
      <w:r>
        <w:t>Please verify if OK so that we can delete this comment. If it’s incorrect, please provide info so we can create the ref (here I’m assuming it is a webpage):</w:t>
      </w:r>
    </w:p>
    <w:p w14:paraId="08145413" w14:textId="77777777" w:rsidR="00910F33" w:rsidRDefault="00910F33">
      <w:pPr>
        <w:pStyle w:val="CommentText"/>
      </w:pPr>
    </w:p>
    <w:p w14:paraId="184D9C0E" w14:textId="0227687C" w:rsidR="00910F33" w:rsidRDefault="00910F33">
      <w:pPr>
        <w:pStyle w:val="CommentText"/>
      </w:pPr>
      <w:r w:rsidRPr="00137CD7">
        <w:t xml:space="preserve">[OMB] Office of Management and Budget. 2010. </w:t>
      </w:r>
      <w:r>
        <w:rPr>
          <w:b/>
        </w:rPr>
        <w:t>T</w:t>
      </w:r>
      <w:r w:rsidRPr="00137CD7">
        <w:rPr>
          <w:b/>
        </w:rPr>
        <w:t>itle of webpage</w:t>
      </w:r>
      <w:r w:rsidRPr="00137CD7">
        <w:t xml:space="preserve">. Available online </w:t>
      </w:r>
      <w:r w:rsidRPr="00137CD7">
        <w:rPr>
          <w:b/>
        </w:rPr>
        <w:t>website</w:t>
      </w:r>
      <w:r>
        <w:rPr>
          <w:b/>
        </w:rPr>
        <w:t xml:space="preserve"> URL</w:t>
      </w:r>
      <w:r>
        <w:t>. Ac</w:t>
      </w:r>
      <w:r w:rsidRPr="00137CD7">
        <w:t xml:space="preserve">cessed on </w:t>
      </w:r>
      <w:r>
        <w:rPr>
          <w:b/>
        </w:rPr>
        <w:t>date</w:t>
      </w:r>
      <w:r>
        <w:t>.</w:t>
      </w:r>
    </w:p>
    <w:p w14:paraId="46BED2E3" w14:textId="77777777" w:rsidR="00910F33" w:rsidRDefault="00910F33">
      <w:pPr>
        <w:pStyle w:val="CommentText"/>
      </w:pPr>
    </w:p>
    <w:p w14:paraId="21AD2263" w14:textId="26660374" w:rsidR="00910F33" w:rsidRDefault="00910F33">
      <w:pPr>
        <w:pStyle w:val="CommentText"/>
      </w:pPr>
      <w:r>
        <w:t xml:space="preserve">I have highlighted </w:t>
      </w:r>
      <w:r w:rsidRPr="00CE790F">
        <w:rPr>
          <w:highlight w:val="magenta"/>
        </w:rPr>
        <w:t>OMB 2010</w:t>
      </w:r>
      <w:r>
        <w:t xml:space="preserve"> in purple in the following pages. Can you confirm that all of these are the same ref? If not, can you supply the other necessary OMB 2010 ref(s)?  Thx!</w:t>
      </w:r>
    </w:p>
  </w:comment>
  <w:comment w:id="367" w:author="scott@emountainworks.com" w:date="2020-03-01T08:56:00Z" w:initials="SB">
    <w:p w14:paraId="01A207DF" w14:textId="46926B2F" w:rsidR="00910F33" w:rsidRDefault="00910F33">
      <w:pPr>
        <w:pStyle w:val="CommentText"/>
      </w:pPr>
      <w:r>
        <w:rPr>
          <w:rStyle w:val="CommentReference"/>
        </w:rPr>
        <w:annotationRef/>
      </w:r>
      <w:r>
        <w:t xml:space="preserve">A repeat of an earlier question. We have 6 colors on the map, but our key only shows 3 colors. What is the reader supposed to think the other 3 colors mean? That they are not rural, micro, or metro? Is there another category? Don’t those counties have to be something? Eliza explained in an email (thanks!), but I still don’t </w:t>
      </w:r>
      <w:proofErr w:type="gramStart"/>
      <w:r>
        <w:t>understand</w:t>
      </w:r>
      <w:proofErr w:type="gramEnd"/>
      <w:r>
        <w:t xml:space="preserve"> and I don’t think that as presented the reader will either. Can we redo this plot? Can we have every county a) represented as rural, micro, or metro; or b) add a key for the 3 colors we currently ignore; or c) add something in the figure that says, “items not having these three colors did not have enough information to describe”?  Something?  Or d) Is it possible that what we really want in the key is a continuum of color as below?   Please advise, thanks!</w:t>
      </w:r>
    </w:p>
    <w:p w14:paraId="2C20F0B7" w14:textId="0E52A253" w:rsidR="00910F33" w:rsidRDefault="00910F33">
      <w:pPr>
        <w:pStyle w:val="CommentText"/>
      </w:pPr>
      <w:r>
        <w:rPr>
          <w:noProof/>
        </w:rPr>
        <w:drawing>
          <wp:inline distT="0" distB="0" distL="0" distR="0" wp14:anchorId="7532B825" wp14:editId="5E12F043">
            <wp:extent cx="2426179" cy="352425"/>
            <wp:effectExtent l="0" t="0" r="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432911" cy="353403"/>
                    </a:xfrm>
                    <a:prstGeom prst="rect">
                      <a:avLst/>
                    </a:prstGeom>
                  </pic:spPr>
                </pic:pic>
              </a:graphicData>
            </a:graphic>
          </wp:inline>
        </w:drawing>
      </w:r>
    </w:p>
  </w:comment>
  <w:comment w:id="368" w:author="Whitlock, Cathy" w:date="2020-03-07T13:52:00Z" w:initials="WC">
    <w:p w14:paraId="304EC61B" w14:textId="7F67F91C" w:rsidR="001979C7" w:rsidRDefault="001979C7">
      <w:pPr>
        <w:pStyle w:val="CommentText"/>
      </w:pPr>
      <w:r>
        <w:rPr>
          <w:rStyle w:val="CommentReference"/>
        </w:rPr>
        <w:annotationRef/>
      </w:r>
      <w:r>
        <w:t>It would be nice to label or list the reservations somewhere.</w:t>
      </w:r>
    </w:p>
  </w:comment>
  <w:comment w:id="369" w:author="scott@emountainworks.com" w:date="2020-03-01T08:43:00Z" w:initials="SB">
    <w:p w14:paraId="6819A76B" w14:textId="3958D727" w:rsidR="00910F33" w:rsidRDefault="00910F33" w:rsidP="00CE790F">
      <w:pPr>
        <w:pStyle w:val="CommentText"/>
      </w:pPr>
      <w:r>
        <w:rPr>
          <w:rStyle w:val="CommentReference"/>
        </w:rPr>
        <w:annotationRef/>
      </w:r>
      <w:r>
        <w:t>We do not have a ref for US Census Bureau 2018 in the citation list, “US Census Bureau 2018” is cited many times. Can you provide one? Assuming a webpage, then of the form:</w:t>
      </w:r>
    </w:p>
    <w:p w14:paraId="05283F34" w14:textId="77777777" w:rsidR="00910F33" w:rsidRDefault="00910F33" w:rsidP="00CE790F">
      <w:pPr>
        <w:pStyle w:val="CommentText"/>
      </w:pPr>
    </w:p>
    <w:p w14:paraId="740D6FE6" w14:textId="3C271D46" w:rsidR="00910F33" w:rsidRDefault="00910F33" w:rsidP="00CE790F">
      <w:pPr>
        <w:pStyle w:val="CommentText"/>
      </w:pPr>
      <w:r>
        <w:t>US Census Bureau. 2018</w:t>
      </w:r>
      <w:r w:rsidRPr="00137CD7">
        <w:t xml:space="preserve">. </w:t>
      </w:r>
      <w:r>
        <w:rPr>
          <w:b/>
        </w:rPr>
        <w:t>T</w:t>
      </w:r>
      <w:r w:rsidRPr="00137CD7">
        <w:rPr>
          <w:b/>
        </w:rPr>
        <w:t>itle of webpage</w:t>
      </w:r>
      <w:r w:rsidRPr="00137CD7">
        <w:t xml:space="preserve">. Available online </w:t>
      </w:r>
      <w:r w:rsidRPr="00137CD7">
        <w:rPr>
          <w:b/>
        </w:rPr>
        <w:t>website</w:t>
      </w:r>
      <w:r>
        <w:rPr>
          <w:b/>
        </w:rPr>
        <w:t xml:space="preserve"> URL</w:t>
      </w:r>
      <w:r>
        <w:t>. Ac</w:t>
      </w:r>
      <w:r w:rsidRPr="00137CD7">
        <w:t xml:space="preserve">cessed on </w:t>
      </w:r>
      <w:r>
        <w:rPr>
          <w:b/>
        </w:rPr>
        <w:t>date</w:t>
      </w:r>
      <w:r>
        <w:t>.</w:t>
      </w:r>
    </w:p>
    <w:p w14:paraId="428ACBBB" w14:textId="77777777" w:rsidR="00910F33" w:rsidRDefault="00910F33" w:rsidP="00CE790F">
      <w:pPr>
        <w:pStyle w:val="CommentText"/>
      </w:pPr>
    </w:p>
    <w:p w14:paraId="7391AB70" w14:textId="6E928035" w:rsidR="00910F33" w:rsidRDefault="00910F33" w:rsidP="00CE790F">
      <w:pPr>
        <w:pStyle w:val="CommentText"/>
      </w:pPr>
      <w:r>
        <w:t>And please, not a link the blanket US Census Bureau home page—that doesn’t help the reader--but specifically the webpage that we pulled data for our report?</w:t>
      </w:r>
    </w:p>
    <w:p w14:paraId="3BDC43C5" w14:textId="77777777" w:rsidR="00910F33" w:rsidRDefault="00910F33" w:rsidP="00CE790F">
      <w:pPr>
        <w:pStyle w:val="CommentText"/>
      </w:pPr>
    </w:p>
    <w:p w14:paraId="5B34952B" w14:textId="2042D6E6" w:rsidR="00910F33" w:rsidRDefault="00910F33" w:rsidP="00CE790F">
      <w:pPr>
        <w:pStyle w:val="CommentText"/>
      </w:pPr>
      <w:r>
        <w:t xml:space="preserve">I have highlighted </w:t>
      </w:r>
      <w:r w:rsidRPr="00B85B39">
        <w:rPr>
          <w:highlight w:val="red"/>
        </w:rPr>
        <w:t>US Census Bureau 2018</w:t>
      </w:r>
      <w:r>
        <w:t xml:space="preserve"> in red in the following pages. Can you confirm that all of these are the same ref? If not, can you supply the other necessary US Census Bureau 2018 ref(s)?  Thx!</w:t>
      </w:r>
    </w:p>
  </w:comment>
  <w:comment w:id="370" w:author="scott@emountainworks.com" w:date="2020-02-29T18:23:00Z" w:initials="SB">
    <w:p w14:paraId="1EACEA40" w14:textId="77777777" w:rsidR="00910F33" w:rsidRDefault="00910F33" w:rsidP="005742BF">
      <w:pPr>
        <w:pStyle w:val="CommentText"/>
      </w:pPr>
      <w:r>
        <w:rPr>
          <w:rStyle w:val="CommentReference"/>
        </w:rPr>
        <w:annotationRef/>
      </w:r>
      <w:r>
        <w:t>FOR ELIZA – THANKS!  Currently I have this in our Lit Cited section. Is it correct? If not, can you provide the correct one?</w:t>
      </w:r>
    </w:p>
    <w:p w14:paraId="6AA3563D" w14:textId="77777777" w:rsidR="00910F33" w:rsidRDefault="00910F33" w:rsidP="005742BF">
      <w:pPr>
        <w:pStyle w:val="CommentText"/>
      </w:pPr>
    </w:p>
    <w:p w14:paraId="28810FC5" w14:textId="0DFF5062" w:rsidR="00910F33" w:rsidRDefault="00910F33">
      <w:pPr>
        <w:pStyle w:val="CommentText"/>
        <w:rPr>
          <w:rStyle w:val="Hyperlink"/>
          <w:color w:val="000000" w:themeColor="text1"/>
          <w:u w:val="none"/>
        </w:rPr>
      </w:pPr>
      <w:r w:rsidRPr="002F4764">
        <w:t>US Census Bureau. 2010</w:t>
      </w:r>
      <w:r w:rsidRPr="002F4764">
        <w:rPr>
          <w:rStyle w:val="Hyperlink"/>
          <w:color w:val="000000" w:themeColor="text1"/>
          <w:u w:val="none"/>
        </w:rPr>
        <w:t xml:space="preserve">. </w:t>
      </w:r>
      <w:hyperlink r:id="rId5" w:history="1">
        <w:r w:rsidRPr="002F4764">
          <w:rPr>
            <w:rStyle w:val="Hyperlink"/>
            <w:color w:val="000000" w:themeColor="text1"/>
            <w:u w:val="none"/>
          </w:rPr>
          <w:t>State</w:t>
        </w:r>
      </w:hyperlink>
      <w:r w:rsidRPr="002F4764">
        <w:t xml:space="preserve"> population by characteristics: 2010-2018 [webpage]. Available online </w:t>
      </w:r>
      <w:hyperlink r:id="rId6" w:anchor="par_textimage_785300169" w:history="1">
        <w:r w:rsidRPr="002F4764">
          <w:rPr>
            <w:rStyle w:val="Hyperlink"/>
            <w:color w:val="000000" w:themeColor="text1"/>
            <w:u w:val="none"/>
          </w:rPr>
          <w:t>https://www.census.gov/data/tables/time-series/demo/popest/2010s-state-detail.html#par_textimage_785300169</w:t>
        </w:r>
      </w:hyperlink>
      <w:r w:rsidRPr="002F4764">
        <w:rPr>
          <w:rStyle w:val="Hyperlink"/>
          <w:color w:val="000000" w:themeColor="text1"/>
          <w:u w:val="none"/>
        </w:rPr>
        <w:t>. Accessed 30 Oct 2019.</w:t>
      </w:r>
    </w:p>
    <w:p w14:paraId="1052938C" w14:textId="77777777" w:rsidR="00910F33" w:rsidRDefault="00910F33">
      <w:pPr>
        <w:pStyle w:val="CommentText"/>
        <w:rPr>
          <w:rStyle w:val="Hyperlink"/>
          <w:color w:val="000000" w:themeColor="text1"/>
          <w:u w:val="none"/>
        </w:rPr>
      </w:pPr>
    </w:p>
    <w:p w14:paraId="4AF3096C" w14:textId="6638903D" w:rsidR="00910F33" w:rsidRDefault="00910F33">
      <w:pPr>
        <w:pStyle w:val="CommentText"/>
      </w:pPr>
      <w:r>
        <w:rPr>
          <w:rStyle w:val="Hyperlink"/>
          <w:color w:val="000000" w:themeColor="text1"/>
          <w:u w:val="none"/>
        </w:rPr>
        <w:t xml:space="preserve">I marked another </w:t>
      </w:r>
      <w:r w:rsidRPr="007C370F">
        <w:rPr>
          <w:rStyle w:val="Hyperlink"/>
          <w:color w:val="000000" w:themeColor="text1"/>
          <w:highlight w:val="darkGreen"/>
          <w:u w:val="none"/>
        </w:rPr>
        <w:t>US Census 2010</w:t>
      </w:r>
      <w:r>
        <w:rPr>
          <w:rStyle w:val="Hyperlink"/>
          <w:color w:val="000000" w:themeColor="text1"/>
          <w:u w:val="none"/>
        </w:rPr>
        <w:t xml:space="preserve"> ref in green. Is this the same one? If not, can you supply the other ref and we will mark 2010a and 2010b. Tha!</w:t>
      </w:r>
    </w:p>
  </w:comment>
  <w:comment w:id="371" w:author="scott@emountainworks.com" w:date="2020-02-29T18:20:00Z" w:initials="SB">
    <w:p w14:paraId="494F3547" w14:textId="44C1A739" w:rsidR="00910F33" w:rsidRDefault="00910F33">
      <w:pPr>
        <w:pStyle w:val="CommentText"/>
      </w:pPr>
      <w:r>
        <w:rPr>
          <w:rStyle w:val="CommentReference"/>
        </w:rPr>
        <w:annotationRef/>
      </w:r>
      <w:r>
        <w:t>FOR ELIZA—I changed this number from 6.5% to 5.6% as you requested. As an observer it scares me that we would have used the other number if I wouldn’t have written you about the separate citation topic. Do we need to review the full analysis?  I am asking not to upset you, but as a critical reviewer wanting—as I know you do—the report to be the best it can be.  Let me, or better, Sue, know if you need more time.</w:t>
      </w:r>
    </w:p>
  </w:comment>
  <w:comment w:id="372" w:author="scott@emountainworks.com" w:date="2020-02-29T18:08:00Z" w:initials="SB">
    <w:p w14:paraId="7EF1ADB0" w14:textId="3A34DA94" w:rsidR="00910F33" w:rsidRDefault="00910F33">
      <w:pPr>
        <w:pStyle w:val="CommentText"/>
      </w:pPr>
      <w:r>
        <w:rPr>
          <w:rStyle w:val="CommentReference"/>
        </w:rPr>
        <w:annotationRef/>
      </w:r>
      <w:r>
        <w:t>Previously this ref only said CDC. Is the following correct and, if not, can you correct it?</w:t>
      </w:r>
    </w:p>
    <w:p w14:paraId="594BC1EC" w14:textId="77777777" w:rsidR="00910F33" w:rsidRDefault="00910F33">
      <w:pPr>
        <w:pStyle w:val="CommentText"/>
      </w:pPr>
    </w:p>
    <w:p w14:paraId="3CBE23A7" w14:textId="18B2430C" w:rsidR="00910F33" w:rsidRPr="00F901DE" w:rsidRDefault="00910F33" w:rsidP="00F901DE">
      <w:pPr>
        <w:pStyle w:val="nrpsLiteraturecited"/>
        <w:rPr>
          <w:highlight w:val="green"/>
        </w:rPr>
      </w:pPr>
      <w:r w:rsidRPr="002F4764">
        <w:rPr>
          <w:color w:val="auto"/>
          <w:szCs w:val="20"/>
          <w:lang w:val="en"/>
        </w:rPr>
        <w:t>Ingram DD, Franco SJ. 2013 NCHS urban–rural classification scheme for</w:t>
      </w:r>
      <w:r w:rsidRPr="002F4764">
        <w:rPr>
          <w:color w:val="auto"/>
          <w:szCs w:val="20"/>
        </w:rPr>
        <w:t xml:space="preserve"> </w:t>
      </w:r>
      <w:r w:rsidRPr="002F4764">
        <w:rPr>
          <w:color w:val="auto"/>
          <w:szCs w:val="20"/>
          <w:lang w:val="en"/>
        </w:rPr>
        <w:t>counties</w:t>
      </w:r>
      <w:r w:rsidRPr="002F4764">
        <w:rPr>
          <w:color w:val="auto"/>
          <w:szCs w:val="20"/>
        </w:rPr>
        <w:t xml:space="preserve"> [report]</w:t>
      </w:r>
      <w:r w:rsidRPr="002F4764">
        <w:rPr>
          <w:color w:val="auto"/>
          <w:szCs w:val="20"/>
          <w:lang w:val="en"/>
        </w:rPr>
        <w:t xml:space="preserve">. </w:t>
      </w:r>
      <w:r w:rsidRPr="002F4764">
        <w:rPr>
          <w:color w:val="auto"/>
          <w:szCs w:val="20"/>
        </w:rPr>
        <w:t xml:space="preserve">Hyattsville MA: US Department of Health and Human Service, </w:t>
      </w:r>
      <w:r w:rsidRPr="002F4764">
        <w:rPr>
          <w:color w:val="auto"/>
          <w:szCs w:val="20"/>
          <w:lang w:val="en"/>
        </w:rPr>
        <w:t xml:space="preserve">National Center for Health Statistics. Vital </w:t>
      </w:r>
      <w:r w:rsidRPr="002F4764">
        <w:rPr>
          <w:color w:val="auto"/>
          <w:szCs w:val="20"/>
        </w:rPr>
        <w:t xml:space="preserve">and </w:t>
      </w:r>
      <w:r w:rsidRPr="002F4764">
        <w:rPr>
          <w:color w:val="auto"/>
          <w:szCs w:val="20"/>
          <w:lang w:val="en"/>
        </w:rPr>
        <w:t>Health Stat</w:t>
      </w:r>
      <w:r w:rsidRPr="002F4764">
        <w:rPr>
          <w:color w:val="auto"/>
          <w:szCs w:val="20"/>
        </w:rPr>
        <w:t xml:space="preserve">istics </w:t>
      </w:r>
      <w:r w:rsidRPr="002F4764">
        <w:rPr>
          <w:color w:val="auto"/>
          <w:szCs w:val="20"/>
          <w:lang w:val="en"/>
        </w:rPr>
        <w:t xml:space="preserve">2(166). </w:t>
      </w:r>
      <w:r w:rsidRPr="002F4764">
        <w:rPr>
          <w:color w:val="auto"/>
          <w:szCs w:val="20"/>
        </w:rPr>
        <w:t xml:space="preserve">81 p. Available online </w:t>
      </w:r>
      <w:hyperlink r:id="rId7" w:history="1">
        <w:r w:rsidRPr="002F4764">
          <w:rPr>
            <w:color w:val="auto"/>
            <w:szCs w:val="20"/>
            <w:lang w:val="en"/>
          </w:rPr>
          <w:t>https://www.cdc.gov/nchs/data/series/sr_02/sr02_166.pdf</w:t>
        </w:r>
      </w:hyperlink>
      <w:r w:rsidRPr="002F4764">
        <w:rPr>
          <w:color w:val="auto"/>
          <w:szCs w:val="20"/>
        </w:rPr>
        <w:t>. Accessed 29 Feb 2020.</w:t>
      </w:r>
    </w:p>
  </w:comment>
  <w:comment w:id="376" w:author="scott@emountainworks.com" w:date="2020-03-01T08:49:00Z" w:initials="SB">
    <w:p w14:paraId="0A036B3C" w14:textId="77777777" w:rsidR="00910F33" w:rsidRDefault="00910F33" w:rsidP="00B85B39">
      <w:pPr>
        <w:pStyle w:val="CommentText"/>
      </w:pPr>
      <w:r>
        <w:rPr>
          <w:rStyle w:val="CommentReference"/>
        </w:rPr>
        <w:annotationRef/>
      </w:r>
    </w:p>
    <w:p w14:paraId="40359CC9" w14:textId="77777777" w:rsidR="00910F33" w:rsidRDefault="00910F33" w:rsidP="00B85B39">
      <w:pPr>
        <w:pStyle w:val="CommentText"/>
      </w:pPr>
      <w:r>
        <w:t xml:space="preserve">1) This is a great </w:t>
      </w:r>
      <w:proofErr w:type="gramStart"/>
      <w:r>
        <w:t>table</w:t>
      </w:r>
      <w:proofErr w:type="gramEnd"/>
      <w:r>
        <w:t xml:space="preserve"> but we need to explain what “other counties” both rural and urban, means. Does that mean every other rural county in the state (regardless of whether it grew or lost population) when netted out to this much growth, or is this only the other counties that grew besides the 5 we call out explicitly?</w:t>
      </w:r>
    </w:p>
    <w:p w14:paraId="63CCA981" w14:textId="77777777" w:rsidR="00910F33" w:rsidRDefault="00910F33" w:rsidP="00B85B39">
      <w:pPr>
        <w:pStyle w:val="CommentText"/>
      </w:pPr>
    </w:p>
    <w:p w14:paraId="3D8F9593" w14:textId="77777777" w:rsidR="00910F33" w:rsidRDefault="00910F33" w:rsidP="00B85B39">
      <w:pPr>
        <w:pStyle w:val="CommentText"/>
      </w:pPr>
      <w:r>
        <w:t xml:space="preserve">We can’t make the reader guess. </w:t>
      </w:r>
    </w:p>
    <w:p w14:paraId="486A0ED4" w14:textId="77777777" w:rsidR="00910F33" w:rsidRDefault="00910F33" w:rsidP="00B85B39">
      <w:pPr>
        <w:pStyle w:val="CommentText"/>
      </w:pPr>
    </w:p>
    <w:p w14:paraId="27C7C078" w14:textId="77777777" w:rsidR="00910F33" w:rsidRDefault="00910F33" w:rsidP="00B85B39">
      <w:pPr>
        <w:pStyle w:val="CommentText"/>
      </w:pPr>
      <w:r>
        <w:t>I don’t know what the answer is so I can’t change but I am going to guess we mean the following:</w:t>
      </w:r>
    </w:p>
    <w:p w14:paraId="352F9330" w14:textId="77777777" w:rsidR="00910F33" w:rsidRDefault="00910F33" w:rsidP="00B85B39">
      <w:pPr>
        <w:pStyle w:val="CommentText"/>
      </w:pPr>
    </w:p>
    <w:p w14:paraId="7D2E58DF" w14:textId="77777777" w:rsidR="00910F33" w:rsidRDefault="00910F33" w:rsidP="00B85B39">
      <w:pPr>
        <w:pStyle w:val="CommentText"/>
      </w:pPr>
      <w:r>
        <w:t>5 listed counties (i.e., Gallatin, Yellowstone, etc)</w:t>
      </w:r>
    </w:p>
    <w:p w14:paraId="76146B4E" w14:textId="77777777" w:rsidR="00910F33" w:rsidRDefault="00910F33" w:rsidP="00B85B39">
      <w:pPr>
        <w:pStyle w:val="CommentText"/>
      </w:pPr>
      <w:r>
        <w:t>XX Other counties gaining population rural</w:t>
      </w:r>
    </w:p>
    <w:p w14:paraId="086578C4" w14:textId="77777777" w:rsidR="00910F33" w:rsidRDefault="00910F33" w:rsidP="00B85B39">
      <w:pPr>
        <w:pStyle w:val="CommentText"/>
      </w:pPr>
      <w:r>
        <w:t>YY Other counties gaining population urban</w:t>
      </w:r>
    </w:p>
    <w:p w14:paraId="37D69A32" w14:textId="77777777" w:rsidR="00910F33" w:rsidRDefault="00910F33" w:rsidP="00B85B39">
      <w:pPr>
        <w:pStyle w:val="CommentText"/>
      </w:pPr>
    </w:p>
    <w:p w14:paraId="3EE64356" w14:textId="77777777" w:rsidR="00910F33" w:rsidRDefault="00910F33" w:rsidP="00B85B39">
      <w:pPr>
        <w:pStyle w:val="CommentText"/>
      </w:pPr>
      <w:r>
        <w:t xml:space="preserve">Where </w:t>
      </w:r>
    </w:p>
    <w:p w14:paraId="22B2058C" w14:textId="77777777" w:rsidR="00910F33" w:rsidRDefault="00910F33" w:rsidP="00B85B39">
      <w:pPr>
        <w:pStyle w:val="CommentText"/>
      </w:pPr>
      <w:r>
        <w:t xml:space="preserve">    56 total counties </w:t>
      </w:r>
    </w:p>
    <w:p w14:paraId="228B9464" w14:textId="77777777" w:rsidR="00910F33" w:rsidRDefault="00910F33" w:rsidP="00B85B39">
      <w:pPr>
        <w:pStyle w:val="CommentText"/>
      </w:pPr>
      <w:r>
        <w:t xml:space="preserve">– (XX + YY + 5 counties that gained population) </w:t>
      </w:r>
    </w:p>
    <w:p w14:paraId="5FC89392" w14:textId="77777777" w:rsidR="00910F33" w:rsidRDefault="00910F33" w:rsidP="00B85B39">
      <w:pPr>
        <w:pStyle w:val="CommentText"/>
      </w:pPr>
      <w:r>
        <w:t xml:space="preserve">========== </w:t>
      </w:r>
    </w:p>
    <w:p w14:paraId="2CD240AD" w14:textId="77777777" w:rsidR="00910F33" w:rsidRDefault="00910F33" w:rsidP="00B85B39">
      <w:pPr>
        <w:pStyle w:val="CommentText"/>
      </w:pPr>
      <w:r>
        <w:t xml:space="preserve">     18 remaining counties that lost population</w:t>
      </w:r>
    </w:p>
    <w:p w14:paraId="1907F143" w14:textId="77777777" w:rsidR="00910F33" w:rsidRDefault="00910F33" w:rsidP="00B85B39">
      <w:pPr>
        <w:pStyle w:val="CommentText"/>
      </w:pPr>
    </w:p>
    <w:p w14:paraId="60BF4498" w14:textId="4A3E45C0" w:rsidR="00910F33" w:rsidRDefault="00910F33" w:rsidP="00B85B39">
      <w:pPr>
        <w:pStyle w:val="CommentText"/>
      </w:pPr>
      <w:r>
        <w:t>But gosh as it’s presented I can only *guess* that’s what we are trying to tell the reader.</w:t>
      </w:r>
    </w:p>
    <w:p w14:paraId="24B77055" w14:textId="77777777" w:rsidR="00910F33" w:rsidRDefault="00910F33" w:rsidP="00B85B39">
      <w:pPr>
        <w:pStyle w:val="CommentText"/>
      </w:pPr>
    </w:p>
    <w:p w14:paraId="2C5D430C" w14:textId="77777777" w:rsidR="00910F33" w:rsidRDefault="00910F33" w:rsidP="00B85B39">
      <w:pPr>
        <w:pStyle w:val="CommentText"/>
      </w:pPr>
      <w:r>
        <w:t>Can you please advise on just what is meant here?</w:t>
      </w:r>
    </w:p>
    <w:p w14:paraId="10E1F8DB" w14:textId="77777777" w:rsidR="00910F33" w:rsidRDefault="00910F33" w:rsidP="00B85B39">
      <w:pPr>
        <w:pStyle w:val="CommentText"/>
      </w:pPr>
    </w:p>
    <w:p w14:paraId="4814A6B3" w14:textId="53975205" w:rsidR="00910F33" w:rsidRDefault="00910F33" w:rsidP="00B85B39">
      <w:pPr>
        <w:pStyle w:val="CommentText"/>
      </w:pPr>
      <w:r w:rsidRPr="00081C03">
        <w:rPr>
          <w:b/>
        </w:rPr>
        <w:t>2) What is the reference for this table?</w:t>
      </w:r>
      <w:r>
        <w:rPr>
          <w:b/>
        </w:rPr>
        <w:t xml:space="preserve"> </w:t>
      </w:r>
      <w:r>
        <w:t xml:space="preserve">Does “US Census Bureau 2018” cover both Table 1 and Fig 2-6?  Even if so, we </w:t>
      </w:r>
      <w:r w:rsidRPr="00081C03">
        <w:t xml:space="preserve">need </w:t>
      </w:r>
      <w:r>
        <w:t>the actual reference, as requested in comment above.</w:t>
      </w:r>
    </w:p>
    <w:p w14:paraId="5B4C0342" w14:textId="77777777" w:rsidR="00910F33" w:rsidRDefault="00910F33" w:rsidP="00B85B39">
      <w:pPr>
        <w:pStyle w:val="CommentText"/>
      </w:pPr>
    </w:p>
    <w:p w14:paraId="5E98EBBA" w14:textId="7E3F5201" w:rsidR="00910F33" w:rsidRDefault="00910F33" w:rsidP="00B85B39">
      <w:pPr>
        <w:pStyle w:val="CommentText"/>
      </w:pPr>
      <w:r>
        <w:t>US Census Bureau. 2018</w:t>
      </w:r>
      <w:r w:rsidRPr="00137CD7">
        <w:t xml:space="preserve">. </w:t>
      </w:r>
      <w:r>
        <w:rPr>
          <w:b/>
        </w:rPr>
        <w:t>T</w:t>
      </w:r>
      <w:r w:rsidRPr="00137CD7">
        <w:rPr>
          <w:b/>
        </w:rPr>
        <w:t>itle of webpage</w:t>
      </w:r>
      <w:r w:rsidRPr="00137CD7">
        <w:t xml:space="preserve">. Available online </w:t>
      </w:r>
      <w:r w:rsidRPr="00137CD7">
        <w:rPr>
          <w:b/>
        </w:rPr>
        <w:t>website</w:t>
      </w:r>
      <w:r>
        <w:rPr>
          <w:b/>
        </w:rPr>
        <w:t xml:space="preserve"> URL</w:t>
      </w:r>
      <w:r>
        <w:t>. Ac</w:t>
      </w:r>
      <w:r w:rsidRPr="00137CD7">
        <w:t xml:space="preserve">cessed on </w:t>
      </w:r>
      <w:r>
        <w:rPr>
          <w:b/>
        </w:rPr>
        <w:t>date</w:t>
      </w:r>
      <w:r>
        <w:t>.</w:t>
      </w:r>
    </w:p>
  </w:comment>
  <w:comment w:id="378" w:author="Whitlock, Cathy" w:date="2020-03-07T13:56:00Z" w:initials="WC">
    <w:p w14:paraId="32B3A656" w14:textId="45F3BEF8" w:rsidR="00F45713" w:rsidRDefault="00F45713">
      <w:pPr>
        <w:pStyle w:val="CommentText"/>
      </w:pPr>
      <w:r>
        <w:rPr>
          <w:rStyle w:val="CommentReference"/>
        </w:rPr>
        <w:annotationRef/>
      </w:r>
      <w:r>
        <w:t>I get confused as to whether “rural Montanans” is a reference to all Montanans or just those in low population counties.  I would say healthcare acc</w:t>
      </w:r>
    </w:p>
  </w:comment>
  <w:comment w:id="381" w:author="Whitlock, Cathy" w:date="2020-03-07T13:57:00Z" w:initials="WC">
    <w:p w14:paraId="28404367" w14:textId="2B1A5E84" w:rsidR="00F45713" w:rsidRDefault="00F45713">
      <w:pPr>
        <w:pStyle w:val="CommentText"/>
      </w:pPr>
      <w:r>
        <w:rPr>
          <w:rStyle w:val="CommentReference"/>
        </w:rPr>
        <w:annotationRef/>
      </w:r>
      <w:r>
        <w:t xml:space="preserve">In Montana or in </w:t>
      </w:r>
      <w:proofErr w:type="gramStart"/>
      <w:r>
        <w:t>general?—</w:t>
      </w:r>
      <w:proofErr w:type="gramEnd"/>
      <w:r>
        <w:t>Bozeman is called a micropolitan area.</w:t>
      </w:r>
    </w:p>
  </w:comment>
  <w:comment w:id="383" w:author="Robert Byron" w:date="2020-03-10T11:28:00Z" w:initials="RB">
    <w:p w14:paraId="70F528D6" w14:textId="2133F13C" w:rsidR="11C6D738" w:rsidRDefault="11C6D738">
      <w:pPr>
        <w:pStyle w:val="CommentText"/>
      </w:pPr>
      <w:r>
        <w:t>Either delete ", such as" or add cities fro comparison.</w:t>
      </w:r>
      <w:r>
        <w:rPr>
          <w:rStyle w:val="CommentReference"/>
        </w:rPr>
        <w:annotationRef/>
      </w:r>
    </w:p>
  </w:comment>
  <w:comment w:id="386" w:author="Whitlock, Cathy" w:date="2020-03-07T13:59:00Z" w:initials="WC">
    <w:p w14:paraId="6CB95A97" w14:textId="72EC3E29" w:rsidR="00F45713" w:rsidRDefault="00F45713">
      <w:pPr>
        <w:pStyle w:val="CommentText"/>
      </w:pPr>
      <w:r>
        <w:rPr>
          <w:rStyle w:val="CommentReference"/>
        </w:rPr>
        <w:annotationRef/>
      </w:r>
      <w:r>
        <w:t xml:space="preserve">Can we say low-population </w:t>
      </w:r>
      <w:proofErr w:type="gramStart"/>
      <w:r>
        <w:t>counties.</w:t>
      </w:r>
      <w:proofErr w:type="gramEnd"/>
      <w:r>
        <w:t xml:space="preserve">  This term is a bit unfamiliar and you’ve already described Montana as a frontier state, so what is a frontier county?</w:t>
      </w:r>
    </w:p>
  </w:comment>
  <w:comment w:id="392" w:author="Whitlock, Cathy" w:date="2020-03-07T14:01:00Z" w:initials="WC">
    <w:p w14:paraId="3FD0A34D" w14:textId="60EBE159" w:rsidR="00F45713" w:rsidRDefault="00F45713">
      <w:pPr>
        <w:pStyle w:val="CommentText"/>
      </w:pPr>
      <w:r>
        <w:rPr>
          <w:rStyle w:val="CommentReference"/>
        </w:rPr>
        <w:annotationRef/>
      </w:r>
      <w:r>
        <w:t>Unclear to me.</w:t>
      </w:r>
    </w:p>
  </w:comment>
  <w:comment w:id="398" w:author="Whitlock, Cathy" w:date="2020-03-07T14:03:00Z" w:initials="WC">
    <w:p w14:paraId="4CA55316" w14:textId="53755AFF" w:rsidR="00F45713" w:rsidRDefault="00F45713">
      <w:pPr>
        <w:pStyle w:val="CommentText"/>
      </w:pPr>
      <w:r>
        <w:rPr>
          <w:rStyle w:val="CommentReference"/>
        </w:rPr>
        <w:annotationRef/>
      </w:r>
      <w:r>
        <w:t>Caucasian?</w:t>
      </w:r>
    </w:p>
  </w:comment>
  <w:comment w:id="402" w:author="scott@emountainworks.com" w:date="2020-03-01T10:15:00Z" w:initials="SB">
    <w:p w14:paraId="6C45750C" w14:textId="77777777" w:rsidR="00910F33" w:rsidRDefault="00910F33">
      <w:pPr>
        <w:pStyle w:val="CommentText"/>
      </w:pPr>
      <w:r>
        <w:rPr>
          <w:rStyle w:val="CommentReference"/>
        </w:rPr>
        <w:annotationRef/>
      </w:r>
    </w:p>
    <w:p w14:paraId="34FF72B8" w14:textId="334C47A4" w:rsidR="00910F33" w:rsidRDefault="00910F33">
      <w:pPr>
        <w:pStyle w:val="CommentText"/>
      </w:pPr>
      <w:r>
        <w:t xml:space="preserve">This ref was given as follows, which is a dead link:  </w:t>
      </w:r>
      <w:hyperlink r:id="rId8" w:history="1">
        <w:r>
          <w:rPr>
            <w:color w:val="auto"/>
            <w:highlight w:val="yellow"/>
          </w:rPr>
          <w:t>http://dphhs.mt.gov/publichealth/Epidemiology/OESS-CHD</w:t>
        </w:r>
      </w:hyperlink>
      <w:r>
        <w:rPr>
          <w:color w:val="auto"/>
          <w:highlight w:val="yellow"/>
        </w:rPr>
        <w:t>.</w:t>
      </w:r>
    </w:p>
    <w:p w14:paraId="46E0C36D" w14:textId="77777777" w:rsidR="00910F33" w:rsidRDefault="00910F33">
      <w:pPr>
        <w:pStyle w:val="CommentText"/>
      </w:pPr>
    </w:p>
    <w:p w14:paraId="10FF1B0A" w14:textId="77777777" w:rsidR="00910F33" w:rsidRDefault="00910F33">
      <w:pPr>
        <w:pStyle w:val="CommentText"/>
      </w:pPr>
      <w:r>
        <w:t xml:space="preserve">Can you provide the correct link? Thx. </w:t>
      </w:r>
    </w:p>
    <w:p w14:paraId="2D3B11E8" w14:textId="47DA6C56" w:rsidR="00910F33" w:rsidRDefault="00910F33">
      <w:pPr>
        <w:pStyle w:val="CommentText"/>
      </w:pPr>
      <w:r>
        <w:t xml:space="preserve">(Not certain the 2017 label is </w:t>
      </w:r>
      <w:proofErr w:type="gramStart"/>
      <w:r>
        <w:t>correct</w:t>
      </w:r>
      <w:proofErr w:type="gramEnd"/>
      <w:r>
        <w:t xml:space="preserve"> but it came along in text presented…) </w:t>
      </w:r>
    </w:p>
  </w:comment>
  <w:comment w:id="415" w:author="scott@emountainworks.com" w:date="2020-02-15T13:57:00Z" w:initials="SB">
    <w:p w14:paraId="125991EC" w14:textId="58EC0732" w:rsidR="00910F33" w:rsidRDefault="00910F33">
      <w:pPr>
        <w:pStyle w:val="CommentText"/>
      </w:pPr>
      <w:r>
        <w:rPr>
          <w:rStyle w:val="CommentReference"/>
        </w:rPr>
        <w:annotationRef/>
      </w:r>
      <w:r>
        <w:t>We need this reference. Please supply. Thx.</w:t>
      </w:r>
    </w:p>
  </w:comment>
  <w:comment w:id="417" w:author="scott@emountainworks.com" w:date="2020-02-16T14:40:00Z" w:initials="SB">
    <w:p w14:paraId="4AA3226D" w14:textId="77777777" w:rsidR="00910F33" w:rsidRDefault="00910F33" w:rsidP="00072B51">
      <w:pPr>
        <w:pStyle w:val="CommentText"/>
      </w:pPr>
      <w:r>
        <w:rPr>
          <w:rStyle w:val="CommentReference"/>
        </w:rPr>
        <w:annotationRef/>
      </w:r>
    </w:p>
    <w:p w14:paraId="3576144C" w14:textId="217AFABB" w:rsidR="00910F33" w:rsidRDefault="00910F33" w:rsidP="00072B51">
      <w:pPr>
        <w:pStyle w:val="CommentText"/>
      </w:pPr>
      <w:r>
        <w:t xml:space="preserve">Though I don’t think it’s really my role, </w:t>
      </w:r>
      <w:r>
        <w:rPr>
          <w:rStyle w:val="CommentReference"/>
        </w:rPr>
        <w:annotationRef/>
      </w:r>
      <w:r>
        <w:t>I went ahead and added new text pointing at this table and then remade the table that we had in the “potentials” folder on Box. I think this is great, but you guys should be deciding on such content decisions (with my input for your review as editor, absolutely, but not simply on my stand-alone decision).</w:t>
      </w:r>
    </w:p>
    <w:p w14:paraId="0DF5881F" w14:textId="77777777" w:rsidR="00910F33" w:rsidRDefault="00910F33" w:rsidP="00072B51">
      <w:pPr>
        <w:pStyle w:val="CommentText"/>
      </w:pPr>
    </w:p>
    <w:p w14:paraId="1F73BEF1" w14:textId="77777777" w:rsidR="00910F33" w:rsidRDefault="00910F33" w:rsidP="00072B51">
      <w:pPr>
        <w:pStyle w:val="CommentText"/>
      </w:pPr>
      <w:r>
        <w:t xml:space="preserve">If we use this </w:t>
      </w:r>
      <w:proofErr w:type="gramStart"/>
      <w:r>
        <w:t>table</w:t>
      </w:r>
      <w:proofErr w:type="gramEnd"/>
      <w:r>
        <w:t xml:space="preserve"> WE NEED A REFERENCE!</w:t>
      </w:r>
    </w:p>
    <w:p w14:paraId="3670E770" w14:textId="77777777" w:rsidR="00910F33" w:rsidRDefault="00910F33" w:rsidP="00072B51">
      <w:pPr>
        <w:pStyle w:val="CommentText"/>
      </w:pPr>
    </w:p>
    <w:p w14:paraId="6CE175CE" w14:textId="246B7CE5" w:rsidR="00910F33" w:rsidRDefault="00910F33" w:rsidP="00072B51">
      <w:pPr>
        <w:pStyle w:val="CommentText"/>
      </w:pPr>
      <w:r>
        <w:t>Also, it’s unclear what this means – “</w:t>
      </w:r>
      <w:r w:rsidRPr="0063538A">
        <w:t>Premature death</w:t>
      </w:r>
      <w:r w:rsidRPr="0063538A">
        <w:br/>
        <w:t>(yr lost/100,000)</w:t>
      </w:r>
      <w:r>
        <w:t>.”  Can you provide a definition?  We could add that definition to a second footnote to the table.</w:t>
      </w:r>
    </w:p>
    <w:p w14:paraId="05F1A976" w14:textId="77777777" w:rsidR="00910F33" w:rsidRDefault="00910F33" w:rsidP="00072B51">
      <w:pPr>
        <w:pStyle w:val="CommentText"/>
      </w:pPr>
    </w:p>
  </w:comment>
  <w:comment w:id="419" w:author="scott@emountainworks.com" w:date="2020-03-01T09:56:00Z" w:initials="SB">
    <w:p w14:paraId="4C4A2769" w14:textId="0EB99225" w:rsidR="00910F33" w:rsidRDefault="00910F33">
      <w:pPr>
        <w:pStyle w:val="CommentText"/>
      </w:pPr>
      <w:r>
        <w:rPr>
          <w:rStyle w:val="CommentReference"/>
        </w:rPr>
        <w:annotationRef/>
      </w:r>
      <w:r>
        <w:t>I can’t determine what this ref is. Can you please supply, thx! Is this possibly CDC 2013 as shown in ref we are not using as shown in comments in Lit Cited subsection at the end of sec2?</w:t>
      </w:r>
    </w:p>
  </w:comment>
  <w:comment w:id="421" w:author="scott@emountainworks.com" w:date="2019-11-18T13:23:00Z" w:initials="SB">
    <w:p w14:paraId="4E506F39" w14:textId="77777777" w:rsidR="00910F33" w:rsidRPr="00F61105" w:rsidRDefault="00910F33" w:rsidP="00EB35BC">
      <w:pPr>
        <w:ind w:left="180"/>
        <w:jc w:val="center"/>
        <w:rPr>
          <w:rFonts w:asciiTheme="minorHAnsi" w:hAnsiTheme="minorHAnsi" w:cstheme="minorHAnsi"/>
          <w:color w:val="FF0000"/>
        </w:rPr>
      </w:pPr>
      <w:r>
        <w:rPr>
          <w:rStyle w:val="CommentReference"/>
        </w:rPr>
        <w:annotationRef/>
      </w:r>
      <w:r>
        <w:rPr>
          <w:noProof/>
        </w:rPr>
        <w:t xml:space="preserve">from Sue:  </w:t>
      </w:r>
      <w:r w:rsidRPr="00F61105">
        <w:rPr>
          <w:noProof/>
          <w:color w:val="FF0000"/>
        </w:rPr>
        <w:t>"</w:t>
      </w:r>
      <w:r w:rsidRPr="00F61105">
        <w:rPr>
          <w:rFonts w:asciiTheme="minorHAnsi" w:hAnsiTheme="minorHAnsi" w:cstheme="minorHAnsi"/>
          <w:color w:val="FF0000"/>
        </w:rPr>
        <w:t>Note to Scott: we are trying to get data measures in comparable units for these five health priorities described below</w:t>
      </w:r>
      <w:r w:rsidRPr="00F61105">
        <w:rPr>
          <w:noProof/>
          <w:color w:val="FF0000"/>
        </w:rPr>
        <w:t>"</w:t>
      </w:r>
    </w:p>
  </w:comment>
  <w:comment w:id="422" w:author="scott@emountainworks.com" w:date="2020-03-01T10:56:00Z" w:initials="SB">
    <w:p w14:paraId="00283D02" w14:textId="33E487C6" w:rsidR="00910F33" w:rsidRDefault="00910F33">
      <w:pPr>
        <w:pStyle w:val="CommentText"/>
      </w:pPr>
      <w:r>
        <w:rPr>
          <w:rStyle w:val="CommentReference"/>
        </w:rPr>
        <w:annotationRef/>
      </w:r>
      <w:r>
        <w:t>OK. Is this still in progress or can we delete this comment?</w:t>
      </w:r>
    </w:p>
  </w:comment>
  <w:comment w:id="423" w:author="scott@emountainworks.com" w:date="2019-12-27T17:04:00Z" w:initials="SB">
    <w:p w14:paraId="2DC04B1A" w14:textId="77777777" w:rsidR="00910F33" w:rsidRDefault="00910F33" w:rsidP="009D2353">
      <w:pPr>
        <w:pStyle w:val="CommentText"/>
      </w:pPr>
      <w:r>
        <w:rPr>
          <w:rStyle w:val="CommentReference"/>
        </w:rPr>
        <w:annotationRef/>
      </w:r>
    </w:p>
    <w:p w14:paraId="68618817" w14:textId="450DF0A6" w:rsidR="00910F33" w:rsidRDefault="00910F33" w:rsidP="009D2353">
      <w:pPr>
        <w:pStyle w:val="CommentText"/>
      </w:pPr>
      <w:r>
        <w:t>Note that we have the following paragraph in Sec3. We may want to combine some of this into this item. Let’s us get through the entire Sec4 edit before considering….</w:t>
      </w:r>
    </w:p>
    <w:p w14:paraId="00AEB745" w14:textId="77777777" w:rsidR="00910F33" w:rsidRDefault="00910F33" w:rsidP="009D2353">
      <w:pPr>
        <w:pStyle w:val="CommentText"/>
      </w:pPr>
    </w:p>
    <w:p w14:paraId="49B98E89" w14:textId="77777777" w:rsidR="00910F33" w:rsidRPr="009F5AAD" w:rsidRDefault="00910F33" w:rsidP="009D2353">
      <w:pPr>
        <w:pStyle w:val="nrpsNormal"/>
        <w:rPr>
          <w:i/>
        </w:rPr>
      </w:pPr>
      <w:r w:rsidRPr="009F5AAD">
        <w:rPr>
          <w:i/>
        </w:rPr>
        <w:t>According to the Center for Disease Control and Prevention, Montana has the highest per capita suicide rate in the country</w:t>
      </w:r>
      <w:r w:rsidRPr="009F5AAD">
        <w:rPr>
          <w:rFonts w:eastAsiaTheme="minorHAnsi"/>
          <w:i/>
        </w:rPr>
        <w:annotationRef/>
      </w:r>
      <w:r w:rsidRPr="009F5AAD">
        <w:rPr>
          <w:i/>
        </w:rPr>
        <w:t>.* This unfortunate reality, coupled with the limited access to mental health professionals in most rural areas of our state, greatly heightens the importance of preparedness planning in Montana to address the anxiety, stress, and other mental issues exacerbated by climate change.</w:t>
      </w:r>
    </w:p>
    <w:p w14:paraId="6E9DE7A6" w14:textId="77777777" w:rsidR="00910F33" w:rsidRDefault="00910F33" w:rsidP="009D2353">
      <w:pPr>
        <w:pStyle w:val="nrpsNormal"/>
      </w:pPr>
      <w:r>
        <w:t>---</w:t>
      </w:r>
    </w:p>
    <w:p w14:paraId="3ACCB45B" w14:textId="77777777" w:rsidR="00910F33" w:rsidRDefault="00910F33" w:rsidP="009D2353">
      <w:pPr>
        <w:pStyle w:val="nrpsNormal"/>
      </w:pPr>
      <w:r>
        <w:t xml:space="preserve">* </w:t>
      </w:r>
      <w:r w:rsidRPr="00473516">
        <w:rPr>
          <w:highlight w:val="green"/>
        </w:rPr>
        <w:t>(</w:t>
      </w:r>
      <w:hyperlink r:id="rId9" w:history="1">
        <w:r w:rsidRPr="00473516">
          <w:t>https://www.cdc.gov/nchs/pressroom/sosmap/suicide-mortality/suicide.htm</w:t>
        </w:r>
      </w:hyperlink>
      <w:r>
        <w:t>)</w:t>
      </w:r>
    </w:p>
  </w:comment>
  <w:comment w:id="424" w:author="scott@emountainworks.com" w:date="2020-03-01T10:57:00Z" w:initials="SB">
    <w:p w14:paraId="61397E56" w14:textId="512F9566" w:rsidR="00910F33" w:rsidRDefault="00910F33">
      <w:pPr>
        <w:pStyle w:val="CommentText"/>
      </w:pPr>
      <w:r>
        <w:rPr>
          <w:rStyle w:val="CommentReference"/>
        </w:rPr>
        <w:annotationRef/>
      </w:r>
      <w:r>
        <w:t xml:space="preserve">Sec4 now has a callout for people w mental health issues as being vulnerable. Can you look at sec2 (here), 3 and 4 and decide if we have acceptable (and consistent) information across all three. If not, can you </w:t>
      </w:r>
      <w:proofErr w:type="gramStart"/>
      <w:r>
        <w:t>suggests</w:t>
      </w:r>
      <w:proofErr w:type="gramEnd"/>
      <w:r>
        <w:t xml:space="preserve"> edits? If so, can you let me know and we will delete this comment.</w:t>
      </w:r>
    </w:p>
  </w:comment>
  <w:comment w:id="425" w:author="scott@emountainworks.com" w:date="2019-12-27T17:10:00Z" w:initials="SB">
    <w:p w14:paraId="3F0C0AED" w14:textId="77777777" w:rsidR="00910F33" w:rsidRDefault="00910F33" w:rsidP="009D2353">
      <w:pPr>
        <w:pStyle w:val="CommentText"/>
      </w:pPr>
      <w:r>
        <w:rPr>
          <w:rStyle w:val="CommentReference"/>
        </w:rPr>
        <w:annotationRef/>
      </w:r>
      <w:r>
        <w:t xml:space="preserve">Hold it, big point here!  Do we mean US Native American populations or Montana Native American populations?  As </w:t>
      </w:r>
      <w:proofErr w:type="gramStart"/>
      <w:r>
        <w:t>written</w:t>
      </w:r>
      <w:proofErr w:type="gramEnd"/>
      <w:r>
        <w:t xml:space="preserve"> we are leaving the reader to guess and she might guess wrong.</w:t>
      </w:r>
    </w:p>
    <w:p w14:paraId="4C0C088E" w14:textId="77777777" w:rsidR="00910F33" w:rsidRDefault="00910F33" w:rsidP="009D2353">
      <w:pPr>
        <w:pStyle w:val="CommentText"/>
      </w:pPr>
    </w:p>
    <w:p w14:paraId="04B0FCFE" w14:textId="77777777" w:rsidR="00910F33" w:rsidRDefault="00910F33" w:rsidP="009D2353">
      <w:pPr>
        <w:pStyle w:val="CommentText"/>
      </w:pPr>
      <w:r>
        <w:t>I can’t attempt to fix (if it’s needed) because I don’t know the answer to the question just stated. Please advise, thx!</w:t>
      </w:r>
    </w:p>
  </w:comment>
  <w:comment w:id="426" w:author="Higgins, Susan" w:date="2020-01-27T15:01:00Z" w:initials="HS">
    <w:p w14:paraId="14E641BE" w14:textId="77777777" w:rsidR="00910F33" w:rsidRDefault="00910F33" w:rsidP="009D2353">
      <w:pPr>
        <w:pStyle w:val="CommentText"/>
      </w:pPr>
      <w:r>
        <w:rPr>
          <w:rStyle w:val="CommentReference"/>
        </w:rPr>
        <w:annotationRef/>
      </w:r>
      <w:r>
        <w:t xml:space="preserve">We’re talking </w:t>
      </w:r>
      <w:proofErr w:type="gramStart"/>
      <w:r>
        <w:t>Montana, but</w:t>
      </w:r>
      <w:proofErr w:type="gramEnd"/>
      <w:r>
        <w:t xml:space="preserve"> let me get figures. The next </w:t>
      </w:r>
      <w:proofErr w:type="gramStart"/>
      <w:r>
        <w:t>sentence  . . .</w:t>
      </w:r>
      <w:proofErr w:type="gramEnd"/>
      <w:r>
        <w:t>The path . .. doesn’t make sense, lets talk</w:t>
      </w:r>
    </w:p>
  </w:comment>
  <w:comment w:id="427" w:author="scott@emountainworks.com" w:date="2020-03-01T10:59:00Z" w:initials="SB">
    <w:p w14:paraId="29835906" w14:textId="0697D042" w:rsidR="00910F33" w:rsidRDefault="00910F33">
      <w:pPr>
        <w:pStyle w:val="CommentText"/>
      </w:pPr>
      <w:r>
        <w:rPr>
          <w:rStyle w:val="CommentReference"/>
        </w:rPr>
        <w:annotationRef/>
      </w:r>
      <w:r>
        <w:t>Can you fix this text to be correct so we can delete the comment?</w:t>
      </w:r>
    </w:p>
  </w:comment>
  <w:comment w:id="432" w:author="Whitlock, Cathy" w:date="2020-03-07T14:09:00Z" w:initials="WC">
    <w:p w14:paraId="72D0B2C6" w14:textId="1877FDCF" w:rsidR="00E63ABF" w:rsidRDefault="00E63ABF">
      <w:pPr>
        <w:pStyle w:val="CommentText"/>
      </w:pPr>
      <w:r>
        <w:rPr>
          <w:rStyle w:val="CommentReference"/>
        </w:rPr>
        <w:annotationRef/>
      </w:r>
      <w:r>
        <w:t>Are we using American Indian, Native American, and Native interchangeably?</w:t>
      </w:r>
    </w:p>
  </w:comment>
  <w:comment w:id="437" w:author="scott@emountainworks.com" w:date="2020-02-16T15:19:00Z" w:initials="SB">
    <w:p w14:paraId="19417A49" w14:textId="77777777" w:rsidR="00910F33" w:rsidRDefault="00910F33">
      <w:pPr>
        <w:pStyle w:val="CommentText"/>
      </w:pPr>
      <w:r>
        <w:rPr>
          <w:rStyle w:val="CommentReference"/>
        </w:rPr>
        <w:annotationRef/>
      </w:r>
      <w:r>
        <w:t>I am unclear what “this” refers to. Doesn’t seems like the last sentence adds anything (we already say, “in contrast”) to the one previous to it (we could say in great contrast” or similar if we want more emphasis, but I don’t think second sentence needed).</w:t>
      </w:r>
    </w:p>
    <w:p w14:paraId="2A869A7F" w14:textId="77777777" w:rsidR="00910F33" w:rsidRDefault="00910F33">
      <w:pPr>
        <w:pStyle w:val="CommentText"/>
      </w:pPr>
    </w:p>
    <w:p w14:paraId="28B67A30" w14:textId="311DCC28" w:rsidR="00910F33" w:rsidRDefault="00910F33">
      <w:pPr>
        <w:pStyle w:val="CommentText"/>
      </w:pPr>
      <w:r>
        <w:t>Hmmm…. Or is the last sentence about American Indians across the US?  I think I’m missing something.  Can you clarify? Thanks.</w:t>
      </w:r>
    </w:p>
  </w:comment>
  <w:comment w:id="438" w:author="scott@emountainworks.com" w:date="2020-03-01T11:00:00Z" w:initials="SB">
    <w:p w14:paraId="20A7A317" w14:textId="5DC837A6" w:rsidR="00910F33" w:rsidRDefault="00910F33">
      <w:pPr>
        <w:pStyle w:val="CommentText"/>
      </w:pPr>
      <w:r>
        <w:rPr>
          <w:rStyle w:val="CommentReference"/>
        </w:rPr>
        <w:annotationRef/>
      </w:r>
      <w:r>
        <w:t>Still hoping for an answer and text modification to complete this item so that we can delete this comment.</w:t>
      </w:r>
    </w:p>
  </w:comment>
  <w:comment w:id="449" w:author="Whitlock, Cathy" w:date="2020-03-07T14:12:00Z" w:initials="WC">
    <w:p w14:paraId="74289F33" w14:textId="209DB128" w:rsidR="00E63ABF" w:rsidRDefault="00E63ABF">
      <w:pPr>
        <w:pStyle w:val="CommentText"/>
      </w:pPr>
      <w:r>
        <w:rPr>
          <w:rStyle w:val="CommentReference"/>
        </w:rPr>
        <w:annotationRef/>
      </w:r>
      <w:r>
        <w:t>It is not clear why no. 4 is a leading cause of death.  More details or rewrite or combine with no 1.</w:t>
      </w:r>
    </w:p>
  </w:comment>
  <w:comment w:id="452" w:author="scott@emountainworks.com" w:date="2020-02-15T14:15:00Z" w:initials="SB">
    <w:p w14:paraId="538529E5" w14:textId="77777777" w:rsidR="00910F33" w:rsidRDefault="00910F33" w:rsidP="00C81D59">
      <w:pPr>
        <w:pStyle w:val="CommentText"/>
      </w:pPr>
      <w:r>
        <w:rPr>
          <w:rStyle w:val="CommentReference"/>
        </w:rPr>
        <w:annotationRef/>
      </w:r>
      <w:r>
        <w:t>This table needs a lot of work:</w:t>
      </w:r>
    </w:p>
    <w:p w14:paraId="36A521F0" w14:textId="77777777" w:rsidR="00910F33" w:rsidRDefault="00910F33" w:rsidP="00C81D59">
      <w:pPr>
        <w:pStyle w:val="CommentText"/>
      </w:pPr>
      <w:r>
        <w:t xml:space="preserve">* are we going to add something on chronic </w:t>
      </w:r>
      <w:proofErr w:type="gramStart"/>
      <w:r>
        <w:t>disease</w:t>
      </w:r>
      <w:proofErr w:type="gramEnd"/>
      <w:r>
        <w:t xml:space="preserve"> or should we delete that row?</w:t>
      </w:r>
    </w:p>
    <w:p w14:paraId="7813D5AB" w14:textId="7269CA29" w:rsidR="00910F33" w:rsidRDefault="00910F33" w:rsidP="00C81D59">
      <w:pPr>
        <w:pStyle w:val="CommentText"/>
      </w:pPr>
      <w:r>
        <w:t>* similarly, do we delete the citation we now show as footnote #2 as that was apparently tied to chronic disease (but we do not have a superscript 2 pointing at the that footnote)</w:t>
      </w:r>
    </w:p>
    <w:p w14:paraId="06C3AC39" w14:textId="2B66119B" w:rsidR="00910F33" w:rsidRDefault="00910F33" w:rsidP="00C81D59">
      <w:pPr>
        <w:pStyle w:val="CommentText"/>
      </w:pPr>
      <w:r>
        <w:t xml:space="preserve">* Why are some of the rates in % while some are just #s? … OK now that I see the answer in the footnote to the </w:t>
      </w:r>
      <w:proofErr w:type="gramStart"/>
      <w:r>
        <w:t>table</w:t>
      </w:r>
      <w:proofErr w:type="gramEnd"/>
      <w:r>
        <w:t xml:space="preserve"> I have added a new column (unit of measure); yell if what I did is not acceptable or you want a different title to the column</w:t>
      </w:r>
    </w:p>
    <w:p w14:paraId="3698B7BD" w14:textId="6D85CF9B" w:rsidR="00910F33" w:rsidRDefault="00910F33" w:rsidP="00C81D59">
      <w:pPr>
        <w:pStyle w:val="CommentText"/>
      </w:pPr>
      <w:r>
        <w:t>* Unclear, are ref in footnotes 1,3,4 all supposed to be the same?</w:t>
      </w:r>
    </w:p>
    <w:p w14:paraId="1BB2AE6C" w14:textId="718CB9D2" w:rsidR="00910F33" w:rsidRDefault="00910F33" w:rsidP="00C81D59">
      <w:pPr>
        <w:pStyle w:val="CommentText"/>
      </w:pPr>
      <w:r>
        <w:t>* Unclear on citation for footnote 5, there are 5 references listed. Are all 5 the citation. Can you explain?</w:t>
      </w:r>
    </w:p>
    <w:p w14:paraId="6B7F4FD1" w14:textId="18C44566" w:rsidR="00910F33" w:rsidRDefault="00910F33" w:rsidP="00C81D59">
      <w:pPr>
        <w:pStyle w:val="CommentText"/>
      </w:pPr>
      <w:r>
        <w:t>* I don’t think I have the bandwidth to turn all the table URL footnotes into citations; I think we are going to live with URLs in table footnotes here and in other tables (I know at least in sec5)</w:t>
      </w:r>
    </w:p>
  </w:comment>
  <w:comment w:id="453" w:author="Eliza Webber" w:date="2020-02-10T12:28:00Z" w:initials="EW">
    <w:p w14:paraId="30DA230D" w14:textId="77777777" w:rsidR="00910F33" w:rsidRDefault="00910F33" w:rsidP="00C81D59">
      <w:pPr>
        <w:pStyle w:val="CommentText"/>
      </w:pPr>
      <w:r>
        <w:rPr>
          <w:rStyle w:val="CommentReference"/>
        </w:rPr>
        <w:annotationRef/>
      </w:r>
    </w:p>
    <w:p w14:paraId="3B7F7DF1" w14:textId="77777777" w:rsidR="00910F33" w:rsidRDefault="00910F33" w:rsidP="00C81D59">
      <w:pPr>
        <w:pStyle w:val="CommentText"/>
      </w:pPr>
      <w:r>
        <w:t xml:space="preserve">Which chronic diseases are we looking at? All? Chronic disease prevalence or mortality? </w:t>
      </w:r>
    </w:p>
  </w:comment>
  <w:comment w:id="454" w:author="scott@emountainworks.com" w:date="2020-02-16T15:35:00Z" w:initials="SB">
    <w:p w14:paraId="3D6D9922" w14:textId="637C3785" w:rsidR="00910F33" w:rsidRDefault="00910F33">
      <w:pPr>
        <w:pStyle w:val="CommentText"/>
        <w:rPr>
          <w:color w:val="auto"/>
          <w:sz w:val="24"/>
          <w:szCs w:val="24"/>
        </w:rPr>
      </w:pPr>
      <w:r>
        <w:rPr>
          <w:rStyle w:val="CommentReference"/>
        </w:rPr>
        <w:annotationRef/>
      </w:r>
      <w:r>
        <w:rPr>
          <w:color w:val="auto"/>
          <w:sz w:val="24"/>
          <w:szCs w:val="24"/>
        </w:rPr>
        <w:t>From Eliza or perhaps Sue: “</w:t>
      </w:r>
      <w:r>
        <w:rPr>
          <w:rStyle w:val="CommentReference"/>
        </w:rPr>
        <w:annotationRef/>
      </w:r>
      <w:r>
        <w:rPr>
          <w:color w:val="auto"/>
          <w:sz w:val="24"/>
          <w:szCs w:val="24"/>
        </w:rPr>
        <w:t>Need to research”</w:t>
      </w:r>
    </w:p>
    <w:p w14:paraId="7BDF664C" w14:textId="77777777" w:rsidR="00910F33" w:rsidRDefault="00910F33">
      <w:pPr>
        <w:pStyle w:val="CommentText"/>
        <w:rPr>
          <w:color w:val="auto"/>
          <w:sz w:val="24"/>
          <w:szCs w:val="24"/>
        </w:rPr>
      </w:pPr>
    </w:p>
    <w:p w14:paraId="44647256" w14:textId="37AE9208" w:rsidR="00910F33" w:rsidRDefault="00910F33">
      <w:pPr>
        <w:pStyle w:val="CommentText"/>
      </w:pPr>
      <w:r>
        <w:rPr>
          <w:color w:val="auto"/>
          <w:sz w:val="24"/>
          <w:szCs w:val="24"/>
        </w:rPr>
        <w:t>Sorry, I don’t know what to do with such a statement, especially as we are near finishing the report. Please advise.  Thx!</w:t>
      </w:r>
    </w:p>
  </w:comment>
  <w:comment w:id="457" w:author="scott@emountainworks.com" w:date="2019-11-22T13:33:00Z" w:initials="SB">
    <w:p w14:paraId="4C3847B8" w14:textId="77777777" w:rsidR="00910F33" w:rsidRDefault="00910F33" w:rsidP="00B46A68">
      <w:pPr>
        <w:pStyle w:val="CommentText"/>
      </w:pPr>
      <w:r>
        <w:rPr>
          <w:rStyle w:val="CommentReference"/>
        </w:rPr>
        <w:annotationRef/>
      </w:r>
      <w:r>
        <w:t xml:space="preserve">ToDo for Scott -- These citations all need to be reviewed for MCA format.  </w:t>
      </w:r>
    </w:p>
    <w:p w14:paraId="26244147" w14:textId="77777777" w:rsidR="00910F33" w:rsidRDefault="00910F33" w:rsidP="00B46A68">
      <w:pPr>
        <w:pStyle w:val="CommentText"/>
      </w:pPr>
    </w:p>
    <w:p w14:paraId="57E8F5B1" w14:textId="77777777" w:rsidR="00910F33" w:rsidRDefault="00910F33" w:rsidP="00B46A68">
      <w:pPr>
        <w:pStyle w:val="CommentText"/>
      </w:pPr>
      <w:r>
        <w:t>For the entire document any ref that has a single green letter at the front of the citation means that Scott has check that it is in this section</w:t>
      </w:r>
    </w:p>
    <w:p w14:paraId="1F266A49" w14:textId="77777777" w:rsidR="00910F33" w:rsidRDefault="00910F33" w:rsidP="00B46A68">
      <w:pPr>
        <w:pStyle w:val="CommentText"/>
      </w:pPr>
    </w:p>
    <w:p w14:paraId="1FC823F9" w14:textId="77777777" w:rsidR="00910F33" w:rsidRDefault="00910F33" w:rsidP="00B46A68">
      <w:pPr>
        <w:pStyle w:val="CommentText"/>
      </w:pPr>
      <w:r>
        <w:t xml:space="preserve">I will only remove the green first letter *after* I have checked and corrected ref format </w:t>
      </w:r>
    </w:p>
    <w:p w14:paraId="2A86CA79" w14:textId="77777777" w:rsidR="00910F33" w:rsidRDefault="00910F33" w:rsidP="00B46A68">
      <w:pPr>
        <w:pStyle w:val="CommentText"/>
      </w:pPr>
    </w:p>
    <w:p w14:paraId="10125DCD" w14:textId="17665062" w:rsidR="00910F33" w:rsidRDefault="00910F33" w:rsidP="00B46A68">
      <w:pPr>
        <w:pStyle w:val="CommentText"/>
      </w:pPr>
      <w:r>
        <w:t>For section 2 we had the following refs in the Lit Cited that I did not find in the section (not surprising given the moving around of text).  I will keep them here for the moment in case LTeam is looking for a citation but not finding it, or if citation shows up in another section, but delete them (and this comment) after this next review.</w:t>
      </w:r>
    </w:p>
    <w:p w14:paraId="36679574" w14:textId="282B1B9E" w:rsidR="00910F33" w:rsidRDefault="00910F33" w:rsidP="00B46A68">
      <w:pPr>
        <w:pStyle w:val="CommentText"/>
      </w:pPr>
      <w:r>
        <w:t>----</w:t>
      </w:r>
    </w:p>
    <w:p w14:paraId="252C1B96" w14:textId="77777777" w:rsidR="00910F33" w:rsidRDefault="00910F33" w:rsidP="00B46A68">
      <w:pPr>
        <w:pStyle w:val="CommentText"/>
      </w:pPr>
    </w:p>
    <w:p w14:paraId="4E58CE71" w14:textId="77777777" w:rsidR="00910F33" w:rsidRDefault="00910F33" w:rsidP="00E0649E">
      <w:pPr>
        <w:pStyle w:val="nrpsLiteraturecited"/>
        <w:rPr>
          <w:rFonts w:eastAsiaTheme="minorHAnsi"/>
        </w:rPr>
      </w:pPr>
      <w:r w:rsidRPr="00E0649E">
        <w:t>[CDC]</w:t>
      </w:r>
      <w:r w:rsidRPr="002677B6">
        <w:t xml:space="preserve"> Centers for Disease Control. </w:t>
      </w:r>
      <w:r>
        <w:t>2013</w:t>
      </w:r>
      <w:r w:rsidRPr="002677B6">
        <w:t>.</w:t>
      </w:r>
      <w:r>
        <w:t xml:space="preserve"> </w:t>
      </w:r>
      <w:r w:rsidRPr="002677B6">
        <w:t xml:space="preserve">    …</w:t>
      </w:r>
      <w:proofErr w:type="gramStart"/>
      <w:r w:rsidRPr="002677B6">
        <w:t>…..</w:t>
      </w:r>
      <w:proofErr w:type="gramEnd"/>
      <w:r w:rsidRPr="002677B6">
        <w:t xml:space="preserve">    </w:t>
      </w:r>
      <w:r w:rsidRPr="002677B6">
        <w:rPr>
          <w:rFonts w:eastAsiaTheme="minorHAnsi"/>
        </w:rPr>
        <w:t xml:space="preserve">https://www.cdc.gov/nchs/data/series/sr_02/sr02_166.pdf. Accessed </w:t>
      </w:r>
      <w:r>
        <w:rPr>
          <w:rFonts w:eastAsiaTheme="minorHAnsi"/>
        </w:rPr>
        <w:t>29 Feb 2020.</w:t>
      </w:r>
      <w:r w:rsidRPr="002677B6">
        <w:rPr>
          <w:rFonts w:eastAsiaTheme="minorHAnsi"/>
        </w:rPr>
        <w:t xml:space="preserve"> </w:t>
      </w:r>
    </w:p>
    <w:p w14:paraId="11BFB15A" w14:textId="77777777" w:rsidR="00910F33" w:rsidRDefault="00910F33" w:rsidP="00E0649E">
      <w:pPr>
        <w:pStyle w:val="nrpsLiteraturecited"/>
        <w:rPr>
          <w:rFonts w:eastAsiaTheme="minorHAnsi"/>
        </w:rPr>
      </w:pPr>
    </w:p>
    <w:p w14:paraId="5CD5AC59" w14:textId="77777777" w:rsidR="00910F33" w:rsidRPr="00D56272" w:rsidRDefault="00910F33" w:rsidP="008343A1">
      <w:pPr>
        <w:pStyle w:val="nrpsLiteraturecited"/>
      </w:pPr>
      <w:r w:rsidRPr="00D56272">
        <w:rPr>
          <w:highlight w:val="cyan"/>
        </w:rPr>
        <w:t>[M</w:t>
      </w:r>
      <w:r w:rsidRPr="00D56272">
        <w:t>TDPHHS] M</w:t>
      </w:r>
      <w:r w:rsidRPr="008343A1">
        <w:t>ontana Department of Public Health and Human Services. 2017. …………</w:t>
      </w:r>
      <w:proofErr w:type="gramStart"/>
      <w:r w:rsidRPr="008343A1">
        <w:t>…..</w:t>
      </w:r>
      <w:proofErr w:type="gramEnd"/>
      <w:r w:rsidRPr="008343A1">
        <w:t xml:space="preserve"> 2017 Montana State Health Assessment. 2018; </w:t>
      </w:r>
      <w:hyperlink r:id="rId10" w:history="1">
        <w:r w:rsidRPr="008343A1">
          <w:rPr>
            <w:rStyle w:val="Hyperlink"/>
            <w:color w:val="000000" w:themeColor="text1"/>
            <w:u w:val="none"/>
          </w:rPr>
          <w:t>http://dphhs.mt.gov/publichealth/Epidemiology/OESS-CHD</w:t>
        </w:r>
      </w:hyperlink>
      <w:r w:rsidRPr="008343A1">
        <w:t>.</w:t>
      </w:r>
    </w:p>
    <w:p w14:paraId="02038A1A" w14:textId="4E392F67" w:rsidR="00910F33" w:rsidRDefault="00910F33" w:rsidP="00E0649E">
      <w:pPr>
        <w:pStyle w:val="nrpsLiteraturecited"/>
        <w:rPr>
          <w:highlight w:val="green"/>
        </w:rPr>
      </w:pPr>
      <w:r>
        <w:rPr>
          <w:highlight w:val="green"/>
        </w:rPr>
        <w:t>&lt;&lt; Link here does not work &gt;&gt;</w:t>
      </w:r>
    </w:p>
    <w:p w14:paraId="42E7767E" w14:textId="77777777" w:rsidR="00910F33" w:rsidRDefault="00910F33" w:rsidP="00E0649E">
      <w:pPr>
        <w:pStyle w:val="nrpsLiteraturecited"/>
        <w:rPr>
          <w:highlight w:val="green"/>
        </w:rPr>
      </w:pPr>
    </w:p>
    <w:p w14:paraId="44B9AB25" w14:textId="31CDBF38" w:rsidR="00910F33" w:rsidRDefault="00910F33" w:rsidP="00E0649E">
      <w:pPr>
        <w:pStyle w:val="nrpsLiteraturecited"/>
        <w:rPr>
          <w:highlight w:val="green"/>
        </w:rPr>
      </w:pPr>
    </w:p>
    <w:p w14:paraId="0C41AA91" w14:textId="77777777" w:rsidR="00910F33" w:rsidRPr="002677B6" w:rsidRDefault="00910F33" w:rsidP="00E0649E">
      <w:pPr>
        <w:pStyle w:val="nrpsLiteraturecited"/>
        <w:rPr>
          <w:highlight w:val="green"/>
        </w:rPr>
      </w:pPr>
    </w:p>
    <w:p w14:paraId="3EDD642C" w14:textId="77777777" w:rsidR="00910F33" w:rsidRDefault="00910F33" w:rsidP="00B46A68">
      <w:pPr>
        <w:pStyle w:val="CommentText"/>
      </w:pPr>
    </w:p>
    <w:p w14:paraId="3B8B4149" w14:textId="77777777" w:rsidR="00910F33" w:rsidRDefault="00910F33" w:rsidP="00B46A68">
      <w:pPr>
        <w:pStyle w:val="CommentText"/>
      </w:pPr>
    </w:p>
    <w:p w14:paraId="0913C5D7" w14:textId="77777777" w:rsidR="00910F33" w:rsidRDefault="00910F33" w:rsidP="00B46A68">
      <w:pPr>
        <w:pStyle w:val="CommentText"/>
      </w:pPr>
    </w:p>
  </w:comment>
  <w:comment w:id="458" w:author="scott@emountainworks.com" w:date="2020-02-29T08:22:00Z" w:initials="SB">
    <w:p w14:paraId="3486B042" w14:textId="6A6A61CB" w:rsidR="00910F33" w:rsidRDefault="00910F33">
      <w:pPr>
        <w:pStyle w:val="CommentText"/>
      </w:pPr>
      <w:r>
        <w:rPr>
          <w:rStyle w:val="CommentReference"/>
        </w:rPr>
        <w:annotationRef/>
      </w:r>
      <w:r>
        <w:t>This citation goes with new sidebar on Yale report. Don’t have the sidebar as of this writing.</w:t>
      </w:r>
    </w:p>
  </w:comment>
  <w:comment w:id="459" w:author="scott@emountainworks.com" w:date="2020-03-01T09:41:00Z" w:initials="SB">
    <w:p w14:paraId="5D79E293" w14:textId="06A58F4D" w:rsidR="00910F33" w:rsidRDefault="00910F33">
      <w:pPr>
        <w:pStyle w:val="CommentText"/>
      </w:pPr>
      <w:r>
        <w:rPr>
          <w:rStyle w:val="CommentReference"/>
        </w:rPr>
        <w:annotationRef/>
      </w:r>
      <w:r>
        <w:t xml:space="preserve">We need a ref here.  I can find online (I wish I didn’t have to go search for such things!) this -- </w:t>
      </w:r>
      <w:hyperlink r:id="rId11" w:history="1">
        <w:r>
          <w:rPr>
            <w:rStyle w:val="Hyperlink"/>
          </w:rPr>
          <w:t>https://opi.mt.gov/Leadership/Data-Reporting/Youth-Risk-Behavior-Survey</w:t>
        </w:r>
      </w:hyperlink>
      <w:r>
        <w:t>.  That’s clearly related but impossible for me to guess what the ref is. Also, it may be wrong—we say 2017 and the have a 2019 report.  Please help, thx!</w:t>
      </w:r>
    </w:p>
  </w:comment>
  <w:comment w:id="460" w:author="scott@emountainworks.com" w:date="2020-03-01T09:43:00Z" w:initials="SB">
    <w:p w14:paraId="775817BB" w14:textId="29E10BA5" w:rsidR="00910F33" w:rsidRDefault="00910F33">
      <w:pPr>
        <w:pStyle w:val="CommentText"/>
      </w:pPr>
      <w:r>
        <w:rPr>
          <w:rStyle w:val="CommentReference"/>
        </w:rPr>
        <w:annotationRef/>
      </w:r>
      <w:r>
        <w:t>There is no ref here, just an image, and the name here differs than in the text. Please help, thx!</w:t>
      </w:r>
    </w:p>
  </w:comment>
  <w:comment w:id="462" w:author="scott@emountainworks.com" w:date="2020-02-19T11:54:00Z" w:initials="SB">
    <w:p w14:paraId="3CDE4874" w14:textId="44A3A5AF" w:rsidR="00910F33" w:rsidRDefault="00910F33">
      <w:pPr>
        <w:pStyle w:val="CommentText"/>
      </w:pPr>
      <w:r>
        <w:rPr>
          <w:rStyle w:val="CommentReference"/>
        </w:rPr>
        <w:annotationRef/>
      </w:r>
      <w:r>
        <w:t xml:space="preserve">? sent -- Are these the correct authors and order? </w:t>
      </w:r>
    </w:p>
  </w:comment>
  <w:comment w:id="480" w:author="scott@emountainworks.com" w:date="2019-12-20T16:01:00Z" w:initials="SB">
    <w:p w14:paraId="6427B2F4" w14:textId="2AA141F8" w:rsidR="00910F33" w:rsidRDefault="00910F33" w:rsidP="001A5E85">
      <w:pPr>
        <w:pStyle w:val="CommentText"/>
      </w:pPr>
      <w:r>
        <w:t xml:space="preserve">? sent -- </w:t>
      </w:r>
    </w:p>
    <w:p w14:paraId="21965FA8" w14:textId="77777777" w:rsidR="00910F33" w:rsidRDefault="00910F33" w:rsidP="001A5E85">
      <w:pPr>
        <w:pStyle w:val="CommentText"/>
      </w:pPr>
      <w:r>
        <w:t>1) Do we have permission to use this image?</w:t>
      </w:r>
    </w:p>
    <w:p w14:paraId="7D0BB6A3" w14:textId="1B4D7D9F" w:rsidR="00910F33" w:rsidRDefault="00910F33" w:rsidP="001A5E85">
      <w:pPr>
        <w:pStyle w:val="CommentText"/>
      </w:pPr>
      <w:r>
        <w:t xml:space="preserve">2) Is the figure caption directly copied from the paper or is this the caption from the previous figure we had here? </w:t>
      </w:r>
    </w:p>
    <w:p w14:paraId="456A7A09" w14:textId="698E9B6A" w:rsidR="00910F33" w:rsidRDefault="00910F33" w:rsidP="001A5E85">
      <w:pPr>
        <w:pStyle w:val="CommentText"/>
      </w:pPr>
      <w:r>
        <w:t xml:space="preserve">3) Can we get a </w:t>
      </w:r>
      <w:proofErr w:type="gramStart"/>
      <w:r>
        <w:t>better quality</w:t>
      </w:r>
      <w:proofErr w:type="gramEnd"/>
      <w:r>
        <w:t xml:space="preserve"> figure?</w:t>
      </w:r>
    </w:p>
  </w:comment>
  <w:comment w:id="482" w:author="scott@emountainworks.com" w:date="2019-12-20T15:49:00Z" w:initials="SB">
    <w:p w14:paraId="20D877A0" w14:textId="6905C6CD" w:rsidR="00910F33" w:rsidRDefault="00910F33" w:rsidP="001A5E85">
      <w:pPr>
        <w:pStyle w:val="CommentText"/>
      </w:pPr>
      <w:r>
        <w:rPr>
          <w:rStyle w:val="CommentReference"/>
        </w:rPr>
        <w:annotationRef/>
      </w:r>
      <w:r>
        <w:t xml:space="preserve">? sent -- We changed the figure but did not change the caption. Can you do so?  Also, </w:t>
      </w:r>
      <w:r w:rsidRPr="00737D28">
        <w:rPr>
          <w:highlight w:val="yellow"/>
        </w:rPr>
        <w:t>we need the reference</w:t>
      </w:r>
      <w:r>
        <w:t xml:space="preserve"> for this diagram.  Can you provide? Thx!</w:t>
      </w:r>
    </w:p>
  </w:comment>
  <w:comment w:id="483" w:author="Robert Byron" w:date="2020-03-10T15:00:00Z" w:initials="RB">
    <w:p w14:paraId="7FDFC874" w14:textId="0A89CD47" w:rsidR="11C6D738" w:rsidRDefault="11C6D738">
      <w:pPr>
        <w:pStyle w:val="CommentText"/>
      </w:pPr>
      <w:r>
        <w:t>Done 2020.03.10</w:t>
      </w:r>
      <w:r>
        <w:rPr>
          <w:rStyle w:val="CommentReference"/>
        </w:rPr>
        <w:annotationRef/>
      </w:r>
    </w:p>
  </w:comment>
  <w:comment w:id="489" w:author="Philip Higuera" w:date="2020-01-22T10:17:00Z" w:initials="PH">
    <w:p w14:paraId="54D611BF" w14:textId="77777777" w:rsidR="00910F33" w:rsidRDefault="00910F33" w:rsidP="00604665">
      <w:pPr>
        <w:pStyle w:val="CommentText"/>
      </w:pPr>
      <w:r>
        <w:rPr>
          <w:rStyle w:val="CommentReference"/>
        </w:rPr>
        <w:annotationRef/>
      </w:r>
      <w:r>
        <w:t xml:space="preserve">Has this been surveyed, or is this assumed? If the latter, I suggest modifying the text to not imply this is known. E.g., I’ve seen very surprising survey data indicating that some Montanans associated increased smoky days in the summer as evidence of poor forest management; and, certainly, that’s what some of our leaders are communicating. </w:t>
      </w:r>
    </w:p>
    <w:p w14:paraId="3373BD28" w14:textId="77777777" w:rsidR="00910F33" w:rsidRDefault="00910F33" w:rsidP="00604665">
      <w:pPr>
        <w:pStyle w:val="CommentText"/>
      </w:pPr>
    </w:p>
    <w:p w14:paraId="7A2C692A" w14:textId="1C28B079" w:rsidR="00910F33" w:rsidRDefault="00910F33" w:rsidP="00604665">
      <w:pPr>
        <w:pStyle w:val="CommentText"/>
      </w:pPr>
      <w:r>
        <w:t>“More widespread fire activity in recent decades also means more smoky days in the summer, an impact of climate change that Montanans experience directly.”</w:t>
      </w:r>
    </w:p>
    <w:p w14:paraId="14CB74F5" w14:textId="77777777" w:rsidR="00910F33" w:rsidRDefault="00910F33" w:rsidP="00604665">
      <w:pPr>
        <w:pStyle w:val="CommentText"/>
      </w:pPr>
    </w:p>
    <w:p w14:paraId="5C52A8DA" w14:textId="77777777" w:rsidR="00910F33" w:rsidRDefault="00910F33" w:rsidP="00604665">
      <w:pPr>
        <w:pStyle w:val="CommentText"/>
      </w:pPr>
      <w:r>
        <w:t xml:space="preserve">“In Montana, increased fire activity in recent decades directly impacts people through an increase in hazardous air quality from wildfire smoke.” </w:t>
      </w:r>
    </w:p>
  </w:comment>
  <w:comment w:id="490" w:author="scott@emountainworks.com" w:date="2020-03-03T09:07:00Z" w:initials="SB">
    <w:p w14:paraId="6006C91A" w14:textId="5007AA95" w:rsidR="00910F33" w:rsidRDefault="00910F33">
      <w:pPr>
        <w:pStyle w:val="CommentText"/>
      </w:pPr>
      <w:r>
        <w:t xml:space="preserve">Bruce, </w:t>
      </w:r>
      <w:proofErr w:type="gramStart"/>
      <w:r>
        <w:t>Can</w:t>
      </w:r>
      <w:proofErr w:type="gramEnd"/>
      <w:r>
        <w:t xml:space="preserve"> you decide on this? Also, do we have a ref? That would sure be nice.  Seeley Lake paper from UM?</w:t>
      </w:r>
      <w:r>
        <w:rPr>
          <w:rStyle w:val="CommentReference"/>
        </w:rPr>
        <w:annotationRef/>
      </w:r>
    </w:p>
  </w:comment>
  <w:comment w:id="494" w:author="Philip Higuera" w:date="2020-01-22T10:32:00Z" w:initials="PH">
    <w:p w14:paraId="4BF86631" w14:textId="77777777" w:rsidR="11C6D738" w:rsidRDefault="11C6D738" w:rsidP="11C6D738">
      <w:pPr>
        <w:pStyle w:val="CommentText"/>
      </w:pPr>
      <w:r>
        <w:t xml:space="preserve">Really? The projections themselves do not indicate more fire; at best, they suggest the possibility, BUT…this statement promotes a widely held misconception that extensive wildfire seasons in Montana (at least in forests) are facilitated by spring fuel buildup. At least in western Montana forests, there is little/no evidence that extensive burning requires wet springs. Is there primary literature supporting this statement? </w:t>
      </w:r>
      <w:r>
        <w:rPr>
          <w:rStyle w:val="CommentReference"/>
        </w:rPr>
        <w:annotationRef/>
      </w:r>
    </w:p>
  </w:comment>
  <w:comment w:id="495" w:author="scott@emountainworks.com" w:date="2020-03-03T09:25:00Z" w:initials="sc">
    <w:p w14:paraId="36FA663E" w14:textId="2EB001DC" w:rsidR="11C6D738" w:rsidRDefault="11C6D738" w:rsidP="11C6D738">
      <w:pPr>
        <w:pStyle w:val="CommentText"/>
      </w:pPr>
      <w:r>
        <w:t>Cathy or Bruce, can you handle this question?</w:t>
      </w:r>
      <w:r>
        <w:rPr>
          <w:rStyle w:val="CommentReference"/>
        </w:rPr>
        <w:annotationRef/>
      </w:r>
    </w:p>
  </w:comment>
  <w:comment w:id="498" w:author="Philip Higuera" w:date="2020-01-22T10:32:00Z" w:initials="PH">
    <w:p w14:paraId="2026ADE5" w14:textId="77777777" w:rsidR="00910F33" w:rsidRDefault="00910F33" w:rsidP="00237525">
      <w:pPr>
        <w:pStyle w:val="CommentText"/>
      </w:pPr>
      <w:r>
        <w:rPr>
          <w:rStyle w:val="CommentReference"/>
        </w:rPr>
        <w:annotationRef/>
      </w:r>
      <w:r>
        <w:t xml:space="preserve">Really? The projections themselves do not indicate more fire; at best, they suggest the possibility, BUT…this statement promotes a widely held misconception that extensive wildfire seasons in Montana (at least in forests) are facilitated by spring fuel buildup. At least in western Montana forests, there is little/no evidence that extensive burning requires wet springs. Is there primary literature supporting this statement? </w:t>
      </w:r>
    </w:p>
  </w:comment>
  <w:comment w:id="499" w:author="scott@emountainworks.com" w:date="2020-03-03T09:25:00Z" w:initials="SB">
    <w:p w14:paraId="7EF3695E" w14:textId="2EB001DC" w:rsidR="00910F33" w:rsidRDefault="00910F33">
      <w:pPr>
        <w:pStyle w:val="CommentText"/>
      </w:pPr>
      <w:r>
        <w:rPr>
          <w:rStyle w:val="CommentReference"/>
        </w:rPr>
        <w:annotationRef/>
      </w:r>
      <w:r>
        <w:t>Cathy or Bruce, can you handle this question?</w:t>
      </w:r>
    </w:p>
  </w:comment>
  <w:comment w:id="502" w:author="scott@emountainworks.com" w:date="2020-02-19T15:32:00Z" w:initials="SB">
    <w:p w14:paraId="6B4A9C68" w14:textId="7DA89B69" w:rsidR="00910F33" w:rsidRDefault="00910F33">
      <w:pPr>
        <w:pStyle w:val="CommentText"/>
      </w:pPr>
      <w:r>
        <w:rPr>
          <w:rStyle w:val="CommentReference"/>
        </w:rPr>
        <w:annotationRef/>
      </w:r>
      <w:r>
        <w:t>We do not have this reference. Used here and many other places. Please provide. Thx!</w:t>
      </w:r>
    </w:p>
  </w:comment>
  <w:comment w:id="503" w:author="Robert Byron" w:date="2020-03-10T14:19:00Z" w:initials="RB">
    <w:p w14:paraId="7D989789" w14:textId="35B1673C" w:rsidR="11C6D738" w:rsidRDefault="11C6D738">
      <w:pPr>
        <w:pStyle w:val="CommentText"/>
      </w:pPr>
      <w:r>
        <w:t xml:space="preserve">A reference to this effect is listed below, however, I am not sure it applies.   As far as I can tell it is Bruce's [original] Section 5 in relation to the following, at least that is what his comment says in that document: "Climate change is influencing the severity and frequency of </w:t>
      </w:r>
      <w:r>
        <w:rPr>
          <w:rStyle w:val="CommentReference"/>
        </w:rPr>
        <w:annotationRef/>
      </w:r>
    </w:p>
    <w:p w14:paraId="3E7ACD50" w14:textId="158E2C3E" w:rsidR="11C6D738" w:rsidRDefault="11C6D738">
      <w:pPr>
        <w:pStyle w:val="CommentText"/>
      </w:pPr>
      <w:r>
        <w:t>heat waves</w:t>
      </w:r>
    </w:p>
    <w:p w14:paraId="44CE34DA" w14:textId="3A755EEA" w:rsidR="11C6D738" w:rsidRDefault="11C6D738">
      <w:pPr>
        <w:pStyle w:val="CommentText"/>
      </w:pPr>
      <w:r>
        <w:t xml:space="preserve">(Meehi and </w:t>
      </w:r>
    </w:p>
    <w:p w14:paraId="2DE696BC" w14:textId="7B11338A" w:rsidR="11C6D738" w:rsidRDefault="11C6D738">
      <w:pPr>
        <w:pStyle w:val="CommentText"/>
      </w:pPr>
      <w:r>
        <w:t xml:space="preserve">Tebaldi 2004, Reid et al. 2009) </w:t>
      </w:r>
    </w:p>
    <w:p w14:paraId="0F42BEF5" w14:textId="3D4FDF60" w:rsidR="11C6D738" w:rsidRDefault="11C6D738">
      <w:pPr>
        <w:pStyle w:val="CommentText"/>
      </w:pPr>
      <w:r>
        <w:t>which may lead to increasing heat</w:t>
      </w:r>
    </w:p>
    <w:p w14:paraId="4DF0C345" w14:textId="78D67B8B" w:rsidR="11C6D738" w:rsidRDefault="11C6D738">
      <w:pPr>
        <w:pStyle w:val="CommentText"/>
      </w:pPr>
      <w:r>
        <w:t>-</w:t>
      </w:r>
    </w:p>
    <w:p w14:paraId="3C761881" w14:textId="61D6336A" w:rsidR="11C6D738" w:rsidRDefault="11C6D738">
      <w:pPr>
        <w:pStyle w:val="CommentText"/>
      </w:pPr>
      <w:r>
        <w:t xml:space="preserve">related morbidity </w:t>
      </w:r>
    </w:p>
    <w:p w14:paraId="6589A7AC" w14:textId="6F2FA596" w:rsidR="11C6D738" w:rsidRDefault="11C6D738">
      <w:pPr>
        <w:pStyle w:val="CommentText"/>
      </w:pPr>
      <w:r>
        <w:t xml:space="preserve">(e.g., cardiovascular and respiratory diseases) and mortality, especially during extreme </w:t>
      </w:r>
    </w:p>
    <w:p w14:paraId="68CA75F4" w14:textId="4915D8BB" w:rsidR="11C6D738" w:rsidRDefault="11C6D738">
      <w:pPr>
        <w:pStyle w:val="CommentText"/>
      </w:pPr>
      <w:r>
        <w:t xml:space="preserve">heat events. "    Unless there is a different Ho, et al, 2015, the one listed does not seem to apply:  </w:t>
      </w:r>
      <w:proofErr w:type="gramStart"/>
      <w:r>
        <w:t>Ho  HC</w:t>
      </w:r>
      <w:proofErr w:type="gramEnd"/>
      <w:r>
        <w:t xml:space="preserve">, Knudby A, Huang W. 2015. A spatial framework to map heat health risks at multiple scales. International Journal of Environmental Research and Public Health 12:16110–23. doi:10.3390/ijerph121215046 </w:t>
      </w:r>
    </w:p>
    <w:p w14:paraId="147C6707" w14:textId="03F35035" w:rsidR="11C6D738" w:rsidRDefault="11C6D738">
      <w:pPr>
        <w:pStyle w:val="CommentText"/>
      </w:pPr>
    </w:p>
  </w:comment>
  <w:comment w:id="505" w:author="scott@emountainworks.com" w:date="2019-12-23T11:45:00Z" w:initials="SB">
    <w:p w14:paraId="75A06B84" w14:textId="3D50A2E5" w:rsidR="00910F33" w:rsidRDefault="00910F33">
      <w:pPr>
        <w:pStyle w:val="CommentText"/>
      </w:pPr>
      <w:r>
        <w:t>Rob—</w:t>
      </w:r>
    </w:p>
    <w:p w14:paraId="18B9B6E2" w14:textId="47AED0AB" w:rsidR="00910F33" w:rsidRDefault="00910F33">
      <w:pPr>
        <w:pStyle w:val="CommentText"/>
      </w:pPr>
      <w:r>
        <w:t>* Please r</w:t>
      </w:r>
      <w:r>
        <w:rPr>
          <w:rStyle w:val="CommentReference"/>
        </w:rPr>
        <w:annotationRef/>
      </w:r>
      <w:r>
        <w:t>eview caption and image.  I think we should cut off everything below the feet.  We may then want to use the text starting “When…”. Could either paraphrase or just quote directly with attribution.</w:t>
      </w:r>
    </w:p>
    <w:p w14:paraId="05AFE347" w14:textId="77777777" w:rsidR="00910F33" w:rsidRDefault="00910F33">
      <w:pPr>
        <w:pStyle w:val="CommentText"/>
      </w:pPr>
    </w:p>
    <w:p w14:paraId="21F15F4F" w14:textId="4A9815B2" w:rsidR="00910F33" w:rsidRDefault="00910F33">
      <w:pPr>
        <w:pStyle w:val="CommentText"/>
      </w:pPr>
      <w:r>
        <w:t xml:space="preserve">Q1. Do you agree to this approach? If so, can you rewrite the caption?  </w:t>
      </w:r>
    </w:p>
    <w:p w14:paraId="5BAF927B" w14:textId="358DC274" w:rsidR="00910F33" w:rsidRDefault="00910F33">
      <w:pPr>
        <w:pStyle w:val="CommentText"/>
      </w:pPr>
      <w:r>
        <w:t>Q2. Also, can you send me the permission letter that you got so I can keep it on file for the C2H2 report? Did you already? Thx!</w:t>
      </w:r>
    </w:p>
  </w:comment>
  <w:comment w:id="506" w:author="Robert Byron" w:date="2020-03-10T15:05:00Z" w:initials="RB">
    <w:p w14:paraId="5EEE3220" w14:textId="0A8F1576" w:rsidR="11C6D738" w:rsidRDefault="11C6D738">
      <w:pPr>
        <w:pStyle w:val="CommentText"/>
      </w:pPr>
      <w:proofErr w:type="gramStart"/>
      <w:r>
        <w:t>Scott,</w:t>
      </w:r>
      <w:proofErr w:type="gramEnd"/>
      <w:r>
        <w:t xml:space="preserve"> will re-send permissions.   Trying to get a higher resolution image as of 2020.03.10.   I like the explanation in the caption, thus suggest keeping.</w:t>
      </w:r>
      <w:r>
        <w:rPr>
          <w:rStyle w:val="CommentReference"/>
        </w:rPr>
        <w:annotationRef/>
      </w:r>
    </w:p>
  </w:comment>
  <w:comment w:id="507" w:author="Robert Byron" w:date="2020-03-10T15:46:00Z" w:initials="RB">
    <w:p w14:paraId="28800DB3" w14:textId="2600DCEB" w:rsidR="11C6D738" w:rsidRDefault="11C6D738">
      <w:pPr>
        <w:pStyle w:val="CommentText"/>
      </w:pPr>
      <w:r>
        <w:t>Scott, in addition to title, caption and credits, we need to discuss the preferred format and resolution.    UCS has offered to accommodate what we need.</w:t>
      </w:r>
      <w:r>
        <w:rPr>
          <w:rStyle w:val="CommentReference"/>
        </w:rPr>
        <w:annotationRef/>
      </w:r>
    </w:p>
  </w:comment>
  <w:comment w:id="510" w:author="scott@emountainworks.com" w:date="2020-02-19T15:34:00Z" w:initials="SB">
    <w:p w14:paraId="30BB8D0A" w14:textId="72622CEE" w:rsidR="00910F33" w:rsidRDefault="00910F33">
      <w:pPr>
        <w:pStyle w:val="CommentText"/>
      </w:pPr>
      <w:r>
        <w:rPr>
          <w:rStyle w:val="CommentReference"/>
        </w:rPr>
        <w:annotationRef/>
      </w:r>
      <w:r>
        <w:t>? sent -- We don’t have this reference. Can you supply? Thx!</w:t>
      </w:r>
    </w:p>
    <w:p w14:paraId="07DF769D" w14:textId="77777777" w:rsidR="00910F33" w:rsidRDefault="00910F33">
      <w:pPr>
        <w:pStyle w:val="CommentText"/>
      </w:pPr>
    </w:p>
    <w:p w14:paraId="22D62879" w14:textId="0CDB6FB8" w:rsidR="00910F33" w:rsidRDefault="00910F33">
      <w:pPr>
        <w:pStyle w:val="CommentText"/>
      </w:pPr>
      <w:r>
        <w:t>We refer to Mills et al. 2016 3x in sec3.</w:t>
      </w:r>
    </w:p>
  </w:comment>
  <w:comment w:id="511" w:author="scott@emountainworks.com" w:date="2020-02-27T14:15:00Z" w:initials="SB">
    <w:p w14:paraId="3873A822" w14:textId="223073DE" w:rsidR="00910F33" w:rsidRDefault="00910F33">
      <w:pPr>
        <w:pStyle w:val="CommentText"/>
      </w:pPr>
      <w:r>
        <w:rPr>
          <w:rStyle w:val="CommentReference"/>
        </w:rPr>
        <w:annotationRef/>
      </w:r>
      <w:r>
        <w:t>Bruce sent this, along with the papers, but when I looked through the two papers neither seemed correct?</w:t>
      </w:r>
    </w:p>
    <w:p w14:paraId="16A47E56" w14:textId="77777777" w:rsidR="00910F33" w:rsidRDefault="00910F33">
      <w:pPr>
        <w:pStyle w:val="CommentText"/>
      </w:pPr>
    </w:p>
    <w:p w14:paraId="3F8F75E5" w14:textId="01DDA532" w:rsidR="00910F33" w:rsidRDefault="00910F33">
      <w:pPr>
        <w:pStyle w:val="CommentText"/>
      </w:pPr>
      <w:r>
        <w:rPr>
          <w:rFonts w:ascii="Calibri" w:hAnsi="Calibri" w:cs="Calibri"/>
          <w:color w:val="4472C4"/>
          <w:sz w:val="22"/>
          <w:szCs w:val="22"/>
          <w:shd w:val="clear" w:color="auto" w:fill="FFFFFF"/>
        </w:rPr>
        <w:t>From Bruce--I think this was referencing the 2010 Mills paper attached above, so the year was a typo, or it was referencing the Kristie et al 2006 paper (attached) and again was a year typo and forgot that Kristie was first author with Mills second??</w:t>
      </w:r>
    </w:p>
  </w:comment>
  <w:comment w:id="513" w:author="scott@emountainworks.com" w:date="2020-02-26T17:28:00Z" w:initials="SB">
    <w:p w14:paraId="171E3BEA" w14:textId="705DBA81" w:rsidR="00910F33" w:rsidRDefault="00910F33">
      <w:pPr>
        <w:pStyle w:val="CommentText"/>
      </w:pPr>
      <w:r>
        <w:rPr>
          <w:rStyle w:val="CommentReference"/>
        </w:rPr>
        <w:annotationRef/>
      </w:r>
      <w:r>
        <w:t>Per Phil – please add these years.</w:t>
      </w:r>
    </w:p>
  </w:comment>
  <w:comment w:id="514" w:author="scott@emountainworks.com" w:date="2020-02-19T16:37:00Z" w:initials="SB">
    <w:p w14:paraId="214F7CFA" w14:textId="62259297" w:rsidR="00910F33" w:rsidRDefault="00910F33">
      <w:pPr>
        <w:pStyle w:val="CommentText"/>
      </w:pPr>
      <w:r>
        <w:rPr>
          <w:rStyle w:val="CommentReference"/>
        </w:rPr>
        <w:annotationRef/>
      </w:r>
      <w:r>
        <w:t xml:space="preserve">We have moved to a new paragraph. Does this sentence then go with Fig 3-3? Fig 3-4? Both? Hard for the reader to know given the information we have provided.  Does this sentence actually mean something </w:t>
      </w:r>
      <w:proofErr w:type="gramStart"/>
      <w:r>
        <w:t>like,</w:t>
      </w:r>
      <w:proofErr w:type="gramEnd"/>
      <w:r>
        <w:t xml:space="preserve"> </w:t>
      </w:r>
    </w:p>
    <w:p w14:paraId="4D055F4B" w14:textId="77777777" w:rsidR="00910F33" w:rsidRDefault="00910F33">
      <w:pPr>
        <w:pStyle w:val="CommentText"/>
      </w:pPr>
    </w:p>
    <w:p w14:paraId="1093DB02" w14:textId="2EEA96C6" w:rsidR="00910F33" w:rsidRPr="0053110B" w:rsidRDefault="00910F33">
      <w:pPr>
        <w:pStyle w:val="CommentText"/>
        <w:rPr>
          <w:i/>
        </w:rPr>
      </w:pPr>
      <w:r w:rsidRPr="0053110B">
        <w:rPr>
          <w:i/>
        </w:rPr>
        <w:t>Following the analysis that led to Fig 3-3, we sought to localize our assessment of extreme temperatures by examining daily temperature data from weather stations across Montana.</w:t>
      </w:r>
    </w:p>
    <w:p w14:paraId="218DC2DC" w14:textId="77777777" w:rsidR="00910F33" w:rsidRDefault="00910F33">
      <w:pPr>
        <w:pStyle w:val="CommentText"/>
      </w:pPr>
    </w:p>
    <w:p w14:paraId="6F514706" w14:textId="7150FA26" w:rsidR="00910F33" w:rsidRDefault="00910F33">
      <w:pPr>
        <w:pStyle w:val="CommentText"/>
      </w:pPr>
      <w:r>
        <w:t>I can’t change as I don’t know. Can you help make this description of how the work was done, and with what goals in mind, clearer for the reader? Thx!</w:t>
      </w:r>
    </w:p>
  </w:comment>
  <w:comment w:id="515" w:author="Philip Higuera" w:date="2020-01-22T10:39:00Z" w:initials="PH">
    <w:p w14:paraId="57B86B53" w14:textId="7DC07A06" w:rsidR="00910F33" w:rsidRDefault="00910F33" w:rsidP="00976A21">
      <w:pPr>
        <w:pStyle w:val="CommentText"/>
      </w:pPr>
      <w:r>
        <w:rPr>
          <w:rStyle w:val="CommentReference"/>
        </w:rPr>
        <w:annotationRef/>
      </w:r>
      <w:r>
        <w:t xml:space="preserve">Maybe not the place here, but increasing minimum temperatures are also a major driver of increased area burned, as fuel moisture values do not increase at night, as they usually do when temps drop. </w:t>
      </w:r>
    </w:p>
    <w:p w14:paraId="58FA22B2" w14:textId="77777777" w:rsidR="00910F33" w:rsidRDefault="00910F33" w:rsidP="00976A21">
      <w:pPr>
        <w:pStyle w:val="CommentText"/>
      </w:pPr>
    </w:p>
    <w:p w14:paraId="0F11F4D0" w14:textId="77777777" w:rsidR="00910F33" w:rsidRDefault="00910F33" w:rsidP="00976A21">
      <w:pPr>
        <w:pStyle w:val="CommentText"/>
      </w:pPr>
      <w:r>
        <w:t xml:space="preserve">“Increased minimum temperatures in the summer also contribute to increased wildfire area burned, as fuels remain dry and available to burn over longer periods each day.” </w:t>
      </w:r>
    </w:p>
  </w:comment>
  <w:comment w:id="516" w:author="scott@emountainworks.com" w:date="2020-03-03T09:53:00Z" w:initials="SB">
    <w:p w14:paraId="5C1644E5" w14:textId="5BB7A8CB" w:rsidR="00910F33" w:rsidRDefault="00910F33">
      <w:pPr>
        <w:pStyle w:val="CommentText"/>
      </w:pPr>
      <w:r>
        <w:rPr>
          <w:rStyle w:val="CommentReference"/>
        </w:rPr>
        <w:annotationRef/>
      </w:r>
      <w:r>
        <w:t xml:space="preserve">Bruce -- can you make this change or tell me to drop the comment? Thanks!  (BTW, if we use Phil’s comment, it </w:t>
      </w:r>
      <w:proofErr w:type="gramStart"/>
      <w:r>
        <w:t>would</w:t>
      </w:r>
      <w:proofErr w:type="gramEnd"/>
      <w:r>
        <w:t xml:space="preserve"> seem to demand a ref.)</w:t>
      </w:r>
    </w:p>
  </w:comment>
  <w:comment w:id="517" w:author="Philip Higuera" w:date="2020-01-22T10:43:00Z" w:initials="PH">
    <w:p w14:paraId="59213A89" w14:textId="77777777" w:rsidR="00910F33" w:rsidRDefault="00910F33" w:rsidP="00976A21">
      <w:pPr>
        <w:pStyle w:val="CommentText"/>
      </w:pPr>
      <w:r>
        <w:rPr>
          <w:rStyle w:val="CommentReference"/>
        </w:rPr>
        <w:annotationRef/>
      </w:r>
      <w:r>
        <w:t xml:space="preserve">Fig. caption should include “maximum daily temperature” to specify time scale (i.e., daily). </w:t>
      </w:r>
    </w:p>
    <w:p w14:paraId="6ACF7AF3" w14:textId="77777777" w:rsidR="00910F33" w:rsidRDefault="00910F33" w:rsidP="00976A21">
      <w:pPr>
        <w:pStyle w:val="CommentText"/>
      </w:pPr>
    </w:p>
    <w:p w14:paraId="34ACACAC" w14:textId="1821D4CE" w:rsidR="00910F33" w:rsidRDefault="00910F33" w:rsidP="00976A21">
      <w:pPr>
        <w:pStyle w:val="CommentText"/>
      </w:pPr>
      <w:r>
        <w:t>Also “increasing trends” is ambiguous: could be an increasing negative trend. Suggest language like “…stations showing (a trend of) increased daily maximum temperatures…” etc.</w:t>
      </w:r>
    </w:p>
  </w:comment>
  <w:comment w:id="518" w:author="scott@emountainworks.com" w:date="2020-03-03T09:55:00Z" w:initials="SB">
    <w:p w14:paraId="6D534FFC" w14:textId="36355EF6" w:rsidR="00910F33" w:rsidRDefault="00910F33">
      <w:pPr>
        <w:pStyle w:val="CommentText"/>
      </w:pPr>
      <w:r>
        <w:rPr>
          <w:rStyle w:val="CommentReference"/>
        </w:rPr>
        <w:annotationRef/>
      </w:r>
      <w:r>
        <w:t xml:space="preserve">Bruce can you make this change if you </w:t>
      </w:r>
      <w:proofErr w:type="gramStart"/>
      <w:r>
        <w:t>agree?</w:t>
      </w:r>
      <w:proofErr w:type="gramEnd"/>
      <w:r>
        <w:t xml:space="preserve">  I am a bit loathe to make changes to someone else reporting on their own results.  Thanks! (For the record and for what it’s worth, I agree with Phil.)</w:t>
      </w:r>
    </w:p>
    <w:p w14:paraId="50752064" w14:textId="77777777" w:rsidR="00910F33" w:rsidRDefault="00910F33">
      <w:pPr>
        <w:pStyle w:val="CommentText"/>
      </w:pPr>
    </w:p>
    <w:p w14:paraId="0A924264" w14:textId="3403DE63" w:rsidR="00910F33" w:rsidRDefault="00910F33">
      <w:pPr>
        <w:pStyle w:val="CommentText"/>
      </w:pPr>
      <w:r>
        <w:t>Note: If we make a change it needs to permeate through the text, the caption (Fig 3-4 and 3-5), and the quoted callout.</w:t>
      </w:r>
    </w:p>
  </w:comment>
  <w:comment w:id="522" w:author="scott@emountainworks.com" w:date="2020-03-03T09:59:00Z" w:initials="SB">
    <w:p w14:paraId="51B6B9EB" w14:textId="30189B76" w:rsidR="00910F33" w:rsidRDefault="00910F33">
      <w:pPr>
        <w:pStyle w:val="CommentText"/>
      </w:pPr>
      <w:r>
        <w:rPr>
          <w:rStyle w:val="CommentReference"/>
        </w:rPr>
        <w:annotationRef/>
      </w:r>
      <w:r>
        <w:t>Bruce--Phil’s comment about “increasing trend” applies here and at end of paragraph and in Fig 3-6 caption, as well. Do you want to make a change?</w:t>
      </w:r>
    </w:p>
  </w:comment>
  <w:comment w:id="524" w:author="Robert Byron" w:date="2020-03-10T15:23:00Z" w:initials="RB">
    <w:p w14:paraId="31B6391B" w14:textId="7911A83D" w:rsidR="11C6D738" w:rsidRDefault="11C6D738">
      <w:pPr>
        <w:pStyle w:val="CommentText"/>
      </w:pPr>
      <w:r>
        <w:t>Should we not list the set of socioeconomic variables used to create the overlay?   Related, how will we reference Nick's background work since he it is not published?</w:t>
      </w:r>
      <w:r>
        <w:rPr>
          <w:rStyle w:val="CommentReference"/>
        </w:rPr>
        <w:annotationRef/>
      </w:r>
    </w:p>
  </w:comment>
  <w:comment w:id="525" w:author="scott@emountainworks.com" w:date="2020-02-17T15:01:00Z" w:initials="SB">
    <w:p w14:paraId="744FF657" w14:textId="60837B48" w:rsidR="00910F33" w:rsidRDefault="00910F33">
      <w:pPr>
        <w:pStyle w:val="CommentText"/>
      </w:pPr>
      <w:r>
        <w:rPr>
          <w:rStyle w:val="CommentReference"/>
        </w:rPr>
        <w:annotationRef/>
      </w:r>
      <w:r>
        <w:t>? sent -- We need a reference here. Can you provide?</w:t>
      </w:r>
    </w:p>
  </w:comment>
  <w:comment w:id="527" w:author="scott@emountainworks.com" w:date="2020-03-03T10:08:00Z" w:initials="SB">
    <w:p w14:paraId="3B10C473" w14:textId="3D4D7337" w:rsidR="00910F33" w:rsidRDefault="00910F33">
      <w:pPr>
        <w:pStyle w:val="CommentText"/>
      </w:pPr>
      <w:r>
        <w:rPr>
          <w:rStyle w:val="CommentReference"/>
        </w:rPr>
        <w:annotationRef/>
      </w:r>
      <w:r>
        <w:t>Nick--This map looks elongated to me. Is it correct?</w:t>
      </w:r>
    </w:p>
  </w:comment>
  <w:comment w:id="528" w:author="scott@emountainworks.com" w:date="2020-02-27T16:19:00Z" w:initials="SB">
    <w:p w14:paraId="7E61CD14" w14:textId="6A78E636" w:rsidR="00910F33" w:rsidRDefault="00910F33">
      <w:pPr>
        <w:pStyle w:val="CommentText"/>
      </w:pPr>
      <w:r>
        <w:rPr>
          <w:rStyle w:val="CommentReference"/>
        </w:rPr>
        <w:annotationRef/>
      </w:r>
      <w:r>
        <w:t>? sent -- Do we have a reference here?</w:t>
      </w:r>
    </w:p>
  </w:comment>
  <w:comment w:id="530" w:author="scott@emountainworks.com" w:date="2020-03-03T10:09:00Z" w:initials="SB">
    <w:p w14:paraId="5F49D9DF" w14:textId="60BB6F69" w:rsidR="00910F33" w:rsidRDefault="00910F33">
      <w:pPr>
        <w:pStyle w:val="CommentText"/>
      </w:pPr>
      <w:r>
        <w:rPr>
          <w:rStyle w:val="CommentReference"/>
        </w:rPr>
        <w:annotationRef/>
      </w:r>
      <w:r>
        <w:t xml:space="preserve">Cathy, should we delete the word “cold” here?  </w:t>
      </w:r>
      <w:proofErr w:type="gramStart"/>
      <w:r>
        <w:t>Or actually, this</w:t>
      </w:r>
      <w:proofErr w:type="gramEnd"/>
      <w:r>
        <w:t xml:space="preserve"> sentence seems non sequitar to the box.  Isn’t the box </w:t>
      </w:r>
      <w:proofErr w:type="gramStart"/>
      <w:r>
        <w:t>actually about</w:t>
      </w:r>
      <w:proofErr w:type="gramEnd"/>
      <w:r>
        <w:t xml:space="preserve"> whether cold or warm temps kill more people, *not* about whether warming temps mean fewer cold-temp deaths.  See my confusion?  Maybe restate this opening question somehow? I think simply deleting this sentence is warranted.  Agree? Disagree? Please advise, thx!</w:t>
      </w:r>
    </w:p>
    <w:p w14:paraId="0B84C395" w14:textId="77777777" w:rsidR="00910F33" w:rsidRDefault="00910F33">
      <w:pPr>
        <w:pStyle w:val="CommentText"/>
      </w:pPr>
    </w:p>
    <w:p w14:paraId="7F4FDCCE" w14:textId="19720B2B" w:rsidR="00910F33" w:rsidRDefault="00910F33">
      <w:pPr>
        <w:pStyle w:val="CommentText"/>
      </w:pPr>
      <w:r>
        <w:t>Didn’t get to it but perha</w:t>
      </w:r>
    </w:p>
  </w:comment>
  <w:comment w:id="531" w:author="scott@emountainworks.com" w:date="2020-02-19T17:31:00Z" w:initials="SB">
    <w:p w14:paraId="1A1019A3" w14:textId="51F7A6D0" w:rsidR="00910F33" w:rsidRDefault="00910F33">
      <w:pPr>
        <w:pStyle w:val="CommentText"/>
      </w:pPr>
      <w:r>
        <w:rPr>
          <w:rStyle w:val="CommentReference"/>
        </w:rPr>
        <w:annotationRef/>
      </w:r>
      <w:proofErr w:type="gramStart"/>
      <w:r>
        <w:t>Cathy  –</w:t>
      </w:r>
      <w:proofErr w:type="gramEnd"/>
      <w:r>
        <w:t xml:space="preserve"> </w:t>
      </w:r>
    </w:p>
    <w:p w14:paraId="4236231E" w14:textId="77777777" w:rsidR="00910F33" w:rsidRDefault="00910F33">
      <w:pPr>
        <w:pStyle w:val="CommentText"/>
      </w:pPr>
    </w:p>
    <w:p w14:paraId="670404A3" w14:textId="0F95DBD7" w:rsidR="00910F33" w:rsidRDefault="00910F33">
      <w:pPr>
        <w:pStyle w:val="CommentText"/>
      </w:pPr>
      <w:r>
        <w:t xml:space="preserve">1) This is an </w:t>
      </w:r>
      <w:proofErr w:type="gramStart"/>
      <w:r>
        <w:t>big  document</w:t>
      </w:r>
      <w:proofErr w:type="gramEnd"/>
      <w:r>
        <w:t xml:space="preserve"> and website, like the NCA. Do we want to give the reader a bit more, even just that chapter name, or stick with a ref for the entire document? That’s all we are providing throughout every section of this report.  Doesn’t really help the reader follow our logic much with respect to how we derived our conclusions = poor references when done that way. (Note Ebi et al. ref is similarly to a huge report but at least we provide the chapter… although I may have done that, can’t recall at this point.) Thoughts?</w:t>
      </w:r>
    </w:p>
    <w:p w14:paraId="3F4312D7" w14:textId="77777777" w:rsidR="00910F33" w:rsidRDefault="00910F33">
      <w:pPr>
        <w:pStyle w:val="CommentText"/>
      </w:pPr>
    </w:p>
    <w:p w14:paraId="0B36A683" w14:textId="41196D72" w:rsidR="00910F33" w:rsidRDefault="00910F33">
      <w:pPr>
        <w:pStyle w:val="CommentText"/>
      </w:pPr>
      <w:r>
        <w:t>2) Also, you supplied this with the box, but did not use it. Am I missing anything? Can I delete this ref?</w:t>
      </w:r>
    </w:p>
    <w:p w14:paraId="7907FD08" w14:textId="77777777" w:rsidR="00910F33" w:rsidRDefault="00910F33">
      <w:pPr>
        <w:pStyle w:val="CommentText"/>
      </w:pPr>
    </w:p>
    <w:p w14:paraId="2EAF6706" w14:textId="77777777" w:rsidR="00910F33" w:rsidRPr="00712488" w:rsidRDefault="00910F33" w:rsidP="001D6FD1">
      <w:pPr>
        <w:pStyle w:val="nrpsLiteraturecited"/>
      </w:pPr>
      <w:r w:rsidRPr="001D6FD1">
        <w:t>[USGCRP]. 2018. Impacts, Risks, and Adaptation in the United States: Fourth National Climate Assessment, Volume II, Reidmiller DR, Avery CW, Easterling DR, Kunkel KE, Lewis KLM, Maycock TK, Stewart BC, eds. US Global Change Research Program, Washington, DC, 1515 pp. doi: 10.7930/NCA4.2018</w:t>
      </w:r>
    </w:p>
    <w:p w14:paraId="3AF9CE92" w14:textId="77777777" w:rsidR="00910F33" w:rsidRDefault="00910F33">
      <w:pPr>
        <w:pStyle w:val="CommentText"/>
      </w:pPr>
    </w:p>
  </w:comment>
  <w:comment w:id="533" w:author="scott@emountainworks.com" w:date="2020-02-20T13:44:00Z" w:initials="SB">
    <w:p w14:paraId="76345D38" w14:textId="7360AC0A" w:rsidR="00910F33" w:rsidRDefault="00910F33">
      <w:pPr>
        <w:pStyle w:val="CommentText"/>
      </w:pPr>
      <w:r>
        <w:rPr>
          <w:rStyle w:val="CommentReference"/>
        </w:rPr>
        <w:annotationRef/>
      </w:r>
      <w:r>
        <w:t>For Scott – determine if we want to use “um” or 10</w:t>
      </w:r>
      <w:r w:rsidRPr="00393DCD">
        <w:rPr>
          <w:vertAlign w:val="superscript"/>
        </w:rPr>
        <w:t>-6</w:t>
      </w:r>
      <w:r>
        <w:t xml:space="preserve"> m etc). Verify that we are consistent across the document.</w:t>
      </w:r>
    </w:p>
  </w:comment>
  <w:comment w:id="534" w:author="scott@emountainworks.com" w:date="2020-02-20T13:59:00Z" w:initials="SB">
    <w:p w14:paraId="235604D6" w14:textId="3F60ADF4" w:rsidR="00910F33" w:rsidRDefault="00910F33">
      <w:pPr>
        <w:pStyle w:val="CommentText"/>
      </w:pPr>
      <w:r>
        <w:rPr>
          <w:rStyle w:val="CommentReference"/>
        </w:rPr>
        <w:annotationRef/>
      </w:r>
      <w:r>
        <w:t>? sent</w:t>
      </w:r>
    </w:p>
    <w:p w14:paraId="0BB61AB3" w14:textId="77777777" w:rsidR="00910F33" w:rsidRDefault="00910F33">
      <w:pPr>
        <w:pStyle w:val="CommentText"/>
      </w:pPr>
      <w:r>
        <w:t xml:space="preserve">Missing or incomplete ref.  </w:t>
      </w:r>
    </w:p>
    <w:p w14:paraId="606C7472" w14:textId="77777777" w:rsidR="00910F33" w:rsidRDefault="00910F33">
      <w:pPr>
        <w:pStyle w:val="CommentText"/>
      </w:pPr>
    </w:p>
    <w:p w14:paraId="2933EAD0" w14:textId="642AFE58" w:rsidR="00910F33" w:rsidRDefault="00910F33">
      <w:pPr>
        <w:pStyle w:val="CommentText"/>
      </w:pPr>
      <w:r>
        <w:t xml:space="preserve">We have two Reid et al. 2016s. Please identify which citation in text goes with which ref in Lit Cited.  Thx.  </w:t>
      </w:r>
    </w:p>
    <w:p w14:paraId="46AD4878" w14:textId="77777777" w:rsidR="00910F33" w:rsidRDefault="00910F33">
      <w:pPr>
        <w:pStyle w:val="CommentText"/>
      </w:pPr>
    </w:p>
    <w:p w14:paraId="2D079E4A" w14:textId="023988AF" w:rsidR="00910F33" w:rsidRDefault="00910F33">
      <w:pPr>
        <w:pStyle w:val="CommentText"/>
      </w:pPr>
      <w:r>
        <w:t xml:space="preserve">(We will say, “…xyz </w:t>
      </w:r>
      <w:proofErr w:type="gramStart"/>
      <w:r>
        <w:t>xyz  (</w:t>
      </w:r>
      <w:proofErr w:type="gramEnd"/>
      <w:r>
        <w:t xml:space="preserve">Reid et al. 2016a) …” </w:t>
      </w:r>
    </w:p>
  </w:comment>
  <w:comment w:id="539" w:author="scott@emountainworks.com" w:date="2020-02-20T15:16:00Z" w:initials="SB">
    <w:p w14:paraId="0FB8D558" w14:textId="06497C0D" w:rsidR="00910F33" w:rsidRDefault="00910F33">
      <w:pPr>
        <w:pStyle w:val="CommentText"/>
      </w:pPr>
      <w:r>
        <w:rPr>
          <w:rStyle w:val="CommentReference"/>
        </w:rPr>
        <w:annotationRef/>
      </w:r>
      <w:r>
        <w:t>We do not have these three refs. Please supply them, thx!</w:t>
      </w:r>
    </w:p>
  </w:comment>
  <w:comment w:id="540" w:author="scott@emountainworks.com" w:date="2020-02-20T14:01:00Z" w:initials="SB">
    <w:p w14:paraId="1EA65847" w14:textId="77777777" w:rsidR="00910F33" w:rsidRDefault="00910F33" w:rsidP="000A52A9">
      <w:pPr>
        <w:pStyle w:val="CommentText"/>
      </w:pPr>
      <w:r>
        <w:rPr>
          <w:rStyle w:val="CommentReference"/>
        </w:rPr>
        <w:annotationRef/>
      </w:r>
      <w:r>
        <w:t xml:space="preserve">We have two Reid et al. 2016s. Please identify which citation in text goes with which ref in Lit Cited.  Thx.  </w:t>
      </w:r>
    </w:p>
    <w:p w14:paraId="6E95514A" w14:textId="77777777" w:rsidR="00910F33" w:rsidRDefault="00910F33" w:rsidP="000A52A9">
      <w:pPr>
        <w:pStyle w:val="CommentText"/>
      </w:pPr>
    </w:p>
    <w:p w14:paraId="78A3CC55" w14:textId="715C783E" w:rsidR="00910F33" w:rsidRDefault="00910F33" w:rsidP="000A52A9">
      <w:pPr>
        <w:pStyle w:val="CommentText"/>
      </w:pPr>
      <w:r>
        <w:t xml:space="preserve">(We sill say, “…xyz </w:t>
      </w:r>
      <w:proofErr w:type="gramStart"/>
      <w:r>
        <w:t>xyz  (</w:t>
      </w:r>
      <w:proofErr w:type="gramEnd"/>
      <w:r>
        <w:t>Reid et al. 2016a) …”</w:t>
      </w:r>
    </w:p>
  </w:comment>
  <w:comment w:id="541" w:author="scott@emountainworks.com" w:date="2020-02-20T15:23:00Z" w:initials="SB">
    <w:p w14:paraId="1E645637" w14:textId="2A26D1C3" w:rsidR="00910F33" w:rsidRDefault="00910F33">
      <w:pPr>
        <w:pStyle w:val="CommentText"/>
      </w:pPr>
      <w:r>
        <w:rPr>
          <w:rStyle w:val="CommentReference"/>
        </w:rPr>
        <w:annotationRef/>
      </w:r>
      <w:r>
        <w:t>We do not have these two refs. Please supply, thx!</w:t>
      </w:r>
    </w:p>
  </w:comment>
  <w:comment w:id="542" w:author="scott@emountainworks.com" w:date="2020-02-20T15:03:00Z" w:initials="SB">
    <w:p w14:paraId="756458F8" w14:textId="54A26E22" w:rsidR="00910F33" w:rsidRDefault="00910F33">
      <w:pPr>
        <w:pStyle w:val="CommentText"/>
      </w:pPr>
      <w:r>
        <w:rPr>
          <w:rStyle w:val="CommentReference"/>
        </w:rPr>
        <w:annotationRef/>
      </w:r>
      <w:r>
        <w:t>We do not this ref. Please supply, thx!</w:t>
      </w:r>
    </w:p>
  </w:comment>
  <w:comment w:id="543" w:author="scott@emountainworks.com" w:date="2020-02-20T15:38:00Z" w:initials="SB">
    <w:p w14:paraId="5A61CD3B" w14:textId="4CD6BDC2" w:rsidR="00910F33" w:rsidRDefault="00910F33">
      <w:pPr>
        <w:pStyle w:val="CommentText"/>
      </w:pPr>
      <w:r>
        <w:rPr>
          <w:rStyle w:val="CommentReference"/>
        </w:rPr>
        <w:annotationRef/>
      </w:r>
      <w:r>
        <w:t>We do not have these two refs. Please supply, thx!</w:t>
      </w:r>
    </w:p>
  </w:comment>
  <w:comment w:id="544" w:author="scott@emountainworks.com" w:date="2020-03-03T18:31:00Z" w:initials="SB">
    <w:p w14:paraId="7E269490" w14:textId="166A50CE" w:rsidR="00910F33" w:rsidRDefault="00910F33">
      <w:pPr>
        <w:pStyle w:val="CommentText"/>
      </w:pPr>
      <w:r>
        <w:rPr>
          <w:rStyle w:val="CommentReference"/>
        </w:rPr>
        <w:annotationRef/>
      </w:r>
      <w:r>
        <w:t>This sentence doesn’t make sense. Why the word, “However”?  Can we rewrite? I would but I wonder if I am not understanding. If I don’t understand, will the reader?</w:t>
      </w:r>
    </w:p>
    <w:p w14:paraId="07AABF3D" w14:textId="3C7736D1" w:rsidR="00910F33" w:rsidRDefault="00910F33">
      <w:pPr>
        <w:pStyle w:val="CommentText"/>
      </w:pPr>
      <w:r>
        <w:t>Please advise, thx!</w:t>
      </w:r>
    </w:p>
  </w:comment>
  <w:comment w:id="545" w:author="scott@emountainworks.com" w:date="2020-02-20T15:07:00Z" w:initials="SB">
    <w:p w14:paraId="21C9F049" w14:textId="274D7A8C" w:rsidR="00910F33" w:rsidRDefault="00910F33">
      <w:pPr>
        <w:pStyle w:val="CommentText"/>
      </w:pPr>
      <w:r>
        <w:rPr>
          <w:rStyle w:val="CommentReference"/>
        </w:rPr>
        <w:annotationRef/>
      </w:r>
      <w:r>
        <w:t xml:space="preserve">We have two Jaffe et al. 2008. Can you please tell me which one it is and tell me to which one to </w:t>
      </w:r>
      <w:proofErr w:type="gramStart"/>
      <w:r>
        <w:t>delete.</w:t>
      </w:r>
      <w:proofErr w:type="gramEnd"/>
    </w:p>
  </w:comment>
  <w:comment w:id="546" w:author="scott@emountainworks.com" w:date="2020-02-20T15:04:00Z" w:initials="SB">
    <w:p w14:paraId="3605D01D" w14:textId="63F20285" w:rsidR="00910F33" w:rsidRDefault="00910F33">
      <w:pPr>
        <w:pStyle w:val="CommentText"/>
      </w:pPr>
      <w:r>
        <w:rPr>
          <w:rStyle w:val="CommentReference"/>
        </w:rPr>
        <w:annotationRef/>
      </w:r>
      <w:r>
        <w:t>We do not have this ref. Please supply, thx!</w:t>
      </w:r>
    </w:p>
  </w:comment>
  <w:comment w:id="547" w:author="scott@emountainworks.com" w:date="2020-02-20T14:01:00Z" w:initials="SB">
    <w:p w14:paraId="1F7EC9C2" w14:textId="77777777" w:rsidR="00910F33" w:rsidRDefault="00910F33" w:rsidP="000A52A9">
      <w:pPr>
        <w:pStyle w:val="CommentText"/>
      </w:pPr>
      <w:r>
        <w:rPr>
          <w:rStyle w:val="CommentReference"/>
        </w:rPr>
        <w:annotationRef/>
      </w:r>
      <w:r>
        <w:t xml:space="preserve">We have two Reid et al. 2016s. Please identify which citation in text goes with which ref in Lit Cited.  Thx.  </w:t>
      </w:r>
    </w:p>
    <w:p w14:paraId="5E0ECC73" w14:textId="77777777" w:rsidR="00910F33" w:rsidRDefault="00910F33" w:rsidP="000A52A9">
      <w:pPr>
        <w:pStyle w:val="CommentText"/>
      </w:pPr>
    </w:p>
    <w:p w14:paraId="037DE62D" w14:textId="78C641B9" w:rsidR="00910F33" w:rsidRDefault="00910F33" w:rsidP="000A52A9">
      <w:pPr>
        <w:pStyle w:val="CommentText"/>
      </w:pPr>
      <w:r>
        <w:t xml:space="preserve">(We sill say, “…xyz </w:t>
      </w:r>
      <w:proofErr w:type="gramStart"/>
      <w:r>
        <w:t>xyz  (</w:t>
      </w:r>
      <w:proofErr w:type="gramEnd"/>
      <w:r>
        <w:t>Reid et al. 2016a) …”</w:t>
      </w:r>
    </w:p>
  </w:comment>
  <w:comment w:id="548" w:author="scott@emountainworks.com" w:date="2020-02-20T15:11:00Z" w:initials="SB">
    <w:p w14:paraId="6AEF3149" w14:textId="1B0264B7" w:rsidR="00910F33" w:rsidRDefault="00910F33">
      <w:pPr>
        <w:pStyle w:val="CommentText"/>
      </w:pPr>
      <w:r>
        <w:rPr>
          <w:rStyle w:val="CommentReference"/>
        </w:rPr>
        <w:annotationRef/>
      </w:r>
      <w:r>
        <w:t>We do not have these two refs. Please supply, thx!</w:t>
      </w:r>
    </w:p>
  </w:comment>
  <w:comment w:id="549" w:author="scott@emountainworks.com" w:date="2020-03-03T20:27:00Z" w:initials="SB">
    <w:p w14:paraId="5EE166C9" w14:textId="19F3D817" w:rsidR="00910F33" w:rsidRDefault="00910F33">
      <w:pPr>
        <w:pStyle w:val="CommentText"/>
      </w:pPr>
      <w:r>
        <w:rPr>
          <w:rStyle w:val="CommentReference"/>
        </w:rPr>
        <w:annotationRef/>
      </w:r>
      <w:r>
        <w:t xml:space="preserve">We have two USAEPA2016s. Please identify which citation in text goes with which ref in Lit Cited.  Thx!  </w:t>
      </w:r>
    </w:p>
  </w:comment>
  <w:comment w:id="550" w:author="scott@emountainworks.com" w:date="2019-12-23T13:19:00Z" w:initials="SB">
    <w:p w14:paraId="4BDBB3E3" w14:textId="77777777" w:rsidR="00910F33" w:rsidRDefault="00910F33" w:rsidP="0060511B">
      <w:pPr>
        <w:pStyle w:val="CommentText"/>
      </w:pPr>
      <w:r>
        <w:rPr>
          <w:rStyle w:val="CommentReference"/>
        </w:rPr>
        <w:annotationRef/>
      </w:r>
      <w:r>
        <w:t>I removed “from a variety of contributing factors.” Since we don’t delve into what those factors are it doesn’t seem those 6 words really tell the reader much. If you want them back, just holler, but if so maybe(?) we want some language and a citation linking wildfires to CC?</w:t>
      </w:r>
    </w:p>
    <w:p w14:paraId="4690EBBF" w14:textId="77777777" w:rsidR="00910F33" w:rsidRDefault="00910F33" w:rsidP="0060511B">
      <w:pPr>
        <w:pStyle w:val="CommentText"/>
      </w:pPr>
    </w:p>
    <w:p w14:paraId="40B0E7E3" w14:textId="77777777" w:rsidR="00910F33" w:rsidRDefault="00910F33" w:rsidP="0060511B">
      <w:pPr>
        <w:pStyle w:val="CommentText"/>
      </w:pPr>
      <w:r>
        <w:t xml:space="preserve">… hmmm … OK, I just added another sentence referring to the MCA. Let me know if this works for you. Thx! </w:t>
      </w:r>
    </w:p>
  </w:comment>
  <w:comment w:id="551" w:author="Maxwell, Bruce" w:date="2020-02-14T13:36:00Z" w:initials="MB">
    <w:p w14:paraId="5DBCBFB6" w14:textId="77777777" w:rsidR="00910F33" w:rsidRDefault="00910F33" w:rsidP="0060511B">
      <w:pPr>
        <w:pStyle w:val="CommentText"/>
      </w:pPr>
      <w:r>
        <w:rPr>
          <w:rStyle w:val="CommentReference"/>
        </w:rPr>
        <w:annotationRef/>
      </w:r>
      <w:r>
        <w:t>These are acceptable changes to me.</w:t>
      </w:r>
    </w:p>
  </w:comment>
  <w:comment w:id="552" w:author="scott@emountainworks.com" w:date="2020-02-20T15:14:00Z" w:initials="SB">
    <w:p w14:paraId="7C8FFB95" w14:textId="12D68AE7" w:rsidR="00910F33" w:rsidRDefault="00910F33">
      <w:pPr>
        <w:pStyle w:val="CommentText"/>
      </w:pPr>
      <w:r>
        <w:rPr>
          <w:rStyle w:val="CommentReference"/>
        </w:rPr>
        <w:annotationRef/>
      </w:r>
      <w:r>
        <w:t xml:space="preserve">We have two </w:t>
      </w:r>
      <w:proofErr w:type="gramStart"/>
      <w:r>
        <w:t>Liu  et al.</w:t>
      </w:r>
      <w:proofErr w:type="gramEnd"/>
      <w:r>
        <w:t xml:space="preserve"> 2016s. Please identify which citation in text goes with which ref in Lit Cited.  Thx.  </w:t>
      </w:r>
    </w:p>
  </w:comment>
  <w:comment w:id="553" w:author="scott@emountainworks.com" w:date="2020-03-03T20:16:00Z" w:initials="SB">
    <w:p w14:paraId="47A9368E" w14:textId="5C400D56" w:rsidR="00910F33" w:rsidRDefault="00910F33">
      <w:pPr>
        <w:pStyle w:val="CommentText"/>
      </w:pPr>
      <w:r>
        <w:rPr>
          <w:rStyle w:val="CommentReference"/>
        </w:rPr>
        <w:annotationRef/>
      </w:r>
      <w:r>
        <w:t xml:space="preserve">We have two </w:t>
      </w:r>
      <w:proofErr w:type="gramStart"/>
      <w:r>
        <w:t>Liu  et al.</w:t>
      </w:r>
      <w:proofErr w:type="gramEnd"/>
      <w:r>
        <w:t xml:space="preserve"> 2016s. Please identify which citation in text goes with which ref in Lit Cited.  Thx!  </w:t>
      </w:r>
    </w:p>
  </w:comment>
  <w:comment w:id="554" w:author="scott@emountainworks.com" w:date="2020-03-03T18:54:00Z" w:initials="SB">
    <w:p w14:paraId="38CBC069" w14:textId="62302614" w:rsidR="00910F33" w:rsidRDefault="00910F33">
      <w:pPr>
        <w:pStyle w:val="CommentText"/>
      </w:pPr>
      <w:r>
        <w:rPr>
          <w:rStyle w:val="CommentReference"/>
        </w:rPr>
        <w:annotationRef/>
      </w:r>
      <w:r>
        <w:t xml:space="preserve">Bruce, Phil wanted to insert something about anthropgenic causes of increase in fires. See below. His text got garbled a </w:t>
      </w:r>
      <w:proofErr w:type="gramStart"/>
      <w:r>
        <w:t>bit</w:t>
      </w:r>
      <w:proofErr w:type="gramEnd"/>
      <w:r>
        <w:t xml:space="preserve"> but I think you get the idea. Is there anything on this topic you want to add? Please advise, thx!</w:t>
      </w:r>
    </w:p>
    <w:p w14:paraId="03FDDC64" w14:textId="77777777" w:rsidR="00910F33" w:rsidRDefault="00910F33" w:rsidP="00BC45F3">
      <w:pPr>
        <w:pStyle w:val="nrpsNormal"/>
      </w:pPr>
    </w:p>
    <w:p w14:paraId="2B387D65" w14:textId="3CFC9536" w:rsidR="00910F33" w:rsidRPr="00F97C49" w:rsidRDefault="00910F33" w:rsidP="00F97C49">
      <w:pPr>
        <w:pStyle w:val="CommentText"/>
        <w:ind w:left="720"/>
        <w:rPr>
          <w:i/>
        </w:rPr>
      </w:pPr>
      <w:r w:rsidRPr="00F97C49">
        <w:rPr>
          <w:i/>
        </w:rPr>
        <w:t>Approximately have of the recent increases in area burned across western US forests (i.e., 1984-2015) has been attributed to anthropogenic climate change</w:t>
      </w:r>
      <w:r w:rsidRPr="00F97C49">
        <w:rPr>
          <w:rStyle w:val="CommentReference"/>
          <w:i/>
        </w:rPr>
        <w:annotationRef/>
      </w:r>
      <w:r w:rsidRPr="00F97C49">
        <w:rPr>
          <w:i/>
        </w:rPr>
        <w:t xml:space="preserve"> (</w:t>
      </w:r>
      <w:r w:rsidRPr="00F97C49">
        <w:rPr>
          <w:i/>
          <w:highlight w:val="cyan"/>
        </w:rPr>
        <w:t>Abatzoglou and Williams 2016</w:t>
      </w:r>
      <w:r w:rsidRPr="00F97C49">
        <w:rPr>
          <w:i/>
        </w:rPr>
        <w:t>). This increased wildfire activity also results in an increasing the number of smokey days in the Montana and much of the West.</w:t>
      </w:r>
    </w:p>
    <w:p w14:paraId="312F5EDD" w14:textId="77777777" w:rsidR="00910F33" w:rsidRDefault="00910F33">
      <w:pPr>
        <w:pStyle w:val="CommentText"/>
      </w:pPr>
    </w:p>
    <w:p w14:paraId="01570F98" w14:textId="101BF9E7" w:rsidR="00910F33" w:rsidRDefault="00910F33">
      <w:pPr>
        <w:pStyle w:val="CommentText"/>
      </w:pPr>
      <w:r>
        <w:t>He also had this note that I am not sure if I have adequately included. Can you review and decide if we are missing anything Phil was after? Thx. If yes, please let me know.</w:t>
      </w:r>
    </w:p>
    <w:p w14:paraId="0F56CDA5" w14:textId="77777777" w:rsidR="00910F33" w:rsidRDefault="00910F33">
      <w:pPr>
        <w:pStyle w:val="CommentText"/>
      </w:pPr>
    </w:p>
    <w:p w14:paraId="1C4EC6EC" w14:textId="3A6EC869" w:rsidR="00910F33" w:rsidRDefault="00910F33" w:rsidP="00F97C49">
      <w:pPr>
        <w:pStyle w:val="CommentText"/>
        <w:ind w:left="720"/>
      </w:pPr>
      <w:r>
        <w:t xml:space="preserve">Original text said “…wildfires that are mostly the result of increased temperatures” implies that these fires didn’t occur in the absence of anthropogenic climate change. This, of course, is not true, and would open this up to easy criticism / </w:t>
      </w:r>
      <w:proofErr w:type="gramStart"/>
      <w:r>
        <w:t>dismissal, OR</w:t>
      </w:r>
      <w:proofErr w:type="gramEnd"/>
      <w:r>
        <w:t xml:space="preserve"> would promote a misconception. The best available science indicates that around half of the recent increase in area burned in western US forests can be attributed to anthropogenic climate change (Abatzoglou and Williams 2016).</w:t>
      </w:r>
    </w:p>
  </w:comment>
  <w:comment w:id="555" w:author="scott@emountainworks.com" w:date="2020-03-03T18:57:00Z" w:initials="SB">
    <w:p w14:paraId="226219EC" w14:textId="07EBFD8A" w:rsidR="00910F33" w:rsidRDefault="00910F33">
      <w:pPr>
        <w:pStyle w:val="CommentText"/>
      </w:pPr>
      <w:r>
        <w:rPr>
          <w:rStyle w:val="CommentReference"/>
        </w:rPr>
        <w:annotationRef/>
      </w:r>
      <w:r>
        <w:t>This came from Phil. Per the MCA, isn’t it really decreased *late* summer precip? If so, do we want to reword?  Please advise, thx!</w:t>
      </w:r>
    </w:p>
  </w:comment>
  <w:comment w:id="557" w:author="scott@emountainworks.com" w:date="2020-02-17T16:49:00Z" w:initials="SB">
    <w:p w14:paraId="677F6217" w14:textId="1002A77C" w:rsidR="00910F33" w:rsidRDefault="00910F33">
      <w:pPr>
        <w:pStyle w:val="CommentText"/>
      </w:pPr>
      <w:r>
        <w:rPr>
          <w:rStyle w:val="CommentReference"/>
        </w:rPr>
        <w:annotationRef/>
      </w:r>
      <w:r>
        <w:t xml:space="preserve">Please verify footnote, actually </w:t>
      </w:r>
      <w:proofErr w:type="gramStart"/>
      <w:r>
        <w:t>both of them</w:t>
      </w:r>
      <w:proofErr w:type="gramEnd"/>
      <w:r>
        <w:t>, is (are) correct. Thanks!</w:t>
      </w:r>
    </w:p>
  </w:comment>
  <w:comment w:id="559" w:author="scott@emountainworks.com" w:date="2020-03-03T16:17:00Z" w:initials="SB">
    <w:p w14:paraId="574E2CD2" w14:textId="13D5AB56" w:rsidR="00910F33" w:rsidRDefault="00910F33">
      <w:pPr>
        <w:pStyle w:val="CommentText"/>
      </w:pPr>
      <w:r>
        <w:rPr>
          <w:rStyle w:val="CommentReference"/>
        </w:rPr>
        <w:annotationRef/>
      </w:r>
      <w:r>
        <w:t>We don’t have this ref, please provide—thx!</w:t>
      </w:r>
    </w:p>
  </w:comment>
  <w:comment w:id="558" w:author="scott@emountainworks.com" w:date="2020-02-26T17:40:00Z" w:initials="SB">
    <w:p w14:paraId="3416917F" w14:textId="69DCC466" w:rsidR="00910F33" w:rsidRDefault="00910F33">
      <w:pPr>
        <w:pStyle w:val="CommentText"/>
      </w:pPr>
      <w:r>
        <w:rPr>
          <w:rStyle w:val="CommentReference"/>
        </w:rPr>
        <w:annotationRef/>
      </w:r>
      <w:r>
        <w:t>Phil suggests deleting these last two sentences, saying:</w:t>
      </w:r>
    </w:p>
    <w:p w14:paraId="7170D094" w14:textId="77777777" w:rsidR="00910F33" w:rsidRDefault="00910F33">
      <w:pPr>
        <w:pStyle w:val="CommentText"/>
      </w:pPr>
    </w:p>
    <w:p w14:paraId="1920B04E" w14:textId="4B5CC23B" w:rsidR="00910F33" w:rsidRDefault="00910F33">
      <w:pPr>
        <w:pStyle w:val="CommentText"/>
        <w:rPr>
          <w:rStyle w:val="CommentReference"/>
          <w:i/>
        </w:rPr>
      </w:pPr>
      <w:r w:rsidRPr="002A0208">
        <w:rPr>
          <w:rStyle w:val="CommentReference"/>
          <w:i/>
        </w:rPr>
        <w:t>Treatment of human here is too terse. I suggest focusing on climate potential fire widespread fire activity. One way to include suppression would be to note, above, that 99% of the area burned by wildfires occurs from the c. 1% of fire that escape “extended attack.” I can provide a graphic and/or citation that supports this statement.</w:t>
      </w:r>
    </w:p>
    <w:p w14:paraId="379ADD31" w14:textId="77777777" w:rsidR="00910F33" w:rsidRPr="00AA6F6F" w:rsidRDefault="00910F33">
      <w:pPr>
        <w:pStyle w:val="CommentText"/>
        <w:rPr>
          <w:rStyle w:val="CommentReference"/>
        </w:rPr>
      </w:pPr>
    </w:p>
    <w:p w14:paraId="4B246D4D" w14:textId="4F820E45" w:rsidR="00910F33" w:rsidRPr="00AA6F6F" w:rsidRDefault="00910F33">
      <w:pPr>
        <w:pStyle w:val="CommentText"/>
      </w:pPr>
      <w:r>
        <w:t>Bruce, do you want to act on this request?</w:t>
      </w:r>
    </w:p>
  </w:comment>
  <w:comment w:id="561" w:author="scott@emountainworks.com" w:date="2020-02-20T13:35:00Z" w:initials="SB">
    <w:p w14:paraId="2C85D7A7" w14:textId="1F002672" w:rsidR="00910F33" w:rsidRDefault="00910F33">
      <w:pPr>
        <w:pStyle w:val="CommentText"/>
      </w:pPr>
      <w:r>
        <w:rPr>
          <w:rStyle w:val="CommentReference"/>
        </w:rPr>
        <w:annotationRef/>
      </w:r>
      <w:r>
        <w:t>These figures look elongated. Can we get another (the original) version? I could squeeze the figure back but would not be confident I got it back to exactly where it should be to match the actual geography of MT. Thx!</w:t>
      </w:r>
    </w:p>
  </w:comment>
  <w:comment w:id="562" w:author="scott@emountainworks.com" w:date="2020-03-03T15:38:00Z" w:initials="SB">
    <w:p w14:paraId="0AD64754" w14:textId="650601BB" w:rsidR="00910F33" w:rsidRDefault="00910F33">
      <w:pPr>
        <w:pStyle w:val="CommentText"/>
      </w:pPr>
      <w:r>
        <w:rPr>
          <w:rStyle w:val="CommentReference"/>
        </w:rPr>
        <w:annotationRef/>
      </w:r>
      <w:r>
        <w:t xml:space="preserve">We have two </w:t>
      </w:r>
      <w:proofErr w:type="gramStart"/>
      <w:r>
        <w:t>Liu  et al.</w:t>
      </w:r>
      <w:proofErr w:type="gramEnd"/>
      <w:r>
        <w:t xml:space="preserve"> 2016s. Please identify which citation in text goes with which ref in Lit Cited.  Thx.  </w:t>
      </w:r>
    </w:p>
  </w:comment>
  <w:comment w:id="563" w:author="Maxwell, Bruce" w:date="2020-02-14T13:41:00Z" w:initials="MB">
    <w:p w14:paraId="6A55CEF9" w14:textId="77777777" w:rsidR="00910F33" w:rsidRDefault="00910F33" w:rsidP="005A312D">
      <w:pPr>
        <w:pStyle w:val="CommentText"/>
      </w:pPr>
      <w:r>
        <w:rPr>
          <w:rStyle w:val="CommentReference"/>
        </w:rPr>
        <w:annotationRef/>
      </w:r>
      <w:r>
        <w:t>Need to check this in the cited papers.</w:t>
      </w:r>
    </w:p>
  </w:comment>
  <w:comment w:id="564" w:author="scott@emountainworks.com" w:date="2020-03-03T15:38:00Z" w:initials="SB">
    <w:p w14:paraId="327D5FB1" w14:textId="72A86AB5" w:rsidR="00910F33" w:rsidRDefault="00910F33">
      <w:pPr>
        <w:pStyle w:val="CommentText"/>
      </w:pPr>
      <w:r>
        <w:rPr>
          <w:rStyle w:val="CommentReference"/>
        </w:rPr>
        <w:annotationRef/>
      </w:r>
      <w:r>
        <w:t>I will leave this comment. Please let me know when you’ve verified or edited to be correct and then we can delete this comment thread.</w:t>
      </w:r>
    </w:p>
  </w:comment>
  <w:comment w:id="568" w:author="scott@emountainworks.com" w:date="2020-03-03T15:29:00Z" w:initials="SB">
    <w:p w14:paraId="1AA4CB88" w14:textId="77777777" w:rsidR="00910F33" w:rsidRDefault="00910F33" w:rsidP="0008664B">
      <w:pPr>
        <w:pStyle w:val="CommentText"/>
      </w:pPr>
      <w:r>
        <w:rPr>
          <w:rStyle w:val="CommentReference"/>
        </w:rPr>
        <w:annotationRef/>
      </w:r>
      <w:r>
        <w:t>We are missing this ref. Please supply—thx!</w:t>
      </w:r>
    </w:p>
  </w:comment>
  <w:comment w:id="566" w:author="Philip Higuera" w:date="2020-01-22T17:05:00Z" w:initials="PH">
    <w:p w14:paraId="3F20E15F" w14:textId="77777777" w:rsidR="00910F33" w:rsidRDefault="00910F33" w:rsidP="0008664B">
      <w:pPr>
        <w:pStyle w:val="CommentText"/>
      </w:pPr>
      <w:r>
        <w:rPr>
          <w:rStyle w:val="CommentReference"/>
        </w:rPr>
        <w:annotationRef/>
      </w:r>
      <w:r>
        <w:rPr>
          <w:rStyle w:val="CommentReference"/>
        </w:rPr>
        <w:t>Suggest making this graph a line, not a curve (with made-up values between obs.).</w:t>
      </w:r>
    </w:p>
  </w:comment>
  <w:comment w:id="567" w:author="scott@emountainworks.com" w:date="2020-03-03T15:37:00Z" w:initials="SB">
    <w:p w14:paraId="1C95D71E" w14:textId="7CE9F6B6" w:rsidR="00910F33" w:rsidRDefault="00910F33">
      <w:pPr>
        <w:pStyle w:val="CommentText"/>
      </w:pPr>
      <w:r>
        <w:rPr>
          <w:rStyle w:val="CommentReference"/>
        </w:rPr>
        <w:annotationRef/>
      </w:r>
      <w:r>
        <w:t xml:space="preserve">Are we doing </w:t>
      </w:r>
      <w:proofErr w:type="gramStart"/>
      <w:r>
        <w:t>this</w:t>
      </w:r>
      <w:proofErr w:type="gramEnd"/>
      <w:r>
        <w:t xml:space="preserve"> or should I delete this comment thread? Please advise.</w:t>
      </w:r>
    </w:p>
  </w:comment>
  <w:comment w:id="569" w:author="scott@emountainworks.com" w:date="2020-03-03T15:24:00Z" w:initials="SB">
    <w:p w14:paraId="2702B8A4" w14:textId="008F9A87" w:rsidR="00910F33" w:rsidRDefault="00910F33">
      <w:pPr>
        <w:pStyle w:val="CommentText"/>
      </w:pPr>
      <w:r>
        <w:rPr>
          <w:rStyle w:val="CommentReference"/>
        </w:rPr>
        <w:annotationRef/>
      </w:r>
      <w:r>
        <w:t xml:space="preserve">We have two Liu et al. 2016 refs. Both look possible. Which one is it; please advise, thx! </w:t>
      </w:r>
    </w:p>
  </w:comment>
  <w:comment w:id="570" w:author="scott@emountainworks.com" w:date="2019-12-23T13:49:00Z" w:initials="SB">
    <w:p w14:paraId="78F20AC8" w14:textId="77777777" w:rsidR="00910F33" w:rsidRDefault="00910F33" w:rsidP="005A312D">
      <w:pPr>
        <w:pStyle w:val="CommentText"/>
      </w:pPr>
      <w:r>
        <w:rPr>
          <w:rStyle w:val="CommentReference"/>
        </w:rPr>
        <w:annotationRef/>
      </w:r>
      <w:r>
        <w:t xml:space="preserve">This is a great paragraph. I am wondering two things: a) do we have a citation that we can point people at for more information or to substantiate this information? b) is this paragraph better suited for section 6 on actions we can take?  </w:t>
      </w:r>
    </w:p>
    <w:p w14:paraId="7894A32C" w14:textId="77777777" w:rsidR="00910F33" w:rsidRDefault="00910F33" w:rsidP="005A312D">
      <w:pPr>
        <w:pStyle w:val="CommentText"/>
      </w:pPr>
    </w:p>
    <w:p w14:paraId="7944CD63" w14:textId="77777777" w:rsidR="00910F33" w:rsidRDefault="00910F33" w:rsidP="005A312D">
      <w:pPr>
        <w:pStyle w:val="CommentText"/>
      </w:pPr>
      <w:r>
        <w:t>Leaving here for now but if you say b) is a yes, then we should move this paragraph to section 6.  Please advise, thx!</w:t>
      </w:r>
    </w:p>
    <w:p w14:paraId="5F883949" w14:textId="77777777" w:rsidR="00910F33" w:rsidRDefault="00910F33" w:rsidP="005A312D">
      <w:pPr>
        <w:pStyle w:val="CommentText"/>
      </w:pPr>
    </w:p>
    <w:p w14:paraId="080A9C22" w14:textId="77777777" w:rsidR="00910F33" w:rsidRDefault="00910F33" w:rsidP="005A312D">
      <w:pPr>
        <w:pStyle w:val="CommentText"/>
      </w:pPr>
      <w:r>
        <w:t>Scott: I will look for some references.    Yes, it might be better for the-section-formerly-known-as-6, but I thought we needed something specific here after losing many of the readers in all the data preceding.   Up for discussion!!</w:t>
      </w:r>
    </w:p>
  </w:comment>
  <w:comment w:id="574" w:author="scott@emountainworks.com" w:date="2019-12-23T14:54:00Z" w:initials="SB">
    <w:p w14:paraId="65A87D7D" w14:textId="77777777" w:rsidR="00910F33" w:rsidRDefault="00910F33" w:rsidP="009E38C2">
      <w:pPr>
        <w:pStyle w:val="CommentText"/>
      </w:pPr>
      <w:r>
        <w:rPr>
          <w:rStyle w:val="CommentReference"/>
        </w:rPr>
        <w:annotationRef/>
      </w:r>
      <w:r>
        <w:t xml:space="preserve">I restructured, and a bit rewrote this subsection as it didn’t make lots of sense to me as it was. </w:t>
      </w:r>
    </w:p>
    <w:p w14:paraId="0BE313FB" w14:textId="77777777" w:rsidR="00910F33" w:rsidRDefault="00910F33" w:rsidP="009E38C2">
      <w:pPr>
        <w:pStyle w:val="CommentText"/>
      </w:pPr>
    </w:p>
    <w:p w14:paraId="2182496B" w14:textId="77777777" w:rsidR="00910F33" w:rsidRDefault="00910F33" w:rsidP="009E38C2">
      <w:pPr>
        <w:pStyle w:val="CommentText"/>
      </w:pPr>
      <w:r>
        <w:t>Please review this closely to assure that I didn’t obscure or change the point that was intended.</w:t>
      </w:r>
    </w:p>
    <w:p w14:paraId="1E47616B" w14:textId="77777777" w:rsidR="00910F33" w:rsidRDefault="00910F33" w:rsidP="009E38C2">
      <w:pPr>
        <w:pStyle w:val="CommentText"/>
      </w:pPr>
    </w:p>
    <w:p w14:paraId="33710DA7" w14:textId="77777777" w:rsidR="00910F33" w:rsidRDefault="00910F33" w:rsidP="009E38C2">
      <w:pPr>
        <w:pStyle w:val="CommentText"/>
      </w:pPr>
      <w:r>
        <w:t>Also, I moved the original last sentence to a footer but honestly don’t really understand how it fits into this section. I would delete the sentence (i.e., now the footer), but I suspect there’s something I am missing.</w:t>
      </w:r>
    </w:p>
    <w:p w14:paraId="132599F6" w14:textId="77777777" w:rsidR="00910F33" w:rsidRDefault="00910F33" w:rsidP="009E38C2">
      <w:pPr>
        <w:pStyle w:val="CommentText"/>
      </w:pPr>
    </w:p>
    <w:p w14:paraId="24902120" w14:textId="77777777" w:rsidR="00910F33" w:rsidRDefault="00910F33" w:rsidP="009E38C2">
      <w:pPr>
        <w:pStyle w:val="CommentText"/>
      </w:pPr>
      <w:r>
        <w:t>Thoughts? Please advise, thx!</w:t>
      </w:r>
    </w:p>
  </w:comment>
  <w:comment w:id="575" w:author="scott@emountainworks.com" w:date="2020-03-03T14:33:00Z" w:initials="SB">
    <w:p w14:paraId="0ED23C45" w14:textId="4EC60D5E" w:rsidR="00910F33" w:rsidRDefault="00910F33">
      <w:pPr>
        <w:pStyle w:val="CommentText"/>
      </w:pPr>
      <w:r>
        <w:rPr>
          <w:rStyle w:val="CommentReference"/>
        </w:rPr>
        <w:annotationRef/>
      </w:r>
      <w:r>
        <w:t xml:space="preserve">No return comments here so I assume that all is </w:t>
      </w:r>
      <w:proofErr w:type="gramStart"/>
      <w:r>
        <w:t>OK</w:t>
      </w:r>
      <w:proofErr w:type="gramEnd"/>
      <w:r>
        <w:t xml:space="preserve"> and we can delete this set of comments?</w:t>
      </w:r>
    </w:p>
  </w:comment>
  <w:comment w:id="577" w:author="scott@emountainworks.com" w:date="2020-03-04T09:57:00Z" w:initials="SB">
    <w:p w14:paraId="012C76D9" w14:textId="18EF2362" w:rsidR="00910F33" w:rsidRDefault="00910F33">
      <w:pPr>
        <w:pStyle w:val="CommentText"/>
      </w:pPr>
      <w:r>
        <w:rPr>
          <w:rStyle w:val="CommentReference"/>
        </w:rPr>
        <w:annotationRef/>
      </w:r>
      <w:r>
        <w:t xml:space="preserve">Scott ToDo—perfect spot for a MT ag or nutrition photo </w:t>
      </w:r>
    </w:p>
  </w:comment>
  <w:comment w:id="579" w:author="Maxwell, Bruce" w:date="2020-02-14T13:51:00Z" w:initials="MB">
    <w:p w14:paraId="7CA6B479" w14:textId="77777777" w:rsidR="00910F33" w:rsidRDefault="00910F33" w:rsidP="005B7CFA">
      <w:pPr>
        <w:pStyle w:val="CommentText"/>
      </w:pPr>
      <w:r>
        <w:rPr>
          <w:rStyle w:val="CommentReference"/>
        </w:rPr>
        <w:annotationRef/>
      </w:r>
      <w:r>
        <w:t>If this has not been related to climate change, I am not sure we should include it, or make some qualifying statement to suggest that it has not been correlated to climate change.</w:t>
      </w:r>
    </w:p>
  </w:comment>
  <w:comment w:id="580" w:author="scott@emountainworks.com" w:date="2020-03-03T11:51:00Z" w:initials="SB">
    <w:p w14:paraId="47C524AC" w14:textId="7ED6F0F5" w:rsidR="00910F33" w:rsidRDefault="00910F33">
      <w:pPr>
        <w:pStyle w:val="CommentText"/>
      </w:pPr>
      <w:r>
        <w:rPr>
          <w:rStyle w:val="CommentReference"/>
        </w:rPr>
        <w:annotationRef/>
      </w:r>
      <w:r>
        <w:t>Rob, can you respond?  I don’t know who/where/when this sentence arrived.</w:t>
      </w:r>
    </w:p>
  </w:comment>
  <w:comment w:id="582" w:author="Maxwell, Bruce" w:date="2020-02-14T13:54:00Z" w:initials="MB">
    <w:p w14:paraId="6365DE69" w14:textId="77777777" w:rsidR="00910F33" w:rsidRDefault="00910F33" w:rsidP="005B7CFA">
      <w:pPr>
        <w:pStyle w:val="CommentText"/>
      </w:pPr>
      <w:r>
        <w:rPr>
          <w:rStyle w:val="CommentReference"/>
        </w:rPr>
        <w:annotationRef/>
      </w:r>
      <w:r>
        <w:t>Does this mean the people were infected before they arrived in Montana?</w:t>
      </w:r>
    </w:p>
  </w:comment>
  <w:comment w:id="583" w:author="scott@emountainworks.com" w:date="2020-03-03T12:22:00Z" w:initials="SB">
    <w:p w14:paraId="26579FE3" w14:textId="5AD20F8F" w:rsidR="00910F33" w:rsidRDefault="00910F33">
      <w:pPr>
        <w:pStyle w:val="CommentText"/>
      </w:pPr>
      <w:r>
        <w:rPr>
          <w:rStyle w:val="CommentReference"/>
        </w:rPr>
        <w:annotationRef/>
      </w:r>
      <w:r>
        <w:t>Rob??</w:t>
      </w:r>
    </w:p>
  </w:comment>
  <w:comment w:id="585" w:author="scott@emountainworks.com" w:date="2020-02-18T14:05:00Z" w:initials="SB">
    <w:p w14:paraId="16578FE4" w14:textId="25CD22EC" w:rsidR="00910F33" w:rsidRDefault="00910F33">
      <w:pPr>
        <w:pStyle w:val="CommentText"/>
      </w:pPr>
      <w:r>
        <w:rPr>
          <w:rStyle w:val="CommentReference"/>
        </w:rPr>
        <w:annotationRef/>
      </w:r>
      <w:r>
        <w:t>We don’t have this ref – please provide, thx!</w:t>
      </w:r>
    </w:p>
  </w:comment>
  <w:comment w:id="587" w:author="scott@emountainworks.com" w:date="2020-03-03T12:14:00Z" w:initials="SB">
    <w:p w14:paraId="798803B7" w14:textId="57874CD6" w:rsidR="00910F33" w:rsidRDefault="00910F33">
      <w:pPr>
        <w:pStyle w:val="CommentText"/>
      </w:pPr>
      <w:r>
        <w:rPr>
          <w:rStyle w:val="CommentReference"/>
        </w:rPr>
        <w:annotationRef/>
      </w:r>
      <w:r>
        <w:t xml:space="preserve">Can someone provide another MTDPPHS image in sec5? We use this same figure (3-11a) in sec5 so need to change out one of them, preferably the latter as this one is about WN virus and the figure is </w:t>
      </w:r>
      <w:proofErr w:type="gramStart"/>
      <w:r>
        <w:t>really useful</w:t>
      </w:r>
      <w:proofErr w:type="gramEnd"/>
      <w:r>
        <w:t>; in sec5 the figure is just providing an MTDPHHS monitoring example.</w:t>
      </w:r>
    </w:p>
  </w:comment>
  <w:comment w:id="591" w:author="scott@emountainworks.com" w:date="2020-02-27T12:16:00Z" w:initials="SB">
    <w:p w14:paraId="72F2838B" w14:textId="45990E6E" w:rsidR="00910F33" w:rsidRDefault="00910F33" w:rsidP="00363CFC">
      <w:pPr>
        <w:pStyle w:val="nrpsnormalsidebarSB"/>
      </w:pPr>
      <w:r>
        <w:rPr>
          <w:rStyle w:val="CommentReference"/>
        </w:rPr>
        <w:annotationRef/>
      </w:r>
      <w:r>
        <w:t>See next comment field</w:t>
      </w:r>
    </w:p>
    <w:p w14:paraId="00047214" w14:textId="77777777" w:rsidR="00910F33" w:rsidRDefault="00910F33" w:rsidP="00363CFC">
      <w:pPr>
        <w:pStyle w:val="nrpsnormalsidebarSB"/>
      </w:pPr>
    </w:p>
    <w:p w14:paraId="16573118" w14:textId="059652C8" w:rsidR="00910F33" w:rsidRPr="00363CFC" w:rsidRDefault="00910F33" w:rsidP="00363CFC">
      <w:pPr>
        <w:pStyle w:val="nrpsnormalsidebarSB"/>
        <w:rPr>
          <w:i w:val="0"/>
        </w:rPr>
      </w:pPr>
      <w:r w:rsidRPr="00363CFC">
        <w:rPr>
          <w:i w:val="0"/>
        </w:rPr>
        <w:t>Sidebar: Mental Health Aspects (Jen Robohm, Alex Adams)</w:t>
      </w:r>
    </w:p>
    <w:p w14:paraId="2A031DEB" w14:textId="77777777" w:rsidR="00910F33" w:rsidRPr="00363CFC" w:rsidRDefault="00910F33" w:rsidP="00DF5035">
      <w:pPr>
        <w:pStyle w:val="nrpsnormalsidebarSB"/>
        <w:numPr>
          <w:ilvl w:val="0"/>
          <w:numId w:val="32"/>
        </w:numPr>
        <w:rPr>
          <w:i w:val="0"/>
          <w:szCs w:val="23"/>
        </w:rPr>
      </w:pPr>
      <w:r w:rsidRPr="00363CFC">
        <w:rPr>
          <w:i w:val="0"/>
          <w:szCs w:val="23"/>
        </w:rPr>
        <w:t xml:space="preserve">Exposure to </w:t>
      </w:r>
      <w:r w:rsidRPr="00363CFC">
        <w:rPr>
          <w:i w:val="0"/>
          <w:szCs w:val="23"/>
          <w:highlight w:val="yellow"/>
        </w:rPr>
        <w:t>cc</w:t>
      </w:r>
      <w:r w:rsidRPr="00363CFC">
        <w:rPr>
          <w:i w:val="0"/>
          <w:szCs w:val="23"/>
        </w:rPr>
        <w:t xml:space="preserve"> information and news reports, resulting in anticipatory grief, “eco-anxiety,” “solastalgia,” and vicarious trauma (Albrecht et al. 2007; Fritze, Blashki et al. 2008; Grose 2019; Knight 2019)</w:t>
      </w:r>
    </w:p>
    <w:p w14:paraId="549F7CB0" w14:textId="77777777" w:rsidR="00910F33" w:rsidRPr="00363CFC" w:rsidRDefault="00910F33" w:rsidP="00DF5035">
      <w:pPr>
        <w:pStyle w:val="nrpsnormalsidebarSB"/>
        <w:numPr>
          <w:ilvl w:val="0"/>
          <w:numId w:val="32"/>
        </w:numPr>
        <w:rPr>
          <w:i w:val="0"/>
          <w:szCs w:val="23"/>
        </w:rPr>
      </w:pPr>
      <w:r w:rsidRPr="00363CFC">
        <w:rPr>
          <w:i w:val="0"/>
          <w:szCs w:val="23"/>
        </w:rPr>
        <w:t>Acute mental health impacts and recovery from climate-related weather events and disasters (e.g., wildfires, flooding) (Few 2007; Silove and Steel 2006)</w:t>
      </w:r>
    </w:p>
    <w:p w14:paraId="057F4E3F" w14:textId="77777777" w:rsidR="00910F33" w:rsidRPr="00363CFC" w:rsidRDefault="00910F33" w:rsidP="00DF5035">
      <w:pPr>
        <w:pStyle w:val="nrpsnormalsidebarSB"/>
        <w:numPr>
          <w:ilvl w:val="0"/>
          <w:numId w:val="32"/>
        </w:numPr>
        <w:rPr>
          <w:i w:val="0"/>
          <w:szCs w:val="23"/>
        </w:rPr>
      </w:pPr>
      <w:r w:rsidRPr="00363CFC">
        <w:rPr>
          <w:i w:val="0"/>
          <w:szCs w:val="23"/>
        </w:rPr>
        <w:t>Indirect impacts on mental health due to worsening physical health (Prince et al. 2007)</w:t>
      </w:r>
    </w:p>
    <w:p w14:paraId="7FE98659" w14:textId="77777777" w:rsidR="00910F33" w:rsidRPr="00363CFC" w:rsidRDefault="00910F33" w:rsidP="00DF5035">
      <w:pPr>
        <w:pStyle w:val="nrpsnormalsidebarSB"/>
        <w:numPr>
          <w:ilvl w:val="0"/>
          <w:numId w:val="32"/>
        </w:numPr>
        <w:rPr>
          <w:i w:val="0"/>
          <w:szCs w:val="23"/>
        </w:rPr>
      </w:pPr>
      <w:r w:rsidRPr="00363CFC">
        <w:rPr>
          <w:i w:val="0"/>
          <w:szCs w:val="23"/>
        </w:rPr>
        <w:t>Increased suicides: the suicide rate increases in warmer months, and global warming could push those rates even higher: researchers have projected that unmitigated climate change could result in 9000-40,000 additional deaths by suicide in the US and Mexico by 2050 (Burke et al. 2018)</w:t>
      </w:r>
    </w:p>
    <w:p w14:paraId="3CD3FEC4" w14:textId="77777777" w:rsidR="00910F33" w:rsidRPr="00363CFC" w:rsidRDefault="00910F33" w:rsidP="00DF5035">
      <w:pPr>
        <w:pStyle w:val="nrpsnormalsidebarSB"/>
        <w:numPr>
          <w:ilvl w:val="0"/>
          <w:numId w:val="32"/>
        </w:numPr>
        <w:rPr>
          <w:i w:val="0"/>
          <w:szCs w:val="23"/>
        </w:rPr>
      </w:pPr>
      <w:r w:rsidRPr="00363CFC">
        <w:rPr>
          <w:i w:val="0"/>
          <w:szCs w:val="23"/>
        </w:rPr>
        <w:t xml:space="preserve">Increased psychiatric hospital admissions (Wang et al. 2014) and deaths in individuals with psychiatric illness (Page et al. 2012) due to increased temperatures </w:t>
      </w:r>
    </w:p>
    <w:p w14:paraId="2BE1778D" w14:textId="77777777" w:rsidR="00910F33" w:rsidRPr="00363CFC" w:rsidRDefault="00910F33" w:rsidP="00DF5035">
      <w:pPr>
        <w:pStyle w:val="nrpsnormalsidebarSB"/>
        <w:numPr>
          <w:ilvl w:val="0"/>
          <w:numId w:val="32"/>
        </w:numPr>
        <w:rPr>
          <w:i w:val="0"/>
          <w:szCs w:val="23"/>
        </w:rPr>
      </w:pPr>
      <w:r w:rsidRPr="00363CFC">
        <w:rPr>
          <w:i w:val="0"/>
          <w:szCs w:val="23"/>
        </w:rPr>
        <w:t xml:space="preserve">Incremental and indirect psychological responses to degradation of landscape and loss of “sense of place,” changes in identity and way of life (e.g., farming, outdoor recreation, tourism </w:t>
      </w:r>
      <w:proofErr w:type="gramStart"/>
      <w:r w:rsidRPr="00363CFC">
        <w:rPr>
          <w:i w:val="0"/>
          <w:szCs w:val="23"/>
        </w:rPr>
        <w:t>industry)(</w:t>
      </w:r>
      <w:proofErr w:type="gramEnd"/>
      <w:r w:rsidRPr="00363CFC">
        <w:rPr>
          <w:i w:val="0"/>
          <w:szCs w:val="23"/>
        </w:rPr>
        <w:t>Berry et al. 2010; Fritze et al. 2008)</w:t>
      </w:r>
    </w:p>
    <w:p w14:paraId="03B4279B" w14:textId="77777777" w:rsidR="00910F33" w:rsidRPr="00363CFC" w:rsidRDefault="00910F33" w:rsidP="00DF5035">
      <w:pPr>
        <w:pStyle w:val="nrpsnormalsidebarSB"/>
        <w:numPr>
          <w:ilvl w:val="0"/>
          <w:numId w:val="24"/>
        </w:numPr>
        <w:ind w:left="367" w:hanging="263"/>
        <w:rPr>
          <w:i w:val="0"/>
        </w:rPr>
      </w:pPr>
      <w:r w:rsidRPr="00363CFC">
        <w:rPr>
          <w:i w:val="0"/>
          <w:szCs w:val="23"/>
        </w:rPr>
        <w:t>Psychosocial impacts (e.g., degradation of community and social support structures, due to chronic stress)</w:t>
      </w:r>
    </w:p>
    <w:p w14:paraId="31600E72" w14:textId="77777777" w:rsidR="00910F33" w:rsidRPr="00CC50D1" w:rsidRDefault="00910F33" w:rsidP="00DF5035">
      <w:pPr>
        <w:pStyle w:val="nrpsnormalsidebarSB"/>
        <w:numPr>
          <w:ilvl w:val="0"/>
          <w:numId w:val="24"/>
        </w:numPr>
        <w:ind w:left="367" w:hanging="263"/>
      </w:pPr>
      <w:r w:rsidRPr="00363CFC">
        <w:rPr>
          <w:i w:val="0"/>
          <w:szCs w:val="23"/>
        </w:rPr>
        <w:t xml:space="preserve">Post-traumatic growth, affirmative responses to </w:t>
      </w:r>
      <w:r w:rsidRPr="00363CFC">
        <w:rPr>
          <w:i w:val="0"/>
          <w:szCs w:val="23"/>
          <w:highlight w:val="yellow"/>
        </w:rPr>
        <w:t>cc</w:t>
      </w:r>
      <w:r w:rsidRPr="00363CFC">
        <w:rPr>
          <w:i w:val="0"/>
          <w:szCs w:val="23"/>
        </w:rPr>
        <w:t xml:space="preserve"> (e.g., community-building, increases in empathy) (Weissbecker et al., 2011)</w:t>
      </w:r>
    </w:p>
    <w:p w14:paraId="3FC16344" w14:textId="77777777" w:rsidR="00910F33" w:rsidRDefault="00910F33" w:rsidP="00CC50D1">
      <w:pPr>
        <w:pStyle w:val="nrpsnormalsidebarSB"/>
        <w:rPr>
          <w:i w:val="0"/>
          <w:szCs w:val="23"/>
        </w:rPr>
      </w:pPr>
    </w:p>
    <w:p w14:paraId="790A025D" w14:textId="7B1F1086" w:rsidR="00910F33" w:rsidRDefault="00910F33" w:rsidP="00CC50D1">
      <w:pPr>
        <w:pStyle w:val="nrpsnormalsidebarSB"/>
      </w:pPr>
      <w:r>
        <w:t xml:space="preserve">Refs from here that are not already in the report and thus grab-able should we need them: </w:t>
      </w:r>
    </w:p>
    <w:p w14:paraId="4C0BABE9" w14:textId="77777777" w:rsidR="00910F33" w:rsidRDefault="00910F33" w:rsidP="00CC50D1">
      <w:pPr>
        <w:pStyle w:val="nrpsnormalsidebarSB"/>
      </w:pPr>
    </w:p>
    <w:p w14:paraId="6C78BC1C" w14:textId="0F2A3CF4" w:rsidR="00910F33" w:rsidRDefault="00910F33" w:rsidP="00CC50D1">
      <w:pPr>
        <w:pStyle w:val="nrpsLiteraturecited"/>
        <w:rPr>
          <w:highlight w:val="green"/>
        </w:rPr>
      </w:pPr>
      <w:r w:rsidRPr="0048233E">
        <w:rPr>
          <w:highlight w:val="green"/>
        </w:rPr>
        <w:t>Berry HL, Bowen K, Kjellstrom T. 2010. Climate change and mental health: a causal pathways framework. International Journal of Public Health, 55, 123-132.</w:t>
      </w:r>
    </w:p>
    <w:p w14:paraId="6ED57D06" w14:textId="77777777" w:rsidR="00910F33" w:rsidRDefault="00910F33" w:rsidP="00CC50D1">
      <w:pPr>
        <w:pStyle w:val="nrpsLiteraturecited"/>
        <w:rPr>
          <w:highlight w:val="green"/>
        </w:rPr>
      </w:pPr>
    </w:p>
    <w:p w14:paraId="5C8EEEE2" w14:textId="3BECA6F0" w:rsidR="00910F33" w:rsidRDefault="00910F33" w:rsidP="00CC50D1">
      <w:pPr>
        <w:pStyle w:val="nrpsLiteraturecited"/>
        <w:rPr>
          <w:highlight w:val="green"/>
        </w:rPr>
      </w:pPr>
      <w:r w:rsidRPr="0048233E">
        <w:rPr>
          <w:highlight w:val="green"/>
        </w:rPr>
        <w:t>Burke M, Gonzalez F, Baylis P, Heft-Neal S, Baysan C, Basu S, Hsiang S. 2018. Higher temperatures increase suicide rates in the United States and Mexico. Na</w:t>
      </w:r>
      <w:r>
        <w:rPr>
          <w:highlight w:val="green"/>
        </w:rPr>
        <w:t>ture: Climate Change, 8, 723-9.</w:t>
      </w:r>
    </w:p>
    <w:p w14:paraId="2E2E2921" w14:textId="77777777" w:rsidR="00910F33" w:rsidRDefault="00910F33" w:rsidP="00CC50D1">
      <w:pPr>
        <w:pStyle w:val="nrpsLiteraturecited"/>
        <w:rPr>
          <w:highlight w:val="green"/>
        </w:rPr>
      </w:pPr>
    </w:p>
    <w:p w14:paraId="2D931A20" w14:textId="77777777" w:rsidR="00910F33" w:rsidRDefault="00910F33" w:rsidP="006B1522">
      <w:pPr>
        <w:pStyle w:val="nrpsLiteraturecited"/>
        <w:rPr>
          <w:highlight w:val="green"/>
        </w:rPr>
      </w:pPr>
      <w:r w:rsidRPr="00B401AB">
        <w:rPr>
          <w:highlight w:val="green"/>
        </w:rPr>
        <w:t xml:space="preserve">Few R. 2007. Health and climatic hazards: Framing social research on vulnerability, response and adaptation. Global Environmental Change, 17, 281-295. </w:t>
      </w:r>
    </w:p>
    <w:p w14:paraId="698C81C7" w14:textId="77777777" w:rsidR="00910F33" w:rsidRDefault="00910F33" w:rsidP="006B1522">
      <w:pPr>
        <w:pStyle w:val="nrpsLiteraturecited"/>
        <w:rPr>
          <w:highlight w:val="green"/>
        </w:rPr>
      </w:pPr>
    </w:p>
    <w:p w14:paraId="2B439105" w14:textId="77777777" w:rsidR="00910F33" w:rsidRPr="0048233E" w:rsidRDefault="00910F33" w:rsidP="006B1522">
      <w:pPr>
        <w:pStyle w:val="nrpsLiteraturecited"/>
        <w:rPr>
          <w:highlight w:val="green"/>
        </w:rPr>
      </w:pPr>
      <w:r w:rsidRPr="00B401AB">
        <w:rPr>
          <w:highlight w:val="green"/>
        </w:rPr>
        <w:t>Fritze JG, Blashki GA, Burke S, Wiseman J. 2008. Hope, despair and transformation: climate change</w:t>
      </w:r>
      <w:r w:rsidRPr="0048233E">
        <w:rPr>
          <w:highlight w:val="green"/>
        </w:rPr>
        <w:t xml:space="preserve"> and the promotion of mental health and well-being. International Journal of Mental Health Systems, 2, 13. </w:t>
      </w:r>
    </w:p>
    <w:p w14:paraId="4E5B9A84" w14:textId="77777777" w:rsidR="00910F33" w:rsidRPr="00B401AB" w:rsidRDefault="00910F33" w:rsidP="006B1522">
      <w:pPr>
        <w:pStyle w:val="nrpsLiteraturecited"/>
        <w:rPr>
          <w:highlight w:val="green"/>
        </w:rPr>
      </w:pPr>
    </w:p>
    <w:p w14:paraId="7D48284D" w14:textId="77777777" w:rsidR="00910F33" w:rsidRPr="00867D7B" w:rsidRDefault="00910F33" w:rsidP="006B1522">
      <w:pPr>
        <w:pStyle w:val="nrpsLiteraturecited"/>
        <w:rPr>
          <w:highlight w:val="green"/>
        </w:rPr>
      </w:pPr>
      <w:r w:rsidRPr="0048233E">
        <w:rPr>
          <w:highlight w:val="green"/>
        </w:rPr>
        <w:t xml:space="preserve">Grose A. (2019 August 13). How the climate emergency could lead to a mental health crisis. The Guardian. Retrieved from: </w:t>
      </w:r>
      <w:hyperlink r:id="rId12" w:history="1">
        <w:r w:rsidRPr="00867D7B">
          <w:rPr>
            <w:rStyle w:val="Hyperlink"/>
            <w:color w:val="000000" w:themeColor="text1"/>
            <w:highlight w:val="green"/>
            <w:u w:val="none"/>
          </w:rPr>
          <w:t>https://www.theguardian.com/commentisfree/2019/aug/13/climate-crisis-mental-health-emergency-could-lead-to-a-mental-health-crisis</w:t>
        </w:r>
      </w:hyperlink>
      <w:r w:rsidRPr="00867D7B">
        <w:rPr>
          <w:highlight w:val="green"/>
        </w:rPr>
        <w:t xml:space="preserve">. </w:t>
      </w:r>
    </w:p>
    <w:p w14:paraId="5F0713E5" w14:textId="77777777" w:rsidR="00910F33" w:rsidRDefault="00910F33" w:rsidP="00CC50D1">
      <w:pPr>
        <w:pStyle w:val="nrpsLiteraturecited"/>
        <w:rPr>
          <w:highlight w:val="green"/>
        </w:rPr>
      </w:pPr>
    </w:p>
    <w:p w14:paraId="13AA1046" w14:textId="77777777" w:rsidR="00910F33" w:rsidRDefault="00910F33" w:rsidP="006B1522">
      <w:pPr>
        <w:pStyle w:val="nrpsLiteraturecited"/>
        <w:rPr>
          <w:rStyle w:val="Hyperlink"/>
          <w:color w:val="000000" w:themeColor="text1"/>
          <w:highlight w:val="green"/>
          <w:u w:val="none"/>
        </w:rPr>
      </w:pPr>
      <w:r w:rsidRPr="004C3F6B">
        <w:rPr>
          <w:highlight w:val="green"/>
        </w:rPr>
        <w:t xml:space="preserve">Knight V. (2019 July 15). Feeling anxious about climate change? Therapists say you’re not alone. People. Retrieved from: </w:t>
      </w:r>
      <w:hyperlink r:id="rId13" w:history="1">
        <w:r w:rsidRPr="004C3F6B">
          <w:rPr>
            <w:rStyle w:val="Hyperlink"/>
            <w:color w:val="000000" w:themeColor="text1"/>
            <w:highlight w:val="green"/>
            <w:u w:val="none"/>
          </w:rPr>
          <w:t>https://www.people.com/health/climate-change-anxiety-affecting-americans-mental-health</w:t>
        </w:r>
      </w:hyperlink>
      <w:r w:rsidRPr="004C3F6B">
        <w:rPr>
          <w:rStyle w:val="Hyperlink"/>
          <w:color w:val="000000" w:themeColor="text1"/>
          <w:highlight w:val="green"/>
          <w:u w:val="none"/>
        </w:rPr>
        <w:t>,</w:t>
      </w:r>
    </w:p>
    <w:p w14:paraId="7E3F0B3E" w14:textId="77777777" w:rsidR="00910F33" w:rsidRPr="004C3F6B" w:rsidRDefault="00910F33" w:rsidP="006B1522">
      <w:pPr>
        <w:pStyle w:val="nrpsLiteraturecited"/>
        <w:rPr>
          <w:rStyle w:val="Hyperlink"/>
          <w:color w:val="000000" w:themeColor="text1"/>
          <w:highlight w:val="green"/>
          <w:u w:val="none"/>
        </w:rPr>
      </w:pPr>
    </w:p>
    <w:p w14:paraId="139ACA9A" w14:textId="77777777" w:rsidR="00910F33" w:rsidRPr="0048233E" w:rsidRDefault="00910F33" w:rsidP="00D61A38">
      <w:pPr>
        <w:pStyle w:val="nrpsLiteraturecited"/>
        <w:rPr>
          <w:highlight w:val="green"/>
        </w:rPr>
      </w:pPr>
      <w:r w:rsidRPr="0048233E">
        <w:rPr>
          <w:highlight w:val="green"/>
        </w:rPr>
        <w:t xml:space="preserve">Prince M, Patel V, Saxena S, Maj M, Maselko J, Phillips MR, Rahman A. 2007. No health without mental health. Lancet, 370, 859-77. </w:t>
      </w:r>
    </w:p>
    <w:p w14:paraId="7D54D7BE" w14:textId="3AE5A0D0" w:rsidR="00910F33" w:rsidRDefault="00910F33">
      <w:pPr>
        <w:pStyle w:val="CommentText"/>
      </w:pPr>
    </w:p>
    <w:p w14:paraId="2607F9A4" w14:textId="77777777" w:rsidR="00910F33" w:rsidRPr="00F22646" w:rsidRDefault="00910F33" w:rsidP="00D61A38">
      <w:pPr>
        <w:pStyle w:val="nrpsLiteraturecited"/>
        <w:rPr>
          <w:highlight w:val="green"/>
        </w:rPr>
      </w:pPr>
      <w:r w:rsidRPr="00F22646">
        <w:rPr>
          <w:highlight w:val="green"/>
        </w:rPr>
        <w:t xml:space="preserve">Silove D, Steel Z. 2006. Understanding community psychosocial needs after disasters: Implications for mental health services. Journal of Postgraduate Medicine, 52, 121-125. </w:t>
      </w:r>
    </w:p>
    <w:p w14:paraId="7372764F" w14:textId="77777777" w:rsidR="00910F33" w:rsidRDefault="00910F33">
      <w:pPr>
        <w:pStyle w:val="CommentText"/>
      </w:pPr>
    </w:p>
    <w:p w14:paraId="5EC9814E" w14:textId="77777777" w:rsidR="00910F33" w:rsidRPr="002E1E36" w:rsidRDefault="00910F33" w:rsidP="00D61A38">
      <w:pPr>
        <w:pStyle w:val="nrpsLiteraturecited"/>
        <w:rPr>
          <w:highlight w:val="green"/>
        </w:rPr>
      </w:pPr>
      <w:r w:rsidRPr="002E1E36">
        <w:rPr>
          <w:highlight w:val="green"/>
        </w:rPr>
        <w:t>Wang X, Lavigne E, Ouellette-Kuntz H, Chen BE. 2014. Acute impacts of extreme temperature exposure on emergency room admissions related to mental and behavioral disorder. Journal of Affective Disorders, 155, 154-61.</w:t>
      </w:r>
    </w:p>
    <w:p w14:paraId="7FA7D82D" w14:textId="77777777" w:rsidR="00910F33" w:rsidRDefault="00910F33">
      <w:pPr>
        <w:pStyle w:val="CommentText"/>
      </w:pPr>
    </w:p>
    <w:p w14:paraId="655E95E4" w14:textId="77777777" w:rsidR="00910F33" w:rsidRPr="002E1E36" w:rsidRDefault="00910F33" w:rsidP="00D61A38">
      <w:pPr>
        <w:pStyle w:val="nrpsLiteraturecited"/>
        <w:rPr>
          <w:highlight w:val="green"/>
        </w:rPr>
      </w:pPr>
      <w:r w:rsidRPr="002E1E36">
        <w:rPr>
          <w:highlight w:val="green"/>
        </w:rPr>
        <w:t xml:space="preserve">Weissbecker I, </w:t>
      </w:r>
      <w:r w:rsidRPr="00D61A38">
        <w:rPr>
          <w:highlight w:val="yellow"/>
        </w:rPr>
        <w:t xml:space="preserve">et al. </w:t>
      </w:r>
      <w:r w:rsidRPr="002E1E36">
        <w:rPr>
          <w:highlight w:val="green"/>
        </w:rPr>
        <w:t>2011. Climate change and human well-being: global challenges and opportunities. Berlin: Springer.</w:t>
      </w:r>
    </w:p>
    <w:p w14:paraId="616B1DAE" w14:textId="77777777" w:rsidR="00910F33" w:rsidRDefault="00910F33">
      <w:pPr>
        <w:pStyle w:val="CommentText"/>
      </w:pPr>
    </w:p>
  </w:comment>
  <w:comment w:id="592" w:author="scott@emountainworks.com" w:date="2020-02-18T14:37:00Z" w:initials="SB">
    <w:p w14:paraId="27E122AD" w14:textId="77777777" w:rsidR="00910F33" w:rsidRDefault="00910F33" w:rsidP="00363CFC">
      <w:pPr>
        <w:pStyle w:val="CommentText"/>
      </w:pPr>
      <w:r>
        <w:rPr>
          <w:rStyle w:val="CommentReference"/>
        </w:rPr>
        <w:annotationRef/>
      </w:r>
      <w:r>
        <w:t>As presented, this item isn’t a sidebar as we’ve been envisioning them. There’s no narrative or discussion, just a simple list (which is great, just different than elsewhere in the report). I sent this to one author asking how we are looking at sidebars for C2H2:</w:t>
      </w:r>
    </w:p>
    <w:p w14:paraId="02FC1048" w14:textId="77777777" w:rsidR="00910F33" w:rsidRDefault="00910F33" w:rsidP="00363CFC">
      <w:pPr>
        <w:pStyle w:val="CommentText"/>
      </w:pPr>
    </w:p>
    <w:p w14:paraId="1B094DEF" w14:textId="77777777" w:rsidR="00910F33" w:rsidRPr="00F42194" w:rsidRDefault="00910F33" w:rsidP="00363CFC">
      <w:pPr>
        <w:pStyle w:val="CommentText"/>
        <w:rPr>
          <w:rFonts w:cstheme="minorHAnsi"/>
          <w:i/>
        </w:rPr>
      </w:pPr>
      <w:r>
        <w:rPr>
          <w:rFonts w:cstheme="minorHAnsi"/>
          <w:i/>
          <w:color w:val="222222"/>
          <w:shd w:val="clear" w:color="auto" w:fill="FFFFFF"/>
        </w:rPr>
        <w:t>The best sidebar/bo</w:t>
      </w:r>
      <w:r w:rsidRPr="00F42194">
        <w:rPr>
          <w:rFonts w:cstheme="minorHAnsi"/>
          <w:i/>
          <w:color w:val="222222"/>
          <w:shd w:val="clear" w:color="auto" w:fill="FFFFFF"/>
        </w:rPr>
        <w:t>x examples are in the Montana Climate Assessment (</w:t>
      </w:r>
      <w:hyperlink r:id="rId14" w:tgtFrame="_blank" w:history="1">
        <w:r w:rsidRPr="00F42194">
          <w:rPr>
            <w:rStyle w:val="Hyperlink"/>
            <w:rFonts w:cstheme="minorHAnsi"/>
            <w:i/>
            <w:color w:val="1155CC"/>
            <w:shd w:val="clear" w:color="auto" w:fill="FFFFFF"/>
          </w:rPr>
          <w:t>montanaclimate.org</w:t>
        </w:r>
      </w:hyperlink>
      <w:r w:rsidRPr="00F42194">
        <w:rPr>
          <w:rFonts w:cstheme="minorHAnsi"/>
          <w:i/>
          <w:color w:val="222222"/>
          <w:shd w:val="clear" w:color="auto" w:fill="FFFFFF"/>
        </w:rPr>
        <w:t>). Short (mostly!), to the point, focusing largely on a single story, often more personal -- the boxes are used to illustrate and/or extend concepts brought forth in the report text that surrounds them.</w:t>
      </w:r>
    </w:p>
    <w:p w14:paraId="4EFF9102" w14:textId="77777777" w:rsidR="00910F33" w:rsidRDefault="00910F33" w:rsidP="00363CFC">
      <w:pPr>
        <w:pStyle w:val="CommentText"/>
      </w:pPr>
    </w:p>
    <w:p w14:paraId="3D6AD9A3" w14:textId="77777777" w:rsidR="00910F33" w:rsidRDefault="00910F33" w:rsidP="00363CFC">
      <w:pPr>
        <w:pStyle w:val="CommentText"/>
      </w:pPr>
      <w:r>
        <w:t>If we want to keep this sidebar as a simple listing of symptoms, outcomes, etc, I suggest we remake it into a table.  Also, at this point this feels like simply a gathering of ideas (for example “cc” not being written out). Was this sort of a placeholder to be written later?</w:t>
      </w:r>
    </w:p>
    <w:p w14:paraId="472C08DF" w14:textId="77777777" w:rsidR="00910F33" w:rsidRDefault="00910F33" w:rsidP="00363CFC">
      <w:pPr>
        <w:pStyle w:val="CommentText"/>
      </w:pPr>
    </w:p>
    <w:p w14:paraId="2B2E840B" w14:textId="3038FE7F" w:rsidR="00910F33" w:rsidRDefault="00910F33" w:rsidP="00363CFC">
      <w:pPr>
        <w:pStyle w:val="CommentText"/>
      </w:pPr>
      <w:r>
        <w:t xml:space="preserve">Let me know how you want to proceed but for the moment I am going to leave this as is and </w:t>
      </w:r>
      <w:proofErr w:type="gramStart"/>
      <w:r>
        <w:t>continue on</w:t>
      </w:r>
      <w:proofErr w:type="gramEnd"/>
      <w:r>
        <w:t xml:space="preserve">…. </w:t>
      </w:r>
    </w:p>
  </w:comment>
  <w:comment w:id="593" w:author="scott@emountainworks.com" w:date="2020-03-03T11:08:00Z" w:initials="SB">
    <w:p w14:paraId="65083BA2" w14:textId="75837797" w:rsidR="00910F33" w:rsidRDefault="00910F33">
      <w:pPr>
        <w:pStyle w:val="CommentText"/>
      </w:pPr>
      <w:r>
        <w:rPr>
          <w:rStyle w:val="CommentReference"/>
        </w:rPr>
        <w:annotationRef/>
      </w:r>
      <w:r>
        <w:t>We don’t have this ref. Please provide, thx!</w:t>
      </w:r>
    </w:p>
  </w:comment>
  <w:comment w:id="595" w:author="scott@emountainworks.com" w:date="2019-11-22T13:33:00Z" w:initials="SB">
    <w:p w14:paraId="7D6B47A5" w14:textId="77777777" w:rsidR="00910F33" w:rsidRDefault="00910F33" w:rsidP="00B46A68">
      <w:pPr>
        <w:pStyle w:val="CommentText"/>
      </w:pPr>
      <w:r>
        <w:rPr>
          <w:rStyle w:val="CommentReference"/>
        </w:rPr>
        <w:annotationRef/>
      </w:r>
      <w:r>
        <w:t xml:space="preserve">ToDo for Scott -- These citations all need to be reviewed for MCA format.  </w:t>
      </w:r>
    </w:p>
    <w:p w14:paraId="17A87842" w14:textId="77777777" w:rsidR="00910F33" w:rsidRDefault="00910F33" w:rsidP="00B46A68">
      <w:pPr>
        <w:pStyle w:val="CommentText"/>
      </w:pPr>
    </w:p>
    <w:p w14:paraId="351A446F" w14:textId="77777777" w:rsidR="00910F33" w:rsidRDefault="00910F33" w:rsidP="00B46A68">
      <w:pPr>
        <w:pStyle w:val="CommentText"/>
      </w:pPr>
      <w:r>
        <w:t>For the entire document any ref that has a single green letter at the front of the citation means that Scott has check that it is in this section</w:t>
      </w:r>
    </w:p>
    <w:p w14:paraId="4BC0229A" w14:textId="77777777" w:rsidR="00910F33" w:rsidRDefault="00910F33" w:rsidP="00B46A68">
      <w:pPr>
        <w:pStyle w:val="CommentText"/>
      </w:pPr>
    </w:p>
    <w:p w14:paraId="24FC4457" w14:textId="77777777" w:rsidR="00910F33" w:rsidRDefault="00910F33" w:rsidP="00B46A68">
      <w:pPr>
        <w:pStyle w:val="CommentText"/>
      </w:pPr>
      <w:r>
        <w:t xml:space="preserve">I will only remove the green first letter *after* I have checked and corrected ref format </w:t>
      </w:r>
    </w:p>
    <w:p w14:paraId="2D27BE8D" w14:textId="77777777" w:rsidR="00910F33" w:rsidRDefault="00910F33" w:rsidP="00B46A68">
      <w:pPr>
        <w:pStyle w:val="CommentText"/>
      </w:pPr>
    </w:p>
    <w:p w14:paraId="68C5F479" w14:textId="77777777" w:rsidR="00910F33" w:rsidRDefault="00910F33" w:rsidP="00B46A68">
      <w:pPr>
        <w:pStyle w:val="CommentText"/>
      </w:pPr>
    </w:p>
    <w:p w14:paraId="0D40AA37" w14:textId="207F75B5" w:rsidR="00910F33" w:rsidRDefault="00910F33" w:rsidP="00B46A68">
      <w:pPr>
        <w:pStyle w:val="CommentText"/>
      </w:pPr>
      <w:r>
        <w:t xml:space="preserve">These citations were provided with the section but are not in the text. I’ll put them here for LTeam </w:t>
      </w:r>
      <w:proofErr w:type="gramStart"/>
      <w:r>
        <w:t>review, but</w:t>
      </w:r>
      <w:proofErr w:type="gramEnd"/>
      <w:r>
        <w:t xml:space="preserve"> delete this comment for next version.</w:t>
      </w:r>
    </w:p>
    <w:p w14:paraId="0A6359FA" w14:textId="77777777" w:rsidR="00910F33" w:rsidRDefault="00910F33" w:rsidP="00B46A68">
      <w:pPr>
        <w:pStyle w:val="CommentText"/>
      </w:pPr>
    </w:p>
    <w:p w14:paraId="33672A57" w14:textId="77777777" w:rsidR="00910F33" w:rsidRPr="00E70B11" w:rsidRDefault="00910F33" w:rsidP="0098023F">
      <w:pPr>
        <w:pStyle w:val="nrpsLiteraturecited"/>
        <w:rPr>
          <w:highlight w:val="green"/>
        </w:rPr>
      </w:pPr>
      <w:r w:rsidRPr="00E70B11">
        <w:rPr>
          <w:highlight w:val="green"/>
        </w:rPr>
        <w:t>Akagi, S.K., R.J. Yokelson, C. Wiedinmyer, M. Alvarado, J. Reid, T. Karl, J. Crounse, and P. Wennberg, 2011: Emission factors for open and domestic biomass burning for use in atmospheric models. Atmospheric Chemistry and Physics, 11 (9), 4039-4072. http://dx.doi.org/10.5194/acp-11-4039-2011</w:t>
      </w:r>
    </w:p>
    <w:p w14:paraId="54D368D5" w14:textId="77777777" w:rsidR="00910F33" w:rsidRDefault="00910F33" w:rsidP="00B46A68">
      <w:pPr>
        <w:pStyle w:val="CommentText"/>
      </w:pPr>
    </w:p>
    <w:p w14:paraId="2F525FEF" w14:textId="77777777" w:rsidR="00910F33" w:rsidRPr="00E70B11" w:rsidRDefault="00910F33" w:rsidP="0098023F">
      <w:pPr>
        <w:pStyle w:val="nrpsLiteraturecited"/>
        <w:rPr>
          <w:highlight w:val="green"/>
        </w:rPr>
      </w:pPr>
      <w:r w:rsidRPr="00E70B11">
        <w:rPr>
          <w:highlight w:val="green"/>
        </w:rPr>
        <w:t>Anderson, B., C. Anderson, D. Christensen, R. Inman, and J. Marti, 2016: 2015 Drought Response: Summary Report. Publication no. 16-11-0 01 Washington State Department of Ecology, Olympia, WA, 27 pp. https://fortress.wa.gov/ecy/publications/SummaryPages/1611001.html</w:t>
      </w:r>
      <w:r>
        <w:rPr>
          <w:highlight w:val="green"/>
        </w:rPr>
        <w:t>.</w:t>
      </w:r>
    </w:p>
    <w:p w14:paraId="17D022E6" w14:textId="77777777" w:rsidR="00910F33" w:rsidRDefault="00910F33" w:rsidP="00B46A68">
      <w:pPr>
        <w:pStyle w:val="CommentText"/>
      </w:pPr>
    </w:p>
    <w:p w14:paraId="7F570476" w14:textId="77777777" w:rsidR="00910F33" w:rsidRPr="00E70B11" w:rsidRDefault="00910F33" w:rsidP="00DA1E30">
      <w:pPr>
        <w:pStyle w:val="nrpsLiteraturecited"/>
        <w:rPr>
          <w:highlight w:val="green"/>
        </w:rPr>
      </w:pPr>
      <w:r w:rsidRPr="00E70B11">
        <w:rPr>
          <w:highlight w:val="green"/>
        </w:rPr>
        <w:t>Baker, K.R., M.C. Woody, G.S. Tonnesen, W. Hutzell, H.O.T. Pye, M.R. Beaver, G. Pouliot, and T. Pierce, 2016: Contribution of regional-scale fire events to ozone and PM2.5 air quality estimated by photochemical modeling approaches. Atmospheric Environment, 140, 539-554. http://dx.doi.org/10.1016/j.atmosenv.2016.06.032</w:t>
      </w:r>
    </w:p>
    <w:p w14:paraId="0637243A" w14:textId="77777777" w:rsidR="00910F33" w:rsidRDefault="00910F33" w:rsidP="00B46A68">
      <w:pPr>
        <w:pStyle w:val="CommentText"/>
      </w:pPr>
    </w:p>
    <w:p w14:paraId="5486A3B0" w14:textId="77777777" w:rsidR="00910F33" w:rsidRPr="00E70B11" w:rsidRDefault="00910F33" w:rsidP="00DA1E30">
      <w:pPr>
        <w:pStyle w:val="nrpsLiteraturecited"/>
        <w:rPr>
          <w:highlight w:val="green"/>
        </w:rPr>
      </w:pPr>
      <w:r w:rsidRPr="00E70B11">
        <w:rPr>
          <w:highlight w:val="green"/>
        </w:rPr>
        <w:t>Bell, J.E., S.C. Herring, L. Jantarasami, C. Adrianopoli, K. Benedict, K. Conlon, V. Escobar, J. Hess, J. Luvall, C.P. Garcia-Pando, D. Quattrochi, J. Runkle, and C.J. Schreck, III, 2016: Ch. 4: Impacts of extreme events on human health. The Impacts of Climate Change on Human Health in the United States: A Scientific Assessment. U.S. Global Change Research Program, Washington, DC, 99–128. http://dx.doi. org/10.7930/J0BZ63ZV</w:t>
      </w:r>
    </w:p>
    <w:p w14:paraId="48532C10" w14:textId="77777777" w:rsidR="00910F33" w:rsidRDefault="00910F33" w:rsidP="00B46A68">
      <w:pPr>
        <w:pStyle w:val="CommentText"/>
      </w:pPr>
    </w:p>
    <w:p w14:paraId="5EF99D7B" w14:textId="77777777" w:rsidR="00910F33" w:rsidRDefault="00910F33" w:rsidP="00DA1E30">
      <w:pPr>
        <w:pStyle w:val="nrpsLiteraturecited"/>
        <w:rPr>
          <w:highlight w:val="green"/>
        </w:rPr>
      </w:pPr>
      <w:r w:rsidRPr="00E70B11">
        <w:rPr>
          <w:highlight w:val="green"/>
        </w:rPr>
        <w:t>Bethel, J., S. Ranzoni, and S.M. Capalbo, 2013: Human health: Impacts and adaptation. Climate Change in the Northwest: Implications for our Landscapes, Waters, and Communities. Dalton, M.M., P.W. Mote, and A.K. Snover, Eds. Island Press, Washington, DC, 181-206.</w:t>
      </w:r>
    </w:p>
    <w:p w14:paraId="04900D4A" w14:textId="77777777" w:rsidR="00910F33" w:rsidRPr="00E70B11" w:rsidRDefault="00910F33" w:rsidP="00DA1E30">
      <w:pPr>
        <w:pStyle w:val="nrpsLiteraturecited"/>
        <w:rPr>
          <w:highlight w:val="green"/>
        </w:rPr>
      </w:pPr>
    </w:p>
    <w:p w14:paraId="291B6CCC" w14:textId="77777777" w:rsidR="00910F33" w:rsidRPr="00E70B11" w:rsidRDefault="00910F33" w:rsidP="00DA1E30">
      <w:pPr>
        <w:pStyle w:val="nrpsLiteraturecited"/>
        <w:rPr>
          <w:highlight w:val="green"/>
        </w:rPr>
      </w:pPr>
      <w:r w:rsidRPr="00E70B11">
        <w:rPr>
          <w:highlight w:val="green"/>
        </w:rPr>
        <w:t>Bethel, J.W. and R. Harger, 2014: Heat-related illness among Oregon farmworkers. International Journal of Environmental Research and Public Health, 11 (9), 9273. http://dx.doi.org/10.3390/ijerph110909273</w:t>
      </w:r>
    </w:p>
    <w:p w14:paraId="1C29A448" w14:textId="77777777" w:rsidR="00910F33" w:rsidRPr="00E70B11" w:rsidRDefault="00910F33" w:rsidP="00DA1E30">
      <w:pPr>
        <w:pStyle w:val="nrpsLiteraturecited"/>
        <w:rPr>
          <w:highlight w:val="green"/>
        </w:rPr>
      </w:pPr>
      <w:r w:rsidRPr="00E70B11">
        <w:rPr>
          <w:highlight w:val="green"/>
        </w:rPr>
        <w:t>Bethel, J.W., J.T. Spector, and J. Krenz, 2017: Hydration and cooling practices among farmworkers in Oregon and Washington. Journal of Agromedicine, 22 (3), 222-228. http://dx.doi.org/10.1080/1059924X.2017.1318100</w:t>
      </w:r>
    </w:p>
    <w:p w14:paraId="7E1DF980" w14:textId="77777777" w:rsidR="00910F33" w:rsidRDefault="00910F33" w:rsidP="00B46A68">
      <w:pPr>
        <w:pStyle w:val="CommentText"/>
      </w:pPr>
    </w:p>
    <w:p w14:paraId="1DE1016A" w14:textId="77777777" w:rsidR="00910F33" w:rsidRPr="00E70B11" w:rsidRDefault="00910F33" w:rsidP="00DA1E30">
      <w:pPr>
        <w:pStyle w:val="nrpsLiteraturecited"/>
        <w:rPr>
          <w:highlight w:val="green"/>
        </w:rPr>
      </w:pPr>
      <w:r w:rsidRPr="00E70B11">
        <w:rPr>
          <w:highlight w:val="green"/>
        </w:rPr>
        <w:t>Brey, S.J. and E.V. Fischer, 2016: Smoke in the city: How often and where does smoke impact summertime ozone in the United States? Environmental Science &amp; Technology, 50 (3), 1288-1294. http://dx.doi.org/10.1021/acs.est.5b05218</w:t>
      </w:r>
    </w:p>
    <w:p w14:paraId="4C42889A" w14:textId="77777777" w:rsidR="00910F33" w:rsidRDefault="00910F33" w:rsidP="00B46A68">
      <w:pPr>
        <w:pStyle w:val="CommentText"/>
      </w:pPr>
    </w:p>
    <w:p w14:paraId="1AA01769" w14:textId="77777777" w:rsidR="00910F33" w:rsidRPr="005831D2" w:rsidRDefault="00910F33" w:rsidP="00DA1E30">
      <w:pPr>
        <w:pStyle w:val="nrpsLiteraturecited"/>
        <w:rPr>
          <w:highlight w:val="green"/>
        </w:rPr>
      </w:pPr>
      <w:r w:rsidRPr="00E70B11">
        <w:rPr>
          <w:highlight w:val="green"/>
        </w:rPr>
        <w:t>Bumbaco, K.A., K.D. Dello, and N.A. Bond, 2013: History of Pacific Northwest heat waves: Synoptic pattern and trends. Journal of Applied Meteorology and Climatology, 52 (7), 1618-1631. http://dx.doi.org/10.1175/jamc-d-12-094.1</w:t>
      </w:r>
    </w:p>
    <w:p w14:paraId="5BFFF801" w14:textId="77777777" w:rsidR="00910F33" w:rsidRDefault="00910F33" w:rsidP="00B46A68">
      <w:pPr>
        <w:pStyle w:val="CommentText"/>
      </w:pPr>
    </w:p>
    <w:p w14:paraId="1396F928" w14:textId="77777777" w:rsidR="00910F33" w:rsidRDefault="00910F33" w:rsidP="00DA1E30">
      <w:pPr>
        <w:pStyle w:val="nrpsLiteraturecited"/>
        <w:rPr>
          <w:highlight w:val="green"/>
        </w:rPr>
      </w:pPr>
      <w:r w:rsidRPr="00E70B11">
        <w:rPr>
          <w:highlight w:val="green"/>
        </w:rPr>
        <w:t>[</w:t>
      </w:r>
      <w:r w:rsidRPr="00DA1E30">
        <w:rPr>
          <w:highlight w:val="green"/>
        </w:rPr>
        <w:t>CDC] Centers for Disease Control and Prevention. 2017</w:t>
      </w:r>
      <w:r w:rsidRPr="00E70B11">
        <w:rPr>
          <w:highlight w:val="green"/>
        </w:rPr>
        <w:t>. 2017: Stats of the States [web site]. Centers for Disease Control and Prevention (CDC), National Center for Health Statistics, Atlanta, GA. https://www.cdc.gov/nchs/pressroom /stats_of_the_states.htm</w:t>
      </w:r>
    </w:p>
    <w:p w14:paraId="56741FF5" w14:textId="77777777" w:rsidR="00910F33" w:rsidRDefault="00910F33" w:rsidP="00DA1E30">
      <w:pPr>
        <w:pStyle w:val="nrpsLiteraturecited"/>
        <w:rPr>
          <w:highlight w:val="green"/>
        </w:rPr>
      </w:pPr>
    </w:p>
    <w:p w14:paraId="15756D72" w14:textId="77777777" w:rsidR="00910F33" w:rsidRPr="00E70B11" w:rsidRDefault="00910F33" w:rsidP="00DA1E30">
      <w:pPr>
        <w:pStyle w:val="nrpsLiteraturecited"/>
        <w:rPr>
          <w:highlight w:val="green"/>
        </w:rPr>
      </w:pPr>
      <w:r w:rsidRPr="00E70B11">
        <w:rPr>
          <w:highlight w:val="green"/>
        </w:rPr>
        <w:t>Confederated Tribes of Warm Springs, 2017: Climate and Health Perspectives: Voices of the Confederated Tribes of Warm Springs [web videos], Warm Springs, OR. https://www.oregon.gov/oha/PH/HEALTHYENVIRONMENTS/CLIMATECHANGE/Pages/perspectives.aspx</w:t>
      </w:r>
    </w:p>
    <w:p w14:paraId="3FFAD976" w14:textId="77777777" w:rsidR="00910F33" w:rsidRPr="00E70B11" w:rsidRDefault="00910F33" w:rsidP="00DA1E30">
      <w:pPr>
        <w:pStyle w:val="nrpsLiteraturecited"/>
        <w:rPr>
          <w:highlight w:val="green"/>
        </w:rPr>
      </w:pPr>
    </w:p>
    <w:p w14:paraId="7243A231" w14:textId="77777777" w:rsidR="00910F33" w:rsidRDefault="00910F33" w:rsidP="00DA1E30">
      <w:pPr>
        <w:pStyle w:val="nrpsLiteraturecited"/>
        <w:rPr>
          <w:highlight w:val="green"/>
        </w:rPr>
      </w:pPr>
      <w:r w:rsidRPr="00E70B11">
        <w:rPr>
          <w:highlight w:val="green"/>
        </w:rPr>
        <w:t xml:space="preserve">Cosselman, K.F., A. Navas-Acien, and J.D. Kaufman, 2015: Environmental factors in cardiovascular disease. Nature Reviews Cardiology, 12, 627-642. </w:t>
      </w:r>
      <w:hyperlink r:id="rId15" w:history="1">
        <w:r w:rsidRPr="008B1882">
          <w:rPr>
            <w:rStyle w:val="Hyperlink"/>
            <w:highlight w:val="green"/>
          </w:rPr>
          <w:t>http://dx.doi.org/10.1038/nrcardio.2015.152</w:t>
        </w:r>
      </w:hyperlink>
      <w:r>
        <w:rPr>
          <w:highlight w:val="green"/>
        </w:rPr>
        <w:t>.</w:t>
      </w:r>
    </w:p>
    <w:p w14:paraId="7AED19D4" w14:textId="77777777" w:rsidR="00910F33" w:rsidRDefault="00910F33" w:rsidP="00DA1E30">
      <w:pPr>
        <w:pStyle w:val="nrpsLiteraturecited"/>
        <w:rPr>
          <w:highlight w:val="green"/>
        </w:rPr>
      </w:pPr>
    </w:p>
    <w:p w14:paraId="27B236CD" w14:textId="77777777" w:rsidR="00910F33" w:rsidRPr="00E70B11" w:rsidRDefault="00910F33" w:rsidP="00DA1E30">
      <w:pPr>
        <w:pStyle w:val="nrpsLiteraturecited"/>
        <w:rPr>
          <w:highlight w:val="green"/>
        </w:rPr>
      </w:pPr>
      <w:r w:rsidRPr="00E70B11">
        <w:rPr>
          <w:highlight w:val="green"/>
        </w:rPr>
        <w:t>Creamean, J.M., P.J. Neiman, T. Coleman, C.J. Senff, G. Kirgis, R.J. Alvarez, and A. Yamamoto, 2016: Colorado air quality impacted by long-range-transported aerosol: A set of case studies during the 2015 Pacific Northwest fires. Atmospheric Chemistry and Physics, 16 (18), 12329-12345. http://dx.doi.org/10.5194/acp-16-12329-2016</w:t>
      </w:r>
      <w:r>
        <w:rPr>
          <w:highlight w:val="green"/>
        </w:rPr>
        <w:t>.</w:t>
      </w:r>
    </w:p>
    <w:p w14:paraId="4D69A98A" w14:textId="77777777" w:rsidR="00910F33" w:rsidRDefault="00910F33" w:rsidP="00B46A68">
      <w:pPr>
        <w:pStyle w:val="CommentText"/>
      </w:pPr>
    </w:p>
  </w:comment>
  <w:comment w:id="596" w:author="scott@emountainworks.com" w:date="2020-02-20T14:47:00Z" w:initials="SB">
    <w:p w14:paraId="4238C744" w14:textId="48ACE93A" w:rsidR="00910F33" w:rsidRDefault="00910F33">
      <w:pPr>
        <w:pStyle w:val="CommentText"/>
      </w:pPr>
      <w:r>
        <w:rPr>
          <w:rStyle w:val="CommentReference"/>
        </w:rPr>
        <w:annotationRef/>
      </w:r>
      <w:r>
        <w:t>For Scott -- decide on Lidar vs LIDAR and apply consistently across document.</w:t>
      </w:r>
    </w:p>
  </w:comment>
  <w:comment w:id="597" w:author="scott@emountainworks.com" w:date="2020-03-03T20:37:00Z" w:initials="SB">
    <w:p w14:paraId="75EA1F3B" w14:textId="205523B5" w:rsidR="00910F33" w:rsidRDefault="00910F33">
      <w:pPr>
        <w:pStyle w:val="CommentText"/>
      </w:pPr>
      <w:r>
        <w:rPr>
          <w:rStyle w:val="CommentReference"/>
        </w:rPr>
        <w:annotationRef/>
      </w:r>
      <w:r>
        <w:t>Continuation of unused citations (</w:t>
      </w:r>
      <w:proofErr w:type="gramStart"/>
      <w:r>
        <w:t>other</w:t>
      </w:r>
      <w:proofErr w:type="gramEnd"/>
      <w:r>
        <w:t xml:space="preserve"> list getting too long!)</w:t>
      </w:r>
    </w:p>
    <w:p w14:paraId="3EB0D12B" w14:textId="77777777" w:rsidR="00910F33" w:rsidRDefault="00910F33">
      <w:pPr>
        <w:pStyle w:val="CommentText"/>
      </w:pPr>
    </w:p>
    <w:p w14:paraId="0FACE718" w14:textId="77777777" w:rsidR="00910F33" w:rsidRDefault="00910F33" w:rsidP="002F0D22">
      <w:pPr>
        <w:pStyle w:val="nrpsLiteraturecited"/>
        <w:rPr>
          <w:highlight w:val="green"/>
        </w:rPr>
      </w:pPr>
      <w:r w:rsidRPr="00E70B11">
        <w:rPr>
          <w:highlight w:val="green"/>
        </w:rPr>
        <w:t>Deeb R, Tufford D, Scott GI, Moore J, Dow K. 2018. Impact of climate change on Vibrio vulnificus abundance and exposure risk. Estuaries Coasts. 41(8):2289–2303. doi:10.1007/s12237-018-0424-5.</w:t>
      </w:r>
    </w:p>
    <w:p w14:paraId="4A25D1DB" w14:textId="77777777" w:rsidR="00910F33" w:rsidRDefault="00910F33" w:rsidP="002F0D22">
      <w:pPr>
        <w:pStyle w:val="nrpsLiteraturecited"/>
        <w:rPr>
          <w:highlight w:val="green"/>
        </w:rPr>
      </w:pPr>
    </w:p>
    <w:p w14:paraId="772A4F78" w14:textId="77777777" w:rsidR="00910F33" w:rsidRDefault="00910F33" w:rsidP="002F0D22">
      <w:pPr>
        <w:pStyle w:val="nrpsLiteraturecited"/>
        <w:rPr>
          <w:highlight w:val="green"/>
        </w:rPr>
      </w:pPr>
      <w:r w:rsidRPr="00E70B11">
        <w:rPr>
          <w:highlight w:val="green"/>
        </w:rPr>
        <w:t xml:space="preserve">Delfino, R.J., S. Brummel, J. Wu, H. Stern, B. Ostro, M. Lipsett, A. Winer, D.H. Street, L. Zhang, T. Tjoa, and D.L. Gillen, 2009: The relationship of respiratory and cardiovascular hospital admissions to the southern California wildfires of 2003. Occupational and Environmental Medicine, 66 (3), 189-197. </w:t>
      </w:r>
      <w:hyperlink r:id="rId16" w:history="1">
        <w:r w:rsidRPr="008B1882">
          <w:rPr>
            <w:rStyle w:val="Hyperlink"/>
            <w:highlight w:val="green"/>
          </w:rPr>
          <w:t>http://dx.doi.org/10.1136/oem.2008.041376</w:t>
        </w:r>
      </w:hyperlink>
    </w:p>
    <w:p w14:paraId="27F0A104" w14:textId="77777777" w:rsidR="00910F33" w:rsidRDefault="00910F33" w:rsidP="002F0D22">
      <w:pPr>
        <w:pStyle w:val="nrpsLiteraturecited"/>
        <w:rPr>
          <w:highlight w:val="green"/>
        </w:rPr>
      </w:pPr>
    </w:p>
    <w:p w14:paraId="2D37A0F0" w14:textId="77777777" w:rsidR="00910F33" w:rsidRPr="00E70B11" w:rsidRDefault="00910F33" w:rsidP="002F0D22">
      <w:pPr>
        <w:pStyle w:val="nrpsLiteraturecited"/>
        <w:rPr>
          <w:highlight w:val="green"/>
        </w:rPr>
      </w:pPr>
      <w:r w:rsidRPr="00E70B11">
        <w:rPr>
          <w:highlight w:val="green"/>
        </w:rPr>
        <w:t>DOE, 2015: Climate Change and the U.S. Energy Sector: Regional Vulnerabilities and Resilience Solutions DOE/EPSA-0005. U.S. Department of Energy (DOE), Washington, DC, 189 pp. https://energy.gov/sites/prod/files/2015/10/f27/Regional_Climate_Vulnerabilities_and_Resilience_Solutions_0.pdf</w:t>
      </w:r>
    </w:p>
    <w:p w14:paraId="27CD7276" w14:textId="77777777" w:rsidR="00910F33" w:rsidRDefault="00910F33">
      <w:pPr>
        <w:pStyle w:val="CommentText"/>
      </w:pPr>
    </w:p>
    <w:p w14:paraId="7449ECE8" w14:textId="77777777" w:rsidR="00910F33" w:rsidRPr="00E70B11" w:rsidRDefault="00910F33" w:rsidP="002F0D22">
      <w:pPr>
        <w:pStyle w:val="nrpsLiteraturecited"/>
        <w:rPr>
          <w:highlight w:val="green"/>
        </w:rPr>
      </w:pPr>
      <w:r w:rsidRPr="00E70B11">
        <w:rPr>
          <w:highlight w:val="green"/>
        </w:rPr>
        <w:t>Fann, N., T. Brenna, P. Dolwick, J.L. Gamble, V. Ilacqua, L. Kolb, C.G. Nolte, T.L. Spero, and L. Ziska, 2016: Ch. 3: Air quality impacts. The Impacts of Climate Change on Human Health in the United States: A Scientific Assessment. U.S. Global Change Research Program, Washington, DC, 69-98. http://dx.doi.org/10.7930/J0GQ6VP6</w:t>
      </w:r>
    </w:p>
    <w:p w14:paraId="084801D4" w14:textId="77777777" w:rsidR="00910F33" w:rsidRDefault="00910F33" w:rsidP="002F0D22">
      <w:pPr>
        <w:pStyle w:val="nrpsLiteraturecited"/>
        <w:rPr>
          <w:highlight w:val="green"/>
        </w:rPr>
      </w:pPr>
    </w:p>
    <w:p w14:paraId="53128368" w14:textId="77777777" w:rsidR="00910F33" w:rsidRPr="00E70B11" w:rsidRDefault="00910F33" w:rsidP="002F0D22">
      <w:pPr>
        <w:pStyle w:val="nrpsLiteraturecited"/>
        <w:rPr>
          <w:highlight w:val="green"/>
        </w:rPr>
      </w:pPr>
      <w:r w:rsidRPr="00E70B11">
        <w:rPr>
          <w:highlight w:val="green"/>
        </w:rPr>
        <w:t>Fears, D., 2015: “As salmon vanish in the dry Pacific Northwest, so does Native heritage.” The Washington Post, July 30. http://www.washingtonpost.com/national/health-science/as-salmon-vanish-in-the-dry-pacific-northwest-so-does-native-heritage/2015/07/30/2ae9f7a6-2f14-11e5-8f36-18d1d501920d_story.html?utm_term=.e6b318ea8f2e</w:t>
      </w:r>
    </w:p>
    <w:p w14:paraId="7D479C5C" w14:textId="77777777" w:rsidR="00910F33" w:rsidRDefault="00910F33">
      <w:pPr>
        <w:pStyle w:val="CommentText"/>
      </w:pPr>
    </w:p>
    <w:p w14:paraId="5B0D2D31" w14:textId="77777777" w:rsidR="00910F33" w:rsidRPr="00E70B11" w:rsidRDefault="00910F33" w:rsidP="002F0D22">
      <w:pPr>
        <w:pStyle w:val="nrpsLiteraturecited"/>
        <w:rPr>
          <w:highlight w:val="green"/>
        </w:rPr>
      </w:pPr>
      <w:r w:rsidRPr="00E70B11">
        <w:rPr>
          <w:highlight w:val="green"/>
        </w:rPr>
        <w:t>Forman F, Solomon G, Morello-Frosch R, Pezzoli K. 2016. Chapter 8. Bending the curve and closing the gap: climate justice and public health. Collabra, 2(1), 22. http://doi.org/10.1525/collabra.67 </w:t>
      </w:r>
    </w:p>
    <w:p w14:paraId="1ED1CAB7" w14:textId="77777777" w:rsidR="00910F33" w:rsidRDefault="00910F33" w:rsidP="002F0D22">
      <w:pPr>
        <w:pStyle w:val="nrpsLiteraturecited"/>
        <w:rPr>
          <w:highlight w:val="green"/>
        </w:rPr>
      </w:pPr>
    </w:p>
    <w:p w14:paraId="238B9BBA" w14:textId="77777777" w:rsidR="00910F33" w:rsidRDefault="00910F33" w:rsidP="002F0D22">
      <w:pPr>
        <w:pStyle w:val="nrpsLiteraturecited"/>
        <w:rPr>
          <w:highlight w:val="green"/>
        </w:rPr>
      </w:pPr>
      <w:r w:rsidRPr="00E70B11">
        <w:rPr>
          <w:highlight w:val="green"/>
        </w:rPr>
        <w:t>Gamble, J. L., J. Balbus, M. Berger, K. Bouye, V. Campbell, K. Chief, K. Conlon, A. Crimmins, B. Flanagan, C. Gonzalez-Maddux, E. Hallisey, S. Hutchins, L. Jantarasami, S. Khoury, M. Kiefer, J. Kolling, K. Lynn, A. Manangan, M. McDonald, R. Morello-Frosch, M. H. Redsteer, P. Sheffield, K. Thigpen Tart, J. Watson, K. P. Whyte, and A. F. Wolkin, 2016: Ch. 9: Populations of concern. The Impacts of Climate Change on Human Health in the United States: A Scientific Assessment., U.S. Global Change Research Program, Washington, DC, 247–286. doi:10.7930/J0Q81B0T.</w:t>
      </w:r>
    </w:p>
    <w:p w14:paraId="715A7F08" w14:textId="77777777" w:rsidR="00910F33" w:rsidRDefault="00910F33" w:rsidP="002F0D22">
      <w:pPr>
        <w:pStyle w:val="nrpsLiteraturecited"/>
        <w:rPr>
          <w:highlight w:val="green"/>
        </w:rPr>
      </w:pPr>
    </w:p>
    <w:p w14:paraId="3DE1E9C4" w14:textId="0D2CE6FA" w:rsidR="00910F33" w:rsidRDefault="00910F33" w:rsidP="002F0D22">
      <w:pPr>
        <w:pStyle w:val="nrpsLiteraturecited"/>
        <w:rPr>
          <w:highlight w:val="green"/>
        </w:rPr>
      </w:pPr>
      <w:r w:rsidRPr="00E70B11">
        <w:rPr>
          <w:highlight w:val="green"/>
        </w:rPr>
        <w:t xml:space="preserve">Gershunov, A., D.R. Cayan, and S.F. Iacobellis, 2009: The great 2006 heat wave over California and Nevada: Signal of an increasing trend. Journal of Climate, 22 (23), 6181-6203. </w:t>
      </w:r>
      <w:hyperlink r:id="rId17" w:history="1">
        <w:r w:rsidRPr="008B1882">
          <w:rPr>
            <w:rStyle w:val="Hyperlink"/>
            <w:highlight w:val="green"/>
          </w:rPr>
          <w:t>http://dx.doi.org/10.1175/2009jcli2465.1</w:t>
        </w:r>
      </w:hyperlink>
    </w:p>
    <w:p w14:paraId="07FC2D71" w14:textId="77777777" w:rsidR="00910F33" w:rsidRDefault="00910F33" w:rsidP="002F0D22">
      <w:pPr>
        <w:pStyle w:val="nrpsLiteraturecited"/>
        <w:rPr>
          <w:highlight w:val="green"/>
        </w:rPr>
      </w:pPr>
    </w:p>
    <w:p w14:paraId="0EA5C17A" w14:textId="77777777" w:rsidR="00910F33" w:rsidRPr="00E70B11" w:rsidRDefault="00910F33" w:rsidP="002F0D22">
      <w:pPr>
        <w:pStyle w:val="nrpsLiteraturecited"/>
        <w:rPr>
          <w:highlight w:val="green"/>
        </w:rPr>
      </w:pPr>
      <w:r w:rsidRPr="00E70B11">
        <w:rPr>
          <w:highlight w:val="green"/>
        </w:rPr>
        <w:t>Hattis, D., Y. Ogneva-Himmelberger, and S. Ratick, 2012: The spatial variability of heat-related mortality in Massachusetts. Applied Geography, 33, 45-52. LINK </w:t>
      </w:r>
    </w:p>
    <w:p w14:paraId="19E75594" w14:textId="77777777" w:rsidR="00910F33" w:rsidRDefault="00910F33" w:rsidP="002F0D22">
      <w:pPr>
        <w:pStyle w:val="nrpsLiteraturecited"/>
        <w:rPr>
          <w:highlight w:val="green"/>
        </w:rPr>
      </w:pPr>
    </w:p>
    <w:p w14:paraId="3E3D678F" w14:textId="77777777" w:rsidR="00910F33" w:rsidRPr="00E70B11" w:rsidRDefault="00910F33" w:rsidP="002F0D22">
      <w:pPr>
        <w:pStyle w:val="nrpsLiteraturecited"/>
        <w:rPr>
          <w:highlight w:val="green"/>
        </w:rPr>
      </w:pPr>
      <w:r w:rsidRPr="00E70B11">
        <w:rPr>
          <w:highlight w:val="green"/>
        </w:rPr>
        <w:t>Henderson, S., V. Wan, and T. Kosatsky, 2013: Differences in heat-related mortality across four ecological regions with diverse urban, rural, and remote populations in British Columbia, Canada. Health Place, 23, 48-53. LINK </w:t>
      </w:r>
    </w:p>
    <w:p w14:paraId="4294A1BA" w14:textId="77777777" w:rsidR="00910F33" w:rsidRDefault="00910F33">
      <w:pPr>
        <w:pStyle w:val="CommentText"/>
      </w:pPr>
    </w:p>
    <w:p w14:paraId="671C4E05" w14:textId="77777777" w:rsidR="00910F33" w:rsidRPr="00E70B11" w:rsidRDefault="00910F33" w:rsidP="002F0D22">
      <w:pPr>
        <w:pStyle w:val="nrpsLiteraturecited"/>
        <w:rPr>
          <w:highlight w:val="green"/>
        </w:rPr>
      </w:pPr>
      <w:r w:rsidRPr="00E70B11">
        <w:rPr>
          <w:highlight w:val="green"/>
        </w:rPr>
        <w:t>Heng S-P, Letchumanan V, Deng C-Y, Mutalib N-S, Khan TM, Chuah L-H, Chan K-G, Goh B-H, Pusparajah P, Lee L-H. 2017. Vibrio vulnificus: an environmental and clinical burden. Front Microbiol. 8:997. doi:10.3389/fmicb.2017.00997.</w:t>
      </w:r>
    </w:p>
    <w:p w14:paraId="48F65821" w14:textId="77777777" w:rsidR="00910F33" w:rsidRDefault="00910F33" w:rsidP="002F0D22">
      <w:pPr>
        <w:pStyle w:val="nrpsLiteraturecited"/>
        <w:rPr>
          <w:highlight w:val="green"/>
        </w:rPr>
      </w:pPr>
    </w:p>
    <w:p w14:paraId="43EA06A9" w14:textId="77777777" w:rsidR="00910F33" w:rsidRPr="00E70B11" w:rsidRDefault="00910F33" w:rsidP="002F0D22">
      <w:pPr>
        <w:pStyle w:val="nrpsLiteraturecited"/>
        <w:rPr>
          <w:highlight w:val="green"/>
        </w:rPr>
      </w:pPr>
      <w:r w:rsidRPr="00E70B11">
        <w:rPr>
          <w:highlight w:val="green"/>
        </w:rPr>
        <w:t>Hernandez, T., S. Gabbard, and D. Carroll, 2016: Findings from the National Agricultural Workers Survey (NAWS) 2013-2014: A Demographic and Employment Profile of United States Farmworkers. Research Report no. 12 U.S. Department of Labor, Office of Policy Development and Research, 75 pp. https://www.doleta.gov/agworker/pdf/NAWS_Research_Report_12_Final_508_Compliant.pdf</w:t>
      </w:r>
    </w:p>
    <w:p w14:paraId="3339BC37" w14:textId="77777777" w:rsidR="00910F33" w:rsidRDefault="00910F33" w:rsidP="002F0D22">
      <w:pPr>
        <w:pStyle w:val="nrpsLiteraturecited"/>
        <w:rPr>
          <w:highlight w:val="green"/>
        </w:rPr>
      </w:pPr>
    </w:p>
    <w:p w14:paraId="040E4A01" w14:textId="77777777" w:rsidR="00910F33" w:rsidRPr="00AF19B7" w:rsidRDefault="00910F33" w:rsidP="002F0D22">
      <w:pPr>
        <w:pStyle w:val="nrpsLiteraturecited"/>
        <w:rPr>
          <w:highlight w:val="green"/>
        </w:rPr>
      </w:pPr>
      <w:r w:rsidRPr="00E70B11">
        <w:rPr>
          <w:highlight w:val="green"/>
        </w:rPr>
        <w:t xml:space="preserve">Heyden, R., 2015: “Snow worries: </w:t>
      </w:r>
      <w:r w:rsidRPr="00AF19B7">
        <w:rPr>
          <w:highlight w:val="green"/>
        </w:rPr>
        <w:t>Washington’s low snowfall.” 425 Magazine, (Sep/Oct). https://425magazine.com/snow-worries/</w:t>
      </w:r>
    </w:p>
    <w:p w14:paraId="4CAB6A5D" w14:textId="77777777" w:rsidR="00910F33" w:rsidRDefault="00910F33">
      <w:pPr>
        <w:pStyle w:val="CommentText"/>
      </w:pPr>
    </w:p>
    <w:p w14:paraId="4AF571CF" w14:textId="77777777" w:rsidR="00910F33" w:rsidRDefault="00910F33" w:rsidP="00E527CE">
      <w:pPr>
        <w:pStyle w:val="nrpsLiteraturecited"/>
        <w:rPr>
          <w:highlight w:val="green"/>
        </w:rPr>
      </w:pPr>
      <w:r w:rsidRPr="00AF19B7">
        <w:rPr>
          <w:highlight w:val="green"/>
        </w:rPr>
        <w:t xml:space="preserve">Hines, J.Z., M.A. Jagger, T.L. Jeanne, N. West, A. Winquist, B.F. Robinson, R.F. Leman, and K. Hedberg, 2017: Heavy precipitation as a risk factor for shigellosis among homeless persons during an outbreak-Oregon, 2015-2016. Journal of Infection. </w:t>
      </w:r>
      <w:hyperlink r:id="rId18" w:history="1">
        <w:r w:rsidRPr="008B1882">
          <w:rPr>
            <w:rStyle w:val="Hyperlink"/>
            <w:highlight w:val="green"/>
          </w:rPr>
          <w:t>http://dx.doi.org/10.1016/j.jinf.2017.11.010</w:t>
        </w:r>
      </w:hyperlink>
    </w:p>
    <w:p w14:paraId="590636C1" w14:textId="77777777" w:rsidR="00910F33" w:rsidRDefault="00910F33" w:rsidP="00E527CE">
      <w:pPr>
        <w:pStyle w:val="nrpsLiteraturecited"/>
        <w:rPr>
          <w:highlight w:val="green"/>
        </w:rPr>
      </w:pPr>
    </w:p>
    <w:p w14:paraId="451BDD51" w14:textId="77777777" w:rsidR="00910F33" w:rsidRPr="00E70B11" w:rsidRDefault="00910F33" w:rsidP="00E527CE">
      <w:pPr>
        <w:pStyle w:val="nrpsLiteraturecited"/>
        <w:rPr>
          <w:highlight w:val="green"/>
        </w:rPr>
      </w:pPr>
      <w:r w:rsidRPr="008F5ADD">
        <w:rPr>
          <w:highlight w:val="green"/>
        </w:rPr>
        <w:t>Hondula, D., R. Davis, M. Leisten, M. Saha, L. Veazey, and C. Wegner, 2012: Fine-scale spatial</w:t>
      </w:r>
      <w:r w:rsidRPr="00E70B11">
        <w:rPr>
          <w:highlight w:val="green"/>
        </w:rPr>
        <w:t xml:space="preserve"> variability of heat-related mortality in Philadelphia County, USA, from 1983-2008: A case-series analysis. Environmental Health, 11, 16. LINK </w:t>
      </w:r>
    </w:p>
    <w:p w14:paraId="3487708C" w14:textId="77777777" w:rsidR="00910F33" w:rsidRDefault="00910F33">
      <w:pPr>
        <w:pStyle w:val="CommentText"/>
      </w:pPr>
    </w:p>
    <w:p w14:paraId="1F33D8BE" w14:textId="77777777" w:rsidR="00910F33" w:rsidRDefault="00910F33" w:rsidP="00E527CE">
      <w:pPr>
        <w:pStyle w:val="nrpsLiteraturecited"/>
        <w:rPr>
          <w:highlight w:val="green"/>
        </w:rPr>
      </w:pPr>
      <w:r w:rsidRPr="00E70B11">
        <w:rPr>
          <w:highlight w:val="green"/>
        </w:rPr>
        <w:t xml:space="preserve">Hurteau, M.D., A.L. Westerling, C. Wiedinmyer, and B.P. Bryant, 2014: Projected effects of climate and development on California wildfire emissions through 2100. Environmental Science &amp; Technology, 48 (4), 2298-2304. </w:t>
      </w:r>
      <w:hyperlink r:id="rId19" w:history="1">
        <w:r w:rsidRPr="008B1882">
          <w:rPr>
            <w:rStyle w:val="Hyperlink"/>
            <w:highlight w:val="green"/>
          </w:rPr>
          <w:t>http://dx.doi.org/101.1021/es4050133</w:t>
        </w:r>
      </w:hyperlink>
    </w:p>
    <w:p w14:paraId="07980856" w14:textId="77777777" w:rsidR="00910F33" w:rsidRDefault="00910F33" w:rsidP="00E527CE">
      <w:pPr>
        <w:pStyle w:val="nrpsLiteraturecited"/>
        <w:rPr>
          <w:highlight w:val="green"/>
        </w:rPr>
      </w:pPr>
    </w:p>
    <w:p w14:paraId="230EBDE7" w14:textId="77777777" w:rsidR="00910F33" w:rsidRDefault="00910F33" w:rsidP="00E527CE">
      <w:pPr>
        <w:pStyle w:val="nrpsLiteraturecited"/>
        <w:rPr>
          <w:highlight w:val="green"/>
        </w:rPr>
      </w:pPr>
      <w:r w:rsidRPr="00E70B11">
        <w:rPr>
          <w:highlight w:val="green"/>
        </w:rPr>
        <w:t xml:space="preserve">Insel, T.R., 2008: Assessing the economic costs of serious mental illness. American Journal of Psychiatry, 165 (6), 663-665. </w:t>
      </w:r>
      <w:hyperlink r:id="rId20" w:history="1">
        <w:r w:rsidRPr="00C60678">
          <w:rPr>
            <w:rStyle w:val="Hyperlink"/>
            <w:highlight w:val="green"/>
          </w:rPr>
          <w:t>http://dx.doi.org/10.1176/appi.ajp.2008.08030366</w:t>
        </w:r>
      </w:hyperlink>
    </w:p>
    <w:p w14:paraId="5E6F6B25" w14:textId="77777777" w:rsidR="00910F33" w:rsidRDefault="00910F33">
      <w:pPr>
        <w:pStyle w:val="CommentText"/>
      </w:pPr>
    </w:p>
    <w:p w14:paraId="736E4CE5" w14:textId="77777777" w:rsidR="00910F33" w:rsidRDefault="00910F33">
      <w:pPr>
        <w:pStyle w:val="CommentText"/>
      </w:pPr>
    </w:p>
  </w:comment>
  <w:comment w:id="598" w:author="scott@emountainworks.com" w:date="2020-03-03T21:07:00Z" w:initials="SB">
    <w:p w14:paraId="51F7284C" w14:textId="5377B9F4" w:rsidR="00910F33" w:rsidRDefault="00910F33">
      <w:pPr>
        <w:pStyle w:val="CommentText"/>
      </w:pPr>
      <w:r>
        <w:rPr>
          <w:rStyle w:val="CommentReference"/>
        </w:rPr>
        <w:annotationRef/>
      </w:r>
      <w:r>
        <w:t>Still more unused refs:</w:t>
      </w:r>
    </w:p>
    <w:p w14:paraId="39BE455C" w14:textId="77777777" w:rsidR="00910F33" w:rsidRDefault="00910F33">
      <w:pPr>
        <w:pStyle w:val="CommentText"/>
      </w:pPr>
    </w:p>
    <w:p w14:paraId="1C5F3DF1" w14:textId="77777777" w:rsidR="00910F33" w:rsidRPr="00E70B11" w:rsidRDefault="00910F33" w:rsidP="00D3028D">
      <w:pPr>
        <w:pStyle w:val="nrpsLiteraturecited"/>
        <w:rPr>
          <w:highlight w:val="green"/>
        </w:rPr>
      </w:pPr>
      <w:r w:rsidRPr="00E70B11">
        <w:rPr>
          <w:highlight w:val="green"/>
        </w:rPr>
        <w:t>Jones, T., A. Liang, M. Kilbourne, M. Griffin, P. Patriarca, S. FiteWassilak, R. Mullan, R. Herrick, H. Donnell, and K. Choi, 1982: Morbidity and Mortality Associated with the July 1980 Heat Wave in St. Louis and Kansas City, MO. Journal of the American Medical Association, 247, 3327-3331. LINK </w:t>
      </w:r>
    </w:p>
    <w:p w14:paraId="54497418" w14:textId="77777777" w:rsidR="00910F33" w:rsidRDefault="00910F33" w:rsidP="00D3028D">
      <w:pPr>
        <w:pStyle w:val="nrpsLiteraturecited"/>
        <w:rPr>
          <w:highlight w:val="green"/>
        </w:rPr>
      </w:pPr>
    </w:p>
    <w:p w14:paraId="0CD7F7C8" w14:textId="77777777" w:rsidR="00910F33" w:rsidRPr="00E70B11" w:rsidRDefault="00910F33" w:rsidP="00D3028D">
      <w:pPr>
        <w:pStyle w:val="nrpsLiteraturecited"/>
        <w:rPr>
          <w:highlight w:val="green"/>
        </w:rPr>
      </w:pPr>
      <w:r w:rsidRPr="00E70B11">
        <w:rPr>
          <w:highlight w:val="green"/>
        </w:rPr>
        <w:t>Keywood, M., M. Kanakidou, A. Stohl, F. Dentener, G. Grassi, C.P. Meyer, K. Torseth, D. Edwards, A.M. Thompson, U. Lohmann, and J. Burrows, 2013: Fire in the air: Biomass burning impacts in a changing climate. Critical Reviews in Environmental Science and Technology, 43, 40-83. http://dx.doi.org/10.1080/10643389.2011.604248</w:t>
      </w:r>
    </w:p>
    <w:p w14:paraId="599D3B0E" w14:textId="77777777" w:rsidR="00910F33" w:rsidRDefault="00910F33">
      <w:pPr>
        <w:pStyle w:val="CommentText"/>
      </w:pPr>
    </w:p>
    <w:p w14:paraId="0BB1E81D" w14:textId="77777777" w:rsidR="00910F33" w:rsidRPr="00E70B11" w:rsidRDefault="00910F33" w:rsidP="00D3028D">
      <w:pPr>
        <w:pStyle w:val="nrpsLiteraturecited"/>
        <w:rPr>
          <w:highlight w:val="green"/>
        </w:rPr>
      </w:pPr>
      <w:r w:rsidRPr="00E70B11">
        <w:rPr>
          <w:highlight w:val="green"/>
        </w:rPr>
        <w:t>Kulp SA, Strauss BH. 2019. New elevation data triple estimates of global vulnerability to sea-level rise and coastal flooding. Nat Commun. 10(1):4844. doi:10.1038/s41467-019-12808-z.</w:t>
      </w:r>
    </w:p>
    <w:p w14:paraId="0FF9AAB9" w14:textId="77777777" w:rsidR="00910F33" w:rsidRDefault="00910F33" w:rsidP="00D3028D">
      <w:pPr>
        <w:pStyle w:val="nrpsLiteraturecited"/>
        <w:rPr>
          <w:highlight w:val="green"/>
        </w:rPr>
      </w:pPr>
    </w:p>
    <w:p w14:paraId="43225B0E" w14:textId="77777777" w:rsidR="00910F33" w:rsidRPr="00E70B11" w:rsidRDefault="00910F33" w:rsidP="00D3028D">
      <w:pPr>
        <w:pStyle w:val="nrpsLiteraturecited"/>
        <w:rPr>
          <w:highlight w:val="green"/>
        </w:rPr>
      </w:pPr>
      <w:r w:rsidRPr="00E70B11">
        <w:rPr>
          <w:highlight w:val="green"/>
        </w:rPr>
        <w:t>Kulp SA, Strauss BH. 2019. New elevation data triple estimates of global vulnerability to sea-level rise and coastal flooding. Nat Commun. 10(1):4844. doi:10.1038/s41467-019-12808-z.</w:t>
      </w:r>
    </w:p>
    <w:p w14:paraId="78172ED4" w14:textId="77777777" w:rsidR="00910F33" w:rsidRDefault="00910F33" w:rsidP="00D3028D">
      <w:pPr>
        <w:pStyle w:val="nrpsLiteraturecited"/>
        <w:rPr>
          <w:highlight w:val="green"/>
        </w:rPr>
      </w:pPr>
    </w:p>
    <w:p w14:paraId="180BFC9C" w14:textId="77777777" w:rsidR="00910F33" w:rsidRPr="00E70B11" w:rsidRDefault="00910F33" w:rsidP="00D3028D">
      <w:pPr>
        <w:pStyle w:val="nrpsLiteraturecited"/>
        <w:rPr>
          <w:highlight w:val="green"/>
        </w:rPr>
      </w:pPr>
      <w:r w:rsidRPr="00E70B11">
        <w:rPr>
          <w:highlight w:val="green"/>
        </w:rPr>
        <w:t xml:space="preserve">Künzli, N., E. Avol, J. Wu, W.J. Gauderman, E. Rappaport, J. Millstein, J. Bennion, R. McConnell, F.D. Gilliland, K. Berhane, F. Lurmann, A. Winer, and J.M. Peters, 2006: Health effects of the 2003 Southern California wildfires on children. American Journal of Respiratory and Critical Care Medicine, 174 (11), 1221-1228. http://dx.doi.org/10.1164/rccm.200604-519OC </w:t>
      </w:r>
    </w:p>
    <w:p w14:paraId="2C6C80FD" w14:textId="77777777" w:rsidR="00910F33" w:rsidRDefault="00910F33" w:rsidP="00D3028D">
      <w:pPr>
        <w:pStyle w:val="nrpsLiteraturecited"/>
        <w:rPr>
          <w:highlight w:val="green"/>
        </w:rPr>
      </w:pPr>
    </w:p>
    <w:p w14:paraId="1EE69BF4" w14:textId="77777777" w:rsidR="00910F33" w:rsidRPr="00E70B11" w:rsidRDefault="00910F33" w:rsidP="00D3028D">
      <w:pPr>
        <w:pStyle w:val="nrpsLiteraturecited"/>
        <w:rPr>
          <w:highlight w:val="green"/>
        </w:rPr>
      </w:pPr>
      <w:r w:rsidRPr="00E70B11">
        <w:rPr>
          <w:highlight w:val="green"/>
        </w:rPr>
        <w:t>Laaidi, K., A. Zeghnoun, B. Dousset, P. Bretin, S. Vandentorren, E. Giraudet, and P. Beaudeau, 2012: The Impact of Heat Islands on Mortality in Paris during the August 2003 Heat Wave. Environmental Health Perspectives, 120, 254-259. LINK </w:t>
      </w:r>
    </w:p>
    <w:p w14:paraId="172F468A" w14:textId="77777777" w:rsidR="00910F33" w:rsidRDefault="00910F33">
      <w:pPr>
        <w:pStyle w:val="CommentText"/>
      </w:pPr>
    </w:p>
    <w:p w14:paraId="3325B62F" w14:textId="77777777" w:rsidR="00910F33" w:rsidRDefault="00910F33">
      <w:pPr>
        <w:pStyle w:val="CommentText"/>
      </w:pPr>
    </w:p>
  </w:comment>
  <w:comment w:id="601" w:author="scott@emountainworks.com" w:date="2020-02-28T09:56:00Z" w:initials="SB">
    <w:p w14:paraId="32A25C14" w14:textId="0BF09FAF" w:rsidR="00910F33" w:rsidRDefault="00910F33">
      <w:pPr>
        <w:pStyle w:val="CommentText"/>
      </w:pPr>
      <w:r>
        <w:rPr>
          <w:rStyle w:val="CommentReference"/>
        </w:rPr>
        <w:annotationRef/>
      </w:r>
      <w:r>
        <w:t>We need more info. Publisher, location, volume, p # wtc.</w:t>
      </w:r>
    </w:p>
  </w:comment>
  <w:comment w:id="602" w:author="scott@emountainworks.com" w:date="2020-03-03T20:48:00Z" w:initials="SB">
    <w:p w14:paraId="4125B8A9" w14:textId="245DC7F1" w:rsidR="00910F33" w:rsidRDefault="00910F33">
      <w:pPr>
        <w:pStyle w:val="CommentText"/>
      </w:pPr>
      <w:r>
        <w:rPr>
          <w:rStyle w:val="CommentReference"/>
        </w:rPr>
        <w:annotationRef/>
      </w:r>
      <w:r>
        <w:t>We have two Liu et al. 2016 and need to associate them with places in text they below. Use 2016a, 2016b</w:t>
      </w:r>
    </w:p>
  </w:comment>
  <w:comment w:id="603" w:author="scott@emountainworks.com" w:date="2020-03-03T20:47:00Z" w:initials="SB">
    <w:p w14:paraId="3A7ECC74" w14:textId="77777777" w:rsidR="00910F33" w:rsidRPr="00E70B11" w:rsidRDefault="00910F33" w:rsidP="00E527CE">
      <w:pPr>
        <w:pStyle w:val="nrpsLiteraturecited"/>
        <w:rPr>
          <w:highlight w:val="green"/>
        </w:rPr>
      </w:pPr>
      <w:r>
        <w:rPr>
          <w:rStyle w:val="CommentReference"/>
        </w:rPr>
        <w:annotationRef/>
      </w:r>
      <w:r>
        <w:t>Still more unused refs</w:t>
      </w:r>
      <w:r>
        <w:br/>
      </w:r>
      <w:r>
        <w:br/>
      </w:r>
      <w:r w:rsidRPr="00E70B11">
        <w:rPr>
          <w:highlight w:val="green"/>
        </w:rPr>
        <w:t>Maben, S., 2015: “Ski areas move past poor season, cheer forecasts.” The Spokesman-Review, December 20. http://www.spokesman.com/stories/2015/dec/20/ski-areas-move-past-poor-season-cheer-forecasts/</w:t>
      </w:r>
    </w:p>
    <w:p w14:paraId="56A5AD74" w14:textId="77777777" w:rsidR="00910F33" w:rsidRDefault="00910F33" w:rsidP="00E527CE">
      <w:pPr>
        <w:pStyle w:val="nrpsLiteraturecited"/>
        <w:rPr>
          <w:highlight w:val="green"/>
        </w:rPr>
      </w:pPr>
    </w:p>
    <w:p w14:paraId="2D7650A3" w14:textId="77777777" w:rsidR="00910F33" w:rsidRPr="00E70B11" w:rsidRDefault="00910F33" w:rsidP="00E527CE">
      <w:pPr>
        <w:pStyle w:val="nrpsLiteraturecited"/>
        <w:rPr>
          <w:highlight w:val="green"/>
        </w:rPr>
      </w:pPr>
      <w:r w:rsidRPr="00E70B11">
        <w:rPr>
          <w:highlight w:val="green"/>
        </w:rPr>
        <w:t>Magee, M., 2017: “Domoic acid hurt jobs, along with clams.” Chinook Observer, May 31. http://www.chinookobserver.com/co/local-news/20170531/domoic-acid-hurt-jobs-along-with-clams</w:t>
      </w:r>
    </w:p>
    <w:p w14:paraId="2CFC1F8C" w14:textId="77777777" w:rsidR="00910F33" w:rsidRDefault="00910F33" w:rsidP="00E527CE">
      <w:pPr>
        <w:pStyle w:val="nrpsLiteraturecited"/>
        <w:rPr>
          <w:highlight w:val="green"/>
        </w:rPr>
      </w:pPr>
    </w:p>
    <w:p w14:paraId="2F005688" w14:textId="77777777" w:rsidR="00910F33" w:rsidRPr="00E70B11" w:rsidRDefault="00910F33" w:rsidP="00E527CE">
      <w:pPr>
        <w:pStyle w:val="nrpsLiteraturecited"/>
        <w:rPr>
          <w:highlight w:val="green"/>
        </w:rPr>
      </w:pPr>
      <w:r w:rsidRPr="00E70B11">
        <w:rPr>
          <w:highlight w:val="green"/>
        </w:rPr>
        <w:t>Mallia, D.V., J.C. Lin, S. Urbanski, J. Ehleringer, and T. Nehrkorn, 2015: Impacts of upwind wildfire emissions on CO, CO2, and PM2.5 concentrations in Salt Lake City, Utah. Journal of Geophysical Research Atmospheres, 120 (1), 147-166. http://dx.doi.org/10.1002/2014JD022472</w:t>
      </w:r>
    </w:p>
    <w:p w14:paraId="5F53009E" w14:textId="77777777" w:rsidR="00910F33" w:rsidRDefault="00910F33" w:rsidP="00E527CE">
      <w:pPr>
        <w:pStyle w:val="nrpsLiteraturecited"/>
        <w:rPr>
          <w:highlight w:val="green"/>
        </w:rPr>
      </w:pPr>
    </w:p>
    <w:p w14:paraId="3B0466AA" w14:textId="77777777" w:rsidR="00910F33" w:rsidRPr="00E70B11" w:rsidRDefault="00910F33" w:rsidP="00E527CE">
      <w:pPr>
        <w:pStyle w:val="nrpsLiteraturecited"/>
        <w:rPr>
          <w:highlight w:val="green"/>
        </w:rPr>
      </w:pPr>
      <w:r w:rsidRPr="00E70B11">
        <w:rPr>
          <w:highlight w:val="green"/>
        </w:rPr>
        <w:t>McClure CD, Jaffe DA. 2018. US particulate matter air quality improves except in wildfire-prone areas. Proc National Acad Sci. 115(31):201804353. doi:10.1073/pnas.1804353115.</w:t>
      </w:r>
    </w:p>
    <w:p w14:paraId="0E4BA789" w14:textId="77777777" w:rsidR="00910F33" w:rsidRDefault="00910F33" w:rsidP="00E527CE">
      <w:pPr>
        <w:pStyle w:val="nrpsLiteraturecited"/>
        <w:rPr>
          <w:highlight w:val="green"/>
        </w:rPr>
      </w:pPr>
    </w:p>
    <w:p w14:paraId="32E357A2" w14:textId="150651C6" w:rsidR="00910F33" w:rsidRDefault="00910F33" w:rsidP="00E527CE">
      <w:pPr>
        <w:pStyle w:val="nrpsLiteraturecited"/>
        <w:rPr>
          <w:highlight w:val="green"/>
        </w:rPr>
      </w:pPr>
      <w:r w:rsidRPr="00E70B11">
        <w:rPr>
          <w:highlight w:val="green"/>
        </w:rPr>
        <w:t xml:space="preserve">McLain, K., J. Hancock, and M. Drennan, 2017: Drought and Agriculture: A Study by the Washington State Department of Agriculture. AGR PUB 104-495. Washington State Academy of Sciences, Olympia, WA, 15 pp. </w:t>
      </w:r>
      <w:hyperlink r:id="rId21" w:history="1">
        <w:r w:rsidRPr="008B1882">
          <w:rPr>
            <w:rStyle w:val="Hyperlink"/>
            <w:highlight w:val="green"/>
          </w:rPr>
          <w:t>https://agr.wa.gov/FP/Pubs/docs/495-2015DroughtReport.pdf</w:t>
        </w:r>
      </w:hyperlink>
    </w:p>
    <w:p w14:paraId="021A6496" w14:textId="77777777" w:rsidR="00910F33" w:rsidRDefault="00910F33" w:rsidP="00E527CE">
      <w:pPr>
        <w:pStyle w:val="nrpsLiteraturecited"/>
        <w:rPr>
          <w:highlight w:val="green"/>
        </w:rPr>
      </w:pPr>
    </w:p>
    <w:p w14:paraId="6C56AE3C" w14:textId="77777777" w:rsidR="00910F33" w:rsidRPr="00E70B11" w:rsidRDefault="00910F33" w:rsidP="00E527CE">
      <w:pPr>
        <w:pStyle w:val="nrpsLiteraturecited"/>
        <w:rPr>
          <w:highlight w:val="green"/>
        </w:rPr>
      </w:pPr>
      <w:r w:rsidRPr="00E70B11">
        <w:rPr>
          <w:highlight w:val="green"/>
        </w:rPr>
        <w:t>Milstein, M., 2015: NOAA Fisheries mobilizes to gauge unprecedented West Coast toxic algal bloom. NOAA Fisheries News &amp; Events, June. NOAA Northwest Fisheries Science Center. https://www.nwfsc.noaa.gov/news/features/west_coast-algal_bloom/index.cfm</w:t>
      </w:r>
    </w:p>
    <w:p w14:paraId="12ECFC3C" w14:textId="77777777" w:rsidR="00910F33" w:rsidRDefault="00910F33" w:rsidP="00E527CE">
      <w:pPr>
        <w:pStyle w:val="nrpsLiteraturecited"/>
        <w:rPr>
          <w:highlight w:val="green"/>
        </w:rPr>
      </w:pPr>
    </w:p>
    <w:p w14:paraId="54671DBF" w14:textId="77777777" w:rsidR="00910F33" w:rsidRPr="00E70B11" w:rsidRDefault="00910F33" w:rsidP="00E527CE">
      <w:pPr>
        <w:pStyle w:val="nrpsLiteraturecited"/>
        <w:rPr>
          <w:highlight w:val="green"/>
        </w:rPr>
      </w:pPr>
      <w:r w:rsidRPr="00E70B11">
        <w:rPr>
          <w:highlight w:val="green"/>
        </w:rPr>
        <w:t>Mitchell, R.J., Y. Liu, J.J. O’Brien, K.J. Elliott, G. Starr, C.F. Miniat, and J.K. Kiers, 2014: Future climate and fire interactions in the southeastern region of the United States. Forest Ecology and Management, 327, 316-326. http://dx.doi.org/10.1016/j.foreco.2013.12.003</w:t>
      </w:r>
    </w:p>
    <w:p w14:paraId="49917588" w14:textId="77777777" w:rsidR="00910F33" w:rsidRDefault="00910F33" w:rsidP="00E527CE">
      <w:pPr>
        <w:pStyle w:val="nrpsLiteraturecited"/>
        <w:rPr>
          <w:highlight w:val="green"/>
        </w:rPr>
      </w:pPr>
    </w:p>
    <w:p w14:paraId="64808682" w14:textId="77777777" w:rsidR="00910F33" w:rsidRPr="00E70B11" w:rsidRDefault="00910F33" w:rsidP="00E527CE">
      <w:pPr>
        <w:pStyle w:val="nrpsLiteraturecited"/>
        <w:rPr>
          <w:highlight w:val="green"/>
        </w:rPr>
      </w:pPr>
      <w:r w:rsidRPr="00E70B11">
        <w:rPr>
          <w:highlight w:val="green"/>
        </w:rPr>
        <w:t>Moore, S.K., J.A. Johnstone, N.S. Banas, and E.P.S. Jr., 2015: Present-day and future climate pathways affecting Alexandrium blooms in Puget Sound, WA, USA. Harmful Algae, 48, 1-11. http://dx.doi.org/10.1016/j.hal.2015.06.008</w:t>
      </w:r>
    </w:p>
    <w:p w14:paraId="0766E919" w14:textId="77777777" w:rsidR="00910F33" w:rsidRDefault="00910F33" w:rsidP="00E527CE">
      <w:pPr>
        <w:pStyle w:val="nrpsLiteraturecited"/>
        <w:rPr>
          <w:highlight w:val="green"/>
        </w:rPr>
      </w:pPr>
    </w:p>
    <w:p w14:paraId="0C8564EE" w14:textId="77777777" w:rsidR="00910F33" w:rsidRDefault="00910F33" w:rsidP="00E527CE">
      <w:pPr>
        <w:pStyle w:val="nrpsLiteraturecited"/>
        <w:rPr>
          <w:highlight w:val="green"/>
        </w:rPr>
      </w:pPr>
      <w:r w:rsidRPr="00E70B11">
        <w:rPr>
          <w:highlight w:val="green"/>
        </w:rPr>
        <w:t xml:space="preserve">Mucken, A. and B. Bateman, Eds., 2017: Oregon’s 2017 Integrated Water Resources Strategy. Oregon Water Resources Department, Salem, OR, 186 pp. </w:t>
      </w:r>
      <w:hyperlink r:id="rId22" w:history="1">
        <w:r w:rsidRPr="008B1882">
          <w:rPr>
            <w:rStyle w:val="Hyperlink"/>
            <w:highlight w:val="green"/>
          </w:rPr>
          <w:t>https://www.oregon.gov/owrd/wrdpublications1/2017_JWRS_Final.pdf</w:t>
        </w:r>
      </w:hyperlink>
      <w:r>
        <w:rPr>
          <w:highlight w:val="green"/>
        </w:rPr>
        <w:t xml:space="preserve">. </w:t>
      </w:r>
    </w:p>
    <w:p w14:paraId="154E13CB" w14:textId="77777777" w:rsidR="00910F33" w:rsidRPr="00E70B11" w:rsidRDefault="00910F33" w:rsidP="00E527CE">
      <w:pPr>
        <w:pStyle w:val="nrpsLiteraturecited"/>
        <w:rPr>
          <w:highlight w:val="green"/>
        </w:rPr>
      </w:pPr>
    </w:p>
    <w:p w14:paraId="747DB322" w14:textId="77777777" w:rsidR="00910F33" w:rsidRPr="00E70B11" w:rsidRDefault="00910F33" w:rsidP="00E527CE">
      <w:pPr>
        <w:pStyle w:val="nrpsLiteraturecited"/>
        <w:rPr>
          <w:highlight w:val="green"/>
        </w:rPr>
      </w:pPr>
      <w:r w:rsidRPr="00E70B11">
        <w:rPr>
          <w:highlight w:val="green"/>
        </w:rPr>
        <w:t>Muhling BA, Jacobs J, Stock CA, Gaitan CF, Saba VS. 2017. Projections of the future occurrence, distribution, and seasonality of three Vibrio species in the Chesapeake Bay under a high‐emission climate change scenario. Geohealth. 1(7):278–296. doi:10.1002/2017gh000089.</w:t>
      </w:r>
    </w:p>
    <w:p w14:paraId="28954717" w14:textId="77777777" w:rsidR="00910F33" w:rsidRDefault="00910F33" w:rsidP="00E527CE">
      <w:pPr>
        <w:pStyle w:val="nrpsLiteraturecited"/>
        <w:rPr>
          <w:highlight w:val="green"/>
        </w:rPr>
      </w:pPr>
    </w:p>
    <w:p w14:paraId="17036F53" w14:textId="77777777" w:rsidR="00910F33" w:rsidRPr="00E70B11" w:rsidRDefault="00910F33" w:rsidP="00376A65">
      <w:pPr>
        <w:pStyle w:val="nrpsLiteraturecited"/>
        <w:rPr>
          <w:highlight w:val="green"/>
        </w:rPr>
      </w:pPr>
      <w:r w:rsidRPr="00E70B11">
        <w:rPr>
          <w:highlight w:val="green"/>
        </w:rPr>
        <w:t>Oregon Heart Disease and Stroke and Diabetes Prevention Programs, 2014: Heart Disease, Stroke and Diabetes in Oregon, 2013. OHA8582. Oregon Health Authority, Portland, OR, various pp. https://digital.osl.state.or.us/islandora/object/osl:85058</w:t>
      </w:r>
    </w:p>
    <w:p w14:paraId="79784BDE" w14:textId="77777777" w:rsidR="00910F33" w:rsidRDefault="00910F33" w:rsidP="00E527CE">
      <w:pPr>
        <w:pStyle w:val="nrpsLiteraturecited"/>
        <w:rPr>
          <w:highlight w:val="green"/>
        </w:rPr>
      </w:pPr>
    </w:p>
    <w:p w14:paraId="0E729BF2" w14:textId="77777777" w:rsidR="00910F33" w:rsidRPr="00E70B11" w:rsidRDefault="00910F33" w:rsidP="00376A65">
      <w:pPr>
        <w:pStyle w:val="nrpsLiteraturecited"/>
        <w:rPr>
          <w:highlight w:val="green"/>
        </w:rPr>
      </w:pPr>
      <w:r w:rsidRPr="00E70B11">
        <w:rPr>
          <w:highlight w:val="green"/>
        </w:rPr>
        <w:t>Park, R.J., D.J. Jacob, M. Chin, and R.V. Martin, 2003: Sources of carbonaceous aerosols over the United States and implications for natural visibility. Journal of Geophysical Research, 108 (D12), D12, 4355. http://dx.doi.org/10.1029/2002JD003190</w:t>
      </w:r>
    </w:p>
    <w:p w14:paraId="5DD54DCE" w14:textId="77777777" w:rsidR="00910F33" w:rsidRDefault="00910F33" w:rsidP="00376A65">
      <w:pPr>
        <w:pStyle w:val="nrpsLiteraturecited"/>
        <w:rPr>
          <w:highlight w:val="green"/>
        </w:rPr>
      </w:pPr>
    </w:p>
    <w:p w14:paraId="5B16CF32" w14:textId="77777777" w:rsidR="00910F33" w:rsidRPr="00E70B11" w:rsidRDefault="00910F33" w:rsidP="00376A65">
      <w:pPr>
        <w:pStyle w:val="nrpsLiteraturecited"/>
        <w:rPr>
          <w:highlight w:val="green"/>
        </w:rPr>
      </w:pPr>
      <w:r w:rsidRPr="00E70B11">
        <w:rPr>
          <w:highlight w:val="green"/>
        </w:rPr>
        <w:t>Pfister, G.G., C. Wiedinmyer, and L.K. Emmons, 2008: Impacts of the fall 2007 California wildfires on surface ozone: Integrating local observations with global model simulations. Geophysical Research Letters, 35 (19), L19814. http://dx.doi.org/10.1029/2008GL034747</w:t>
      </w:r>
    </w:p>
    <w:p w14:paraId="2E7BD074" w14:textId="77777777" w:rsidR="00910F33" w:rsidRPr="00E70B11" w:rsidRDefault="00910F33" w:rsidP="00E527CE">
      <w:pPr>
        <w:pStyle w:val="nrpsLiteraturecited"/>
        <w:rPr>
          <w:highlight w:val="green"/>
        </w:rPr>
      </w:pPr>
    </w:p>
    <w:p w14:paraId="6E846E4E" w14:textId="3A754D5D" w:rsidR="00910F33" w:rsidRDefault="00910F33">
      <w:pPr>
        <w:pStyle w:val="CommentText"/>
      </w:pPr>
    </w:p>
  </w:comment>
  <w:comment w:id="604" w:author="scott@emountainworks.com" w:date="2020-02-20T15:21:00Z" w:initials="SB">
    <w:p w14:paraId="136C75C9" w14:textId="17FA8CE6" w:rsidR="00910F33" w:rsidRDefault="00910F33">
      <w:pPr>
        <w:pStyle w:val="CommentText"/>
      </w:pPr>
      <w:r>
        <w:rPr>
          <w:rStyle w:val="CommentReference"/>
        </w:rPr>
        <w:annotationRef/>
      </w:r>
      <w:r>
        <w:t>For Scott – determine if we will use PM2.5 or PM</w:t>
      </w:r>
      <w:r w:rsidRPr="00A56CD9">
        <w:rPr>
          <w:vertAlign w:val="subscript"/>
        </w:rPr>
        <w:t xml:space="preserve">2.5 </w:t>
      </w:r>
      <w:r>
        <w:t>and then apply consistently across report. (I tend to think the subscript harder to see…).</w:t>
      </w:r>
    </w:p>
  </w:comment>
  <w:comment w:id="605" w:author="scott@emountainworks.com" w:date="2020-02-20T13:55:00Z" w:initials="SB">
    <w:p w14:paraId="5F671429" w14:textId="4FB9E357" w:rsidR="00910F33" w:rsidRDefault="00910F33">
      <w:pPr>
        <w:pStyle w:val="CommentText"/>
      </w:pPr>
      <w:r>
        <w:rPr>
          <w:rStyle w:val="CommentReference"/>
        </w:rPr>
        <w:annotationRef/>
      </w:r>
      <w:r>
        <w:t>For Scott -- determine if we will capitalize Emergency Department and then apply across the document.</w:t>
      </w:r>
    </w:p>
  </w:comment>
  <w:comment w:id="606" w:author="scott@emountainworks.com" w:date="2020-03-03T20:57:00Z" w:initials="SB">
    <w:p w14:paraId="41CA58D4" w14:textId="52EC58D8" w:rsidR="00910F33" w:rsidRDefault="00910F33">
      <w:pPr>
        <w:pStyle w:val="CommentText"/>
      </w:pPr>
      <w:r>
        <w:rPr>
          <w:rStyle w:val="CommentReference"/>
        </w:rPr>
        <w:annotationRef/>
      </w:r>
      <w:r>
        <w:t>Yet one more set of unused refs:</w:t>
      </w:r>
    </w:p>
    <w:p w14:paraId="4E37EF83" w14:textId="77777777" w:rsidR="00910F33" w:rsidRDefault="00910F33">
      <w:pPr>
        <w:pStyle w:val="CommentText"/>
      </w:pPr>
    </w:p>
    <w:p w14:paraId="010B2801" w14:textId="77777777" w:rsidR="00910F33" w:rsidRPr="00E70B11" w:rsidRDefault="00910F33" w:rsidP="00376A65">
      <w:pPr>
        <w:pStyle w:val="nrpsLiteraturecited"/>
        <w:rPr>
          <w:highlight w:val="green"/>
        </w:rPr>
      </w:pPr>
      <w:r w:rsidRPr="00E70B11">
        <w:rPr>
          <w:highlight w:val="green"/>
        </w:rPr>
        <w:t>Sarofim, M.C., S. Saha, M.D. Hawkins, D.M. Mills, J. Hess, R. Horton, P. Kinney, J. Schwartz, and A. St. Juliana, 2016: Ch. 2: Temperature-related death and illness. The Impacts of Climate Change on Human Health in the United States: A Scientific Assessment. U.S. Global Change Research Program, Washington, DC, 43-68. http://dx.doi.org/10.7930/J0MG7MDX</w:t>
      </w:r>
    </w:p>
    <w:p w14:paraId="27A8E07D" w14:textId="77777777" w:rsidR="00910F33" w:rsidRDefault="00910F33" w:rsidP="00376A65">
      <w:pPr>
        <w:pStyle w:val="nrpsLiteraturecited"/>
        <w:rPr>
          <w:highlight w:val="green"/>
        </w:rPr>
      </w:pPr>
    </w:p>
    <w:p w14:paraId="240A6EA7" w14:textId="77777777" w:rsidR="00910F33" w:rsidRPr="00E70B11" w:rsidRDefault="00910F33" w:rsidP="00376A65">
      <w:pPr>
        <w:pStyle w:val="nrpsLiteraturecited"/>
        <w:rPr>
          <w:highlight w:val="green"/>
        </w:rPr>
      </w:pPr>
      <w:r w:rsidRPr="00E70B11">
        <w:rPr>
          <w:highlight w:val="green"/>
        </w:rPr>
        <w:t>Schwartz, J.D., M. Lee, P.L. Kinney, S. Yang, D. Mills, M. Sarofim, R. Jones, R. Streeter, A. St. Juliana, J. Peers, and R.M. Horton, 2015: Projections of temperature-attributable premature deaths in 209 U.S. cities using a cluster-based Poisson approach. Environmental Health, 14. http://dx.doi.org/10.1186/s12940-015-0071-2</w:t>
      </w:r>
    </w:p>
    <w:p w14:paraId="14B8EB96" w14:textId="77777777" w:rsidR="00910F33" w:rsidRDefault="00910F33" w:rsidP="00376A65">
      <w:pPr>
        <w:pStyle w:val="nrpsLiteraturecited"/>
        <w:rPr>
          <w:highlight w:val="green"/>
        </w:rPr>
      </w:pPr>
    </w:p>
    <w:p w14:paraId="3F43D0AA" w14:textId="77777777" w:rsidR="00910F33" w:rsidRPr="00E70B11" w:rsidRDefault="00910F33" w:rsidP="00376A65">
      <w:pPr>
        <w:pStyle w:val="nrpsLiteraturecited"/>
        <w:rPr>
          <w:highlight w:val="green"/>
        </w:rPr>
      </w:pPr>
      <w:r w:rsidRPr="00E70B11">
        <w:rPr>
          <w:highlight w:val="green"/>
        </w:rPr>
        <w:t>Sexton, T., J. Perkins, G. Rogers, D. Kerr, D. Engleman, D. Wall, T. Swedberg, M. Pence, J. Peterson, R. Graw, K. Murphy, and K. Strawn, 2016: Narrative Timeline of the Pacific Northwest 2015 Fire Season. Murphy, K., and P. Keller, Eds. USDA Forest Service, Pacific Northwest Region, Portland, OR, 281 pp. https://wfmrda.nwcg.gov/docs/_Reference_Materials/2015_Timeline_PNW_Season_FINAL.pdf</w:t>
      </w:r>
    </w:p>
    <w:p w14:paraId="18C2B7A0" w14:textId="77777777" w:rsidR="00910F33" w:rsidRDefault="00910F33">
      <w:pPr>
        <w:pStyle w:val="CommentText"/>
      </w:pPr>
    </w:p>
    <w:p w14:paraId="3471E45F" w14:textId="77777777" w:rsidR="00910F33" w:rsidRDefault="00910F33" w:rsidP="00FD4E45">
      <w:pPr>
        <w:pStyle w:val="nrpsLiteraturecited"/>
        <w:rPr>
          <w:highlight w:val="green"/>
        </w:rPr>
      </w:pPr>
      <w:r w:rsidRPr="00E70B11">
        <w:rPr>
          <w:highlight w:val="green"/>
        </w:rPr>
        <w:t>Son, J.-Y., J.-T. Lee, B. Anderson, and M.L. Bell, 2012: The Impact of Heat Waves on Mortality in Seven Major Cities in Korea. Environmental Health Perspectives, 120, 566-571. LINK </w:t>
      </w:r>
    </w:p>
    <w:p w14:paraId="567141D3" w14:textId="77777777" w:rsidR="00910F33" w:rsidRPr="00E70B11" w:rsidRDefault="00910F33" w:rsidP="00FD4E45">
      <w:pPr>
        <w:pStyle w:val="nrpsLiteraturecited"/>
        <w:rPr>
          <w:highlight w:val="green"/>
        </w:rPr>
      </w:pPr>
    </w:p>
    <w:p w14:paraId="1052E03D" w14:textId="77777777" w:rsidR="00910F33" w:rsidRPr="00E70B11" w:rsidRDefault="00910F33" w:rsidP="00FD4E45">
      <w:pPr>
        <w:pStyle w:val="nrpsLiteraturecited"/>
        <w:rPr>
          <w:highlight w:val="green"/>
        </w:rPr>
      </w:pPr>
      <w:r w:rsidRPr="00E70B11">
        <w:rPr>
          <w:highlight w:val="green"/>
        </w:rPr>
        <w:t>Son, J.-Y., J.-T. Lee, B. Anderson, and M.L. Bell, 2012: Vulnerability to temperature-related mortality in Seoul, Korea. Environmental Research Letters, 6. LINK </w:t>
      </w:r>
    </w:p>
    <w:p w14:paraId="4F1003E2" w14:textId="77777777" w:rsidR="00910F33" w:rsidRDefault="00910F33" w:rsidP="00FD4E45">
      <w:pPr>
        <w:pStyle w:val="nrpsLiteraturecited"/>
        <w:rPr>
          <w:highlight w:val="green"/>
        </w:rPr>
      </w:pPr>
    </w:p>
    <w:p w14:paraId="453D1A2F" w14:textId="77777777" w:rsidR="00910F33" w:rsidRPr="00E70B11" w:rsidRDefault="00910F33" w:rsidP="00FD4E45">
      <w:pPr>
        <w:pStyle w:val="nrpsLiteraturecited"/>
        <w:rPr>
          <w:highlight w:val="green"/>
        </w:rPr>
      </w:pPr>
      <w:r w:rsidRPr="00E70B11">
        <w:rPr>
          <w:highlight w:val="green"/>
        </w:rPr>
        <w:t>Spracklen, D.V., J.A. Logan, L.J. Mickley, R.J. Park, R. Yevich, A.L. Westerling, and D.A. Jaffe, 2007: Wildfires drive interannual variability of organic carbon aerosol in the western US in summer. Geophysical Research Letters, 34 (16), L16816. http://dx.doi.org/10.1029/2007GL030037</w:t>
      </w:r>
    </w:p>
    <w:p w14:paraId="22662F9B" w14:textId="77777777" w:rsidR="00910F33" w:rsidRDefault="00910F33" w:rsidP="00376A65">
      <w:pPr>
        <w:pStyle w:val="nrpsLiteraturecited"/>
        <w:rPr>
          <w:highlight w:val="green"/>
        </w:rPr>
      </w:pPr>
    </w:p>
    <w:p w14:paraId="5DF22792" w14:textId="77777777" w:rsidR="00910F33" w:rsidRPr="00E70B11" w:rsidRDefault="00910F33" w:rsidP="00376A65">
      <w:pPr>
        <w:pStyle w:val="nrpsLiteraturecited"/>
        <w:rPr>
          <w:highlight w:val="green"/>
        </w:rPr>
      </w:pPr>
      <w:r w:rsidRPr="00E70B11">
        <w:rPr>
          <w:highlight w:val="green"/>
        </w:rPr>
        <w:t>Sproles, E.A., T.R. Roth, and A.W. Nolin, 2017: Future snow? A spatial-probabilistic assessment of the extraordinarily low snowpacks of 2014 and 2015 in the Oregon Cascades. The Cryosphere, 11 (1), 331-341. http://dx.doi.org/10.5194/tc-11-331-2017</w:t>
      </w:r>
    </w:p>
    <w:p w14:paraId="460A0B99" w14:textId="77777777" w:rsidR="00910F33" w:rsidRDefault="00910F33" w:rsidP="00376A65">
      <w:pPr>
        <w:pStyle w:val="nrpsLiteraturecited"/>
        <w:rPr>
          <w:highlight w:val="green"/>
        </w:rPr>
      </w:pPr>
    </w:p>
    <w:p w14:paraId="2DE4E894" w14:textId="77777777" w:rsidR="00910F33" w:rsidRPr="00E70B11" w:rsidRDefault="00910F33" w:rsidP="00376A65">
      <w:pPr>
        <w:pStyle w:val="nrpsLiteraturecited"/>
        <w:rPr>
          <w:highlight w:val="green"/>
        </w:rPr>
      </w:pPr>
      <w:r w:rsidRPr="00E70B11">
        <w:rPr>
          <w:highlight w:val="green"/>
        </w:rPr>
        <w:t>Stavros, E.N., J.T. Abatzoglou, D. McKenzie, and N.K. Larkin, 2014: Regional projections of the likelihood of very large wildland fires under a changing climate in the contiguous Western United States. Climatic Change, 126 (3), 455-468. http://dx.doi.org/10.1007/s10584-014-1229-6</w:t>
      </w:r>
    </w:p>
    <w:p w14:paraId="41BB35C1" w14:textId="0E13E1A2" w:rsidR="00910F33" w:rsidRDefault="00910F33" w:rsidP="00376A65">
      <w:pPr>
        <w:pStyle w:val="nrpsLiteraturecited"/>
        <w:rPr>
          <w:highlight w:val="green"/>
        </w:rPr>
      </w:pPr>
      <w:r w:rsidRPr="00E70B11">
        <w:rPr>
          <w:highlight w:val="green"/>
        </w:rPr>
        <w:t xml:space="preserve">Stevenson, J., 2016: Documenting the drought: Mitigating the effects in Oregon. The Climate CIRCulator, May 24. Corvallis, OR. </w:t>
      </w:r>
      <w:hyperlink r:id="rId23" w:history="1">
        <w:r w:rsidRPr="008B1882">
          <w:rPr>
            <w:rStyle w:val="Hyperlink"/>
            <w:highlight w:val="green"/>
          </w:rPr>
          <w:t>https://climatecirculatororg.wordpress.com/2016/05/24/documenting-the-drought/</w:t>
        </w:r>
      </w:hyperlink>
    </w:p>
    <w:p w14:paraId="6CC4997E" w14:textId="77777777" w:rsidR="00910F33" w:rsidRDefault="00910F33" w:rsidP="00376A65">
      <w:pPr>
        <w:pStyle w:val="nrpsLiteraturecited"/>
        <w:rPr>
          <w:highlight w:val="green"/>
        </w:rPr>
      </w:pPr>
    </w:p>
    <w:p w14:paraId="106AEB86" w14:textId="77777777" w:rsidR="00910F33" w:rsidRPr="00E70B11" w:rsidRDefault="00910F33" w:rsidP="00376A65">
      <w:pPr>
        <w:pStyle w:val="nrpsLiteraturecited"/>
        <w:rPr>
          <w:highlight w:val="green"/>
        </w:rPr>
      </w:pPr>
      <w:r w:rsidRPr="00E70B11">
        <w:rPr>
          <w:highlight w:val="green"/>
        </w:rPr>
        <w:t>Velazquez-Roman J, León-Sicairos N, de Hernández-Díaz L, Canizalez-Roman A. 2014. Pandemic Vibrio parahaemolyticus O3:K6 on the American continent. Front Cell Infect Mi. 3:110. doi:10.3389/fcimb.2013.00110.</w:t>
      </w:r>
    </w:p>
    <w:p w14:paraId="70DA33D1" w14:textId="77777777" w:rsidR="00910F33" w:rsidRPr="00175910" w:rsidRDefault="00910F33" w:rsidP="00376A65">
      <w:pPr>
        <w:pStyle w:val="nrpsLiteraturecited"/>
      </w:pPr>
    </w:p>
    <w:p w14:paraId="7E02C558" w14:textId="77777777" w:rsidR="00910F33" w:rsidRPr="00E70B11" w:rsidRDefault="00910F33" w:rsidP="00376A65">
      <w:pPr>
        <w:pStyle w:val="nrpsLiteraturecited"/>
        <w:rPr>
          <w:highlight w:val="green"/>
        </w:rPr>
      </w:pPr>
      <w:r w:rsidRPr="00E70B11">
        <w:rPr>
          <w:highlight w:val="green"/>
        </w:rPr>
        <w:t>Vose, R.S., D.R. Easterling, K.E. Kunkel, A.N. LeGrande, and M.F. Wehner, 2017: Temperature changes in the United States. Climate Science Special Report: Fourth National Climate Assessment, Volume I. Wuebbles, D.J., D.W. Fahey, K.A. Hibbard, D.J. Dokken, B.C. Stewart, and T.K. Maycock, Eds. U.S. Global Change Research Program, Washington, DC, USA, 185-206. http://dx.doi.org/10.7930/J0N29V45</w:t>
      </w:r>
    </w:p>
    <w:p w14:paraId="2BC3C50A" w14:textId="77777777" w:rsidR="00910F33" w:rsidRPr="00E70B11" w:rsidRDefault="00910F33" w:rsidP="00376A65">
      <w:pPr>
        <w:pStyle w:val="nrpsLiteraturecited"/>
        <w:rPr>
          <w:highlight w:val="green"/>
        </w:rPr>
      </w:pPr>
    </w:p>
    <w:p w14:paraId="103C4EBB" w14:textId="77777777" w:rsidR="00910F33" w:rsidRPr="00E70B11" w:rsidRDefault="00910F33" w:rsidP="00FD4E45">
      <w:pPr>
        <w:pStyle w:val="nrpsLiteraturecited"/>
        <w:rPr>
          <w:highlight w:val="green"/>
        </w:rPr>
      </w:pPr>
      <w:r w:rsidRPr="00E70B11">
        <w:rPr>
          <w:highlight w:val="green"/>
        </w:rPr>
        <w:t xml:space="preserve">Westerling, A.L., M.G. Turner, E.A.H. Smithwick, W.H. Romme, and M.G. Ryan, 2011: Continued warming could transform Greater Yellowstone fire regimes by mid-21st century. Proceedings of the National Academy of Sciences of the United States of America, 108 (32), 13165-13170. http://dx.doi.org/101.1073/pnas.1110199108 </w:t>
      </w:r>
    </w:p>
    <w:p w14:paraId="74A50F55" w14:textId="77777777" w:rsidR="00910F33" w:rsidRDefault="00910F33" w:rsidP="00FD4E45">
      <w:pPr>
        <w:pStyle w:val="nrpsLiteraturecited"/>
        <w:rPr>
          <w:highlight w:val="green"/>
        </w:rPr>
      </w:pPr>
    </w:p>
    <w:p w14:paraId="7B4A20F1" w14:textId="77777777" w:rsidR="00910F33" w:rsidRPr="00E70B11" w:rsidRDefault="00910F33" w:rsidP="00FD4E45">
      <w:pPr>
        <w:pStyle w:val="nrpsLiteraturecited"/>
        <w:rPr>
          <w:highlight w:val="green"/>
        </w:rPr>
      </w:pPr>
      <w:r w:rsidRPr="00E70B11">
        <w:rPr>
          <w:highlight w:val="green"/>
        </w:rPr>
        <w:t xml:space="preserve">Wiedenmyer, C. and M.D. Hurteau, 2010: Prescribed fire as a means of reducing forest carbon emissions in the western United States. Environmental Science &amp; Technology, 44 (6), 1926-1932. http://dx.doi.org/10.1021/es902455e    </w:t>
      </w:r>
    </w:p>
    <w:p w14:paraId="65DEC17F" w14:textId="77777777" w:rsidR="00910F33" w:rsidRDefault="00910F33" w:rsidP="00FD4E45">
      <w:pPr>
        <w:pStyle w:val="nrpsLiteraturecited"/>
        <w:rPr>
          <w:highlight w:val="green"/>
        </w:rPr>
      </w:pPr>
    </w:p>
    <w:p w14:paraId="2DB22065" w14:textId="77777777" w:rsidR="00910F33" w:rsidRPr="00E70B11" w:rsidRDefault="00910F33" w:rsidP="00FD4E45">
      <w:pPr>
        <w:pStyle w:val="nrpsLiteraturecited"/>
        <w:rPr>
          <w:highlight w:val="green"/>
        </w:rPr>
      </w:pPr>
      <w:r w:rsidRPr="00E70B11">
        <w:rPr>
          <w:highlight w:val="green"/>
        </w:rPr>
        <w:t xml:space="preserve">Williams, A.P. and J.T. Abatzoglou, 2016: Recent advances and remaining uncertainties in resolving past and future climate effects on global fire activity. Current Climate Change Reports, 2 (1), 1-14. http://dx.doi.org/10.1007/s40641-016-0031-0 </w:t>
      </w:r>
    </w:p>
    <w:p w14:paraId="259194D1" w14:textId="77777777" w:rsidR="00910F33" w:rsidRDefault="00910F33" w:rsidP="00FD4E45">
      <w:pPr>
        <w:pStyle w:val="nrpsLiteraturecited"/>
        <w:rPr>
          <w:highlight w:val="green"/>
        </w:rPr>
      </w:pPr>
    </w:p>
    <w:p w14:paraId="5D06CC66" w14:textId="77777777" w:rsidR="00910F33" w:rsidRPr="00E70B11" w:rsidRDefault="00910F33" w:rsidP="00FD4E45">
      <w:pPr>
        <w:pStyle w:val="nrpsLiteraturecited"/>
        <w:rPr>
          <w:highlight w:val="green"/>
        </w:rPr>
      </w:pPr>
      <w:r w:rsidRPr="00E70B11">
        <w:rPr>
          <w:highlight w:val="green"/>
        </w:rPr>
        <w:t xml:space="preserve">Wisler, E., 2016: Drought &amp; Oregon’s outdoor recreation. The Climate CIRCulator, Circulator Editorial Staff, Ed., June 22. Oregon State University, Pacific Northwest Climate Impacts Research Consortium (CIRC), Corvallis, OR. https://climatecirculatororg.wordpress.com/2016/06/22/drought-and-oregons-outdoor-recreation/ </w:t>
      </w:r>
    </w:p>
    <w:p w14:paraId="15329A9C" w14:textId="77777777" w:rsidR="00910F33" w:rsidRDefault="00910F33">
      <w:pPr>
        <w:pStyle w:val="CommentText"/>
      </w:pPr>
    </w:p>
    <w:p w14:paraId="3D3D889B" w14:textId="77777777" w:rsidR="00910F33" w:rsidRPr="00E70B11" w:rsidRDefault="00910F33" w:rsidP="00FD4E45">
      <w:pPr>
        <w:pStyle w:val="nrpsLiteraturecited"/>
        <w:rPr>
          <w:highlight w:val="green"/>
        </w:rPr>
      </w:pPr>
      <w:r w:rsidRPr="00E70B11">
        <w:rPr>
          <w:highlight w:val="green"/>
        </w:rPr>
        <w:t xml:space="preserve">Yue, X., L.J. Mickley, J.A. Logan, R.C. Hudman, M.V. Martin, and R.M. Yantosca, 2015: Impact of 2050 climate change on North American wildfire: Consequences for ozone air quality. Atmospheric Chemistry and Physics, 15 (17), 10033-10055. http://dx.doi.org/10.5194/acp-15-10033-2015 </w:t>
      </w:r>
    </w:p>
    <w:p w14:paraId="5162003A" w14:textId="77777777" w:rsidR="00910F33" w:rsidRDefault="00910F33">
      <w:pPr>
        <w:pStyle w:val="CommentText"/>
      </w:pPr>
    </w:p>
    <w:p w14:paraId="0A6BC84C" w14:textId="77777777" w:rsidR="00910F33" w:rsidRDefault="00910F33">
      <w:pPr>
        <w:pStyle w:val="CommentText"/>
      </w:pPr>
    </w:p>
  </w:comment>
  <w:comment w:id="608" w:author="scott@emountainworks.com" w:date="2019-11-06T15:36:00Z" w:initials="SB">
    <w:p w14:paraId="27E7D670" w14:textId="480D34F5" w:rsidR="00910F33" w:rsidRDefault="00910F33" w:rsidP="00005611">
      <w:pPr>
        <w:jc w:val="center"/>
        <w:rPr>
          <w:noProof/>
        </w:rPr>
      </w:pPr>
      <w:r>
        <w:rPr>
          <w:noProof/>
        </w:rPr>
        <w:t xml:space="preserve">For now, all except </w:t>
      </w:r>
      <w:r>
        <w:rPr>
          <w:rStyle w:val="CommentReference"/>
        </w:rPr>
        <w:annotationRef/>
      </w:r>
      <w:r>
        <w:rPr>
          <w:noProof/>
        </w:rPr>
        <w:t xml:space="preserve">Sue, Alex in acknowledgements section:  </w:t>
      </w:r>
    </w:p>
    <w:p w14:paraId="01B7F5A8" w14:textId="0957E542" w:rsidR="00910F33" w:rsidRPr="00A319DE" w:rsidRDefault="00910F33" w:rsidP="00A40307">
      <w:pPr>
        <w:ind w:left="180"/>
        <w:jc w:val="center"/>
        <w:rPr>
          <w:rFonts w:asciiTheme="minorHAnsi" w:hAnsiTheme="minorHAnsi" w:cstheme="minorHAnsi"/>
          <w:b/>
          <w:i/>
          <w:iCs/>
        </w:rPr>
      </w:pPr>
      <w:r w:rsidRPr="006C3805">
        <w:rPr>
          <w:rFonts w:asciiTheme="minorHAnsi" w:hAnsiTheme="minorHAnsi" w:cstheme="minorHAnsi"/>
          <w:b/>
          <w:i/>
          <w:iCs/>
        </w:rPr>
        <w:t xml:space="preserve"> Section Coordinators: </w:t>
      </w:r>
      <w:r w:rsidRPr="006C3805">
        <w:rPr>
          <w:rFonts w:asciiTheme="minorHAnsi" w:hAnsiTheme="minorHAnsi" w:cstheme="minorHAnsi"/>
          <w:bCs/>
          <w:i/>
          <w:iCs/>
        </w:rPr>
        <w:t>Alex Adams and Sue Higgins;</w:t>
      </w:r>
      <w:r w:rsidRPr="006C3805">
        <w:rPr>
          <w:rFonts w:asciiTheme="minorHAnsi" w:hAnsiTheme="minorHAnsi" w:cstheme="minorHAnsi"/>
          <w:b/>
          <w:i/>
          <w:iCs/>
        </w:rPr>
        <w:t xml:space="preserve"> Team: </w:t>
      </w:r>
      <w:r w:rsidRPr="006C3805">
        <w:rPr>
          <w:rFonts w:asciiTheme="minorHAnsi" w:hAnsiTheme="minorHAnsi" w:cstheme="minorHAnsi"/>
          <w:bCs/>
          <w:i/>
          <w:iCs/>
        </w:rPr>
        <w:t>Lachapelle, Ready, Higgins, Adams, Moyce, Young</w:t>
      </w:r>
      <w:r w:rsidRPr="006C3805">
        <w:rPr>
          <w:rStyle w:val="CommentReference"/>
          <w:rFonts w:asciiTheme="minorHAnsi" w:hAnsiTheme="minorHAnsi" w:cstheme="minorHAnsi"/>
          <w:sz w:val="24"/>
        </w:rPr>
        <w:annotationRef/>
      </w:r>
    </w:p>
  </w:comment>
  <w:comment w:id="609" w:author="scott@emountainworks.com" w:date="2020-03-01T08:26:00Z" w:initials="SB">
    <w:p w14:paraId="71663636" w14:textId="79038390" w:rsidR="00910F33" w:rsidRDefault="00910F33" w:rsidP="009911FC">
      <w:pPr>
        <w:pStyle w:val="CommentText"/>
      </w:pPr>
      <w:r>
        <w:rPr>
          <w:rStyle w:val="CommentReference"/>
        </w:rPr>
        <w:annotationRef/>
      </w:r>
      <w:r>
        <w:t>Old text in summary of Box in Sec2. We may want to consider if not covered here; if not, delete comment:</w:t>
      </w:r>
    </w:p>
    <w:p w14:paraId="793ABCEF" w14:textId="77777777" w:rsidR="00910F33" w:rsidRDefault="00910F33" w:rsidP="009911FC">
      <w:pPr>
        <w:pStyle w:val="CommentText"/>
      </w:pPr>
    </w:p>
    <w:p w14:paraId="75036395" w14:textId="5D6F1ED3" w:rsidR="00910F33" w:rsidRDefault="00910F33" w:rsidP="009911FC">
      <w:pPr>
        <w:pStyle w:val="CommentText"/>
      </w:pPr>
      <w:r>
        <w:rPr>
          <w:color w:val="auto"/>
          <w:lang w:val="en"/>
        </w:rPr>
        <w:t xml:space="preserve">The MCA finds that Montana will experience more 90-degree+ heat days, increased wildfires, more spring flooding, and less water available with more drought during the late growing season. With this knowledge, communities need to </w:t>
      </w:r>
      <w:proofErr w:type="gramStart"/>
      <w:r>
        <w:rPr>
          <w:color w:val="auto"/>
          <w:lang w:val="en"/>
        </w:rPr>
        <w:t>take action</w:t>
      </w:r>
      <w:proofErr w:type="gramEnd"/>
      <w:r>
        <w:rPr>
          <w:color w:val="auto"/>
          <w:lang w:val="en"/>
        </w:rPr>
        <w:t xml:space="preserve"> now to protect the health of Montana’s most vulnerable residents:</w:t>
      </w:r>
    </w:p>
  </w:comment>
  <w:comment w:id="610" w:author="scott@emountainworks.com" w:date="2020-02-28T10:36:00Z" w:initials="SB">
    <w:p w14:paraId="37E6FF4E" w14:textId="23F946F5" w:rsidR="00910F33" w:rsidRDefault="00910F33">
      <w:pPr>
        <w:pStyle w:val="CommentText"/>
      </w:pPr>
      <w:r>
        <w:rPr>
          <w:rStyle w:val="CommentReference"/>
        </w:rPr>
        <w:annotationRef/>
      </w:r>
      <w:r>
        <w:t>This ref missing – please supply</w:t>
      </w:r>
    </w:p>
  </w:comment>
  <w:comment w:id="611" w:author="scott@emountainworks.com" w:date="2020-02-28T10:44:00Z" w:initials="SB">
    <w:p w14:paraId="6FA0E6E0" w14:textId="73F6D3C6" w:rsidR="00910F33" w:rsidRDefault="00910F33">
      <w:pPr>
        <w:pStyle w:val="CommentText"/>
      </w:pPr>
      <w:r>
        <w:rPr>
          <w:rStyle w:val="CommentReference"/>
        </w:rPr>
        <w:annotationRef/>
      </w:r>
      <w:r>
        <w:t>ToDo for Scott – determine if we are using italics for report titles, then apply across report</w:t>
      </w:r>
    </w:p>
  </w:comment>
  <w:comment w:id="613" w:author="scott@emountainworks.com" w:date="2020-02-28T10:55:00Z" w:initials="SB">
    <w:p w14:paraId="3DA15DBC" w14:textId="74D9EA2E" w:rsidR="00910F33" w:rsidRDefault="00910F33">
      <w:pPr>
        <w:pStyle w:val="CommentText"/>
      </w:pPr>
      <w:r>
        <w:rPr>
          <w:rStyle w:val="CommentReference"/>
        </w:rPr>
        <w:annotationRef/>
      </w:r>
      <w:r>
        <w:t xml:space="preserve">This figure had no </w:t>
      </w:r>
      <w:proofErr w:type="gramStart"/>
      <w:r>
        <w:t>caption</w:t>
      </w:r>
      <w:proofErr w:type="gramEnd"/>
      <w:r>
        <w:t xml:space="preserve"> so I wrote one. Please verify it is correct or change to make correct. Thanks!</w:t>
      </w:r>
    </w:p>
  </w:comment>
  <w:comment w:id="614" w:author="scott@emountainworks.com" w:date="2020-02-29T15:44:00Z" w:initials="SB">
    <w:p w14:paraId="1B57F3FB" w14:textId="77777777" w:rsidR="00910F33" w:rsidRDefault="00910F33" w:rsidP="00BE3898">
      <w:pPr>
        <w:pStyle w:val="CommentText"/>
      </w:pPr>
      <w:r>
        <w:rPr>
          <w:rStyle w:val="CommentReference"/>
        </w:rPr>
        <w:annotationRef/>
      </w:r>
      <w:r>
        <w:t>From Sue re trying to match order of all sections: Totally agree. We worked to match subtitles in section 4 and 6 (now 5) already, but now I see may need to match with Section 3 – keeping mind that sections 4 and 5 are the true definers of what’s happening in Montana. I still need to see what’s happening with section 3/5.</w:t>
      </w:r>
    </w:p>
    <w:p w14:paraId="18379C88" w14:textId="77777777" w:rsidR="00910F33" w:rsidRDefault="00910F33" w:rsidP="00BE3898">
      <w:pPr>
        <w:pStyle w:val="CommentText"/>
      </w:pPr>
    </w:p>
    <w:p w14:paraId="613ADA27" w14:textId="287CD7A9" w:rsidR="00910F33" w:rsidRDefault="00910F33" w:rsidP="00BE3898">
      <w:pPr>
        <w:pStyle w:val="CommentText"/>
      </w:pPr>
      <w:r>
        <w:t xml:space="preserve">From Mari-- </w:t>
      </w:r>
      <w:r>
        <w:rPr>
          <w:rStyle w:val="CommentReference"/>
        </w:rPr>
        <w:annotationRef/>
      </w:r>
      <w:r>
        <w:t>To the extent that they can map, that’s a great idea.  But I don’t see how we would get 100% mapping, as categories of increased risks are not shaped by the same forces as categories of vulnerability? Should pregnant women be in here as a category of vulnerability?  Perhaps combined with the very young and very old?</w:t>
      </w:r>
    </w:p>
  </w:comment>
  <w:comment w:id="618" w:author="scott@emountainworks.com" w:date="2020-02-28T14:42:00Z" w:initials="SB">
    <w:p w14:paraId="3A9E95A8" w14:textId="6BF1AC99" w:rsidR="00910F33" w:rsidRDefault="00910F33">
      <w:pPr>
        <w:pStyle w:val="CommentText"/>
      </w:pPr>
      <w:r>
        <w:rPr>
          <w:rStyle w:val="CommentReference"/>
        </w:rPr>
        <w:annotationRef/>
      </w:r>
      <w:r>
        <w:t>Make sure this sidebar completed (Madison, Bruce)</w:t>
      </w:r>
    </w:p>
  </w:comment>
  <w:comment w:id="619" w:author="scott@emountainworks.com" w:date="2020-02-28T14:56:00Z" w:initials="SB">
    <w:p w14:paraId="5F985ADA" w14:textId="77777777" w:rsidR="00910F33" w:rsidRDefault="00910F33">
      <w:pPr>
        <w:pStyle w:val="CommentText"/>
      </w:pPr>
      <w:r>
        <w:rPr>
          <w:rStyle w:val="CommentReference"/>
        </w:rPr>
        <w:annotationRef/>
      </w:r>
    </w:p>
    <w:p w14:paraId="0AE5094B" w14:textId="72E23588" w:rsidR="00910F33" w:rsidRDefault="00910F33">
      <w:pPr>
        <w:pStyle w:val="CommentText"/>
      </w:pPr>
      <w:r>
        <w:t xml:space="preserve">1) This previously said 2017 but we do not have a 2017. I changed to 2019. Can you verify this change is correct or, if not, supply the 2017 </w:t>
      </w:r>
      <w:proofErr w:type="gramStart"/>
      <w:r>
        <w:t>ref,?</w:t>
      </w:r>
      <w:proofErr w:type="gramEnd"/>
      <w:r>
        <w:t xml:space="preserve"> Thanks!</w:t>
      </w:r>
    </w:p>
    <w:p w14:paraId="6B2CA887" w14:textId="77777777" w:rsidR="00910F33" w:rsidRDefault="00910F33">
      <w:pPr>
        <w:pStyle w:val="CommentText"/>
      </w:pPr>
    </w:p>
    <w:p w14:paraId="01D8DAC8" w14:textId="46B555CA" w:rsidR="00910F33" w:rsidRDefault="00910F33">
      <w:pPr>
        <w:pStyle w:val="CommentText"/>
      </w:pPr>
      <w:r>
        <w:t xml:space="preserve">2) Also does this sentence apply to </w:t>
      </w:r>
      <w:proofErr w:type="gramStart"/>
      <w:r>
        <w:t>2010?</w:t>
      </w:r>
      <w:proofErr w:type="gramEnd"/>
      <w:r>
        <w:t xml:space="preserve"> We leave the reader to infer that it does but should say so, if so, or alternatively tell them the year.  Seems like we should have way newer than 2010 data from an analysis done in 2019.  Please advise, thx!</w:t>
      </w:r>
    </w:p>
  </w:comment>
  <w:comment w:id="621" w:author="scott@emountainworks.com" w:date="2020-02-27T09:10:00Z" w:initials="SB">
    <w:p w14:paraId="63E9E92E" w14:textId="384D24D0" w:rsidR="00910F33" w:rsidRDefault="00910F33" w:rsidP="00C8108F">
      <w:pPr>
        <w:pStyle w:val="CommentText"/>
      </w:pPr>
      <w:r>
        <w:rPr>
          <w:rStyle w:val="CommentReference"/>
        </w:rPr>
        <w:annotationRef/>
      </w:r>
      <w:r>
        <w:t>To be supplied by Bruce and Madison</w:t>
      </w:r>
    </w:p>
  </w:comment>
  <w:comment w:id="623" w:author="scott@emountainworks.com" w:date="2019-11-18T13:45:00Z" w:initials="SB">
    <w:p w14:paraId="23E1BBE5" w14:textId="77777777" w:rsidR="00910F33" w:rsidRDefault="00910F33" w:rsidP="00B4295E">
      <w:pPr>
        <w:pStyle w:val="CommentText"/>
      </w:pPr>
      <w:r>
        <w:rPr>
          <w:rStyle w:val="CommentReference"/>
        </w:rPr>
        <w:annotationRef/>
      </w:r>
      <w:r>
        <w:rPr>
          <w:noProof/>
        </w:rPr>
        <w:t>from Sue: "</w:t>
      </w:r>
      <w:r w:rsidRPr="009B1547">
        <w:rPr>
          <w:rFonts w:cstheme="minorHAnsi"/>
          <w:color w:val="FF0000"/>
        </w:rPr>
        <w:t xml:space="preserve"> </w:t>
      </w:r>
      <w:r>
        <w:rPr>
          <w:rFonts w:cstheme="minorHAnsi"/>
          <w:color w:val="FF0000"/>
        </w:rPr>
        <w:t>Scott – do you think we should add more stats here from the water availability analysis section of the 2017 MCA?</w:t>
      </w:r>
      <w:r>
        <w:rPr>
          <w:noProof/>
        </w:rPr>
        <w:t>"</w:t>
      </w:r>
    </w:p>
  </w:comment>
  <w:comment w:id="624" w:author="scott@emountainworks.com" w:date="2019-12-28T16:11:00Z" w:initials="SB">
    <w:p w14:paraId="25F21264" w14:textId="77777777" w:rsidR="00910F33" w:rsidRDefault="00910F33" w:rsidP="00B4295E">
      <w:pPr>
        <w:pStyle w:val="CommentText"/>
      </w:pPr>
      <w:r>
        <w:rPr>
          <w:rStyle w:val="CommentReference"/>
        </w:rPr>
        <w:annotationRef/>
      </w:r>
      <w:r>
        <w:t xml:space="preserve">Yes, definitely! </w:t>
      </w:r>
      <w:proofErr w:type="gramStart"/>
      <w:r>
        <w:t>Overall</w:t>
      </w:r>
      <w:proofErr w:type="gramEnd"/>
      <w:r>
        <w:t xml:space="preserve"> I think we seek C2H2 – at least my opinion – to be a storehouse of well documented facts as well as conclusions or at least observations based on the facts. We are doing no (that I know of) original research, more of a review paper, so we want as much documentation as possible, where appropriate, for the statements, observations, conclusions we are making.</w:t>
      </w:r>
    </w:p>
  </w:comment>
  <w:comment w:id="625" w:author="scott@emountainworks.com" w:date="2020-02-28T14:18:00Z" w:initials="SB">
    <w:p w14:paraId="5EB02937" w14:textId="3BE84F04" w:rsidR="00910F33" w:rsidRDefault="00910F33">
      <w:pPr>
        <w:pStyle w:val="CommentText"/>
      </w:pPr>
      <w:r>
        <w:rPr>
          <w:rStyle w:val="CommentReference"/>
        </w:rPr>
        <w:annotationRef/>
      </w:r>
      <w:r w:rsidRPr="00D34CD8">
        <w:rPr>
          <w:highlight w:val="yellow"/>
        </w:rPr>
        <w:t>Sorry, are you planning to add anything new here?</w:t>
      </w:r>
    </w:p>
  </w:comment>
  <w:comment w:id="626" w:author="Higgins, Susan" w:date="2020-02-07T13:30:00Z" w:initials="HS">
    <w:p w14:paraId="1EF9A62C" w14:textId="77777777" w:rsidR="00910F33" w:rsidRDefault="00910F33" w:rsidP="005A039F">
      <w:pPr>
        <w:pStyle w:val="CommentText"/>
        <w:rPr>
          <w:rStyle w:val="Hyperlink"/>
        </w:rPr>
      </w:pPr>
      <w:r>
        <w:rPr>
          <w:rStyle w:val="CommentReference"/>
        </w:rPr>
        <w:annotationRef/>
      </w:r>
    </w:p>
    <w:p w14:paraId="14043023" w14:textId="6A68B735" w:rsidR="00910F33" w:rsidRDefault="00E75F2E" w:rsidP="005A039F">
      <w:pPr>
        <w:pStyle w:val="CommentText"/>
      </w:pPr>
      <w:hyperlink r:id="rId24" w:history="1">
        <w:r w:rsidR="00910F33" w:rsidRPr="00AF3EF0">
          <w:rPr>
            <w:rStyle w:val="Hyperlink"/>
          </w:rPr>
          <w:t>https://deq.mt.gov/Water/DrinkingWater/Monitoring</w:t>
        </w:r>
      </w:hyperlink>
    </w:p>
    <w:p w14:paraId="7FB7599C" w14:textId="77777777" w:rsidR="00910F33" w:rsidRDefault="00910F33" w:rsidP="005A039F">
      <w:pPr>
        <w:pStyle w:val="CommentText"/>
      </w:pPr>
    </w:p>
    <w:p w14:paraId="655F75E7" w14:textId="77777777" w:rsidR="00910F33" w:rsidRDefault="00E75F2E" w:rsidP="005A039F">
      <w:pPr>
        <w:pStyle w:val="CommentText"/>
      </w:pPr>
      <w:hyperlink r:id="rId25" w:anchor="qt-science_center_objects" w:history="1">
        <w:r w:rsidR="00910F33" w:rsidRPr="00AF3EF0">
          <w:rPr>
            <w:rStyle w:val="Hyperlink"/>
          </w:rPr>
          <w:t>https://www.usgs.gov/centers/wy-mt-water/science/water-use-montana?qt-science_center_objects=0#qt-science_center_objects</w:t>
        </w:r>
      </w:hyperlink>
    </w:p>
    <w:p w14:paraId="1A3AFF47" w14:textId="77777777" w:rsidR="00910F33" w:rsidRDefault="00910F33" w:rsidP="005A039F">
      <w:pPr>
        <w:pStyle w:val="CommentText"/>
      </w:pPr>
    </w:p>
  </w:comment>
  <w:comment w:id="627" w:author="scott@emountainworks.com" w:date="2020-02-28T17:02:00Z" w:initials="SB">
    <w:p w14:paraId="261085D2" w14:textId="71948CC5" w:rsidR="00910F33" w:rsidRDefault="00910F33">
      <w:pPr>
        <w:pStyle w:val="CommentText"/>
      </w:pPr>
      <w:r>
        <w:rPr>
          <w:rStyle w:val="CommentReference"/>
        </w:rPr>
        <w:annotationRef/>
      </w:r>
      <w:r>
        <w:t xml:space="preserve">While these are wonderful resources, I can’t find anything on them that says 86%. If </w:t>
      </w:r>
      <w:proofErr w:type="gramStart"/>
      <w:r>
        <w:t>an</w:t>
      </w:r>
      <w:proofErr w:type="gramEnd"/>
      <w:r>
        <w:t xml:space="preserve"> reader is interested in tracking our logic and seeing we’ve done our homework, then our refs really have to get them to the place we say we got our information.</w:t>
      </w:r>
    </w:p>
    <w:p w14:paraId="59E66FAF" w14:textId="77777777" w:rsidR="00910F33" w:rsidRDefault="00910F33">
      <w:pPr>
        <w:pStyle w:val="CommentText"/>
      </w:pPr>
    </w:p>
    <w:p w14:paraId="0E886DBE" w14:textId="06933072" w:rsidR="00910F33" w:rsidRDefault="00910F33">
      <w:pPr>
        <w:pStyle w:val="CommentText"/>
      </w:pPr>
      <w:r>
        <w:t>Can you tell the reader where we got this info? If not, can you supply another ref?</w:t>
      </w:r>
    </w:p>
  </w:comment>
  <w:comment w:id="628" w:author="Higgins, Susan" w:date="2020-02-10T04:16:00Z" w:initials="HS">
    <w:p w14:paraId="646010E5" w14:textId="77777777" w:rsidR="00910F33" w:rsidRDefault="00910F33" w:rsidP="005A039F">
      <w:pPr>
        <w:pStyle w:val="CommentText"/>
      </w:pPr>
      <w:r>
        <w:rPr>
          <w:rStyle w:val="CommentReference"/>
        </w:rPr>
        <w:annotationRef/>
      </w:r>
      <w:hyperlink r:id="rId26" w:history="1">
        <w:r w:rsidRPr="00487B9F">
          <w:rPr>
            <w:rStyle w:val="Hyperlink"/>
          </w:rPr>
          <w:t>http://deq.mt.gov/Portals/112/Water/WQPB/CWAIC/Reports/IRs/2018/2018_IR_Final.pdf</w:t>
        </w:r>
      </w:hyperlink>
      <w:r>
        <w:t xml:space="preserve"> need to double check this reference, as now I can’t find the figure.</w:t>
      </w:r>
    </w:p>
  </w:comment>
  <w:comment w:id="629" w:author="scott@emountainworks.com" w:date="2020-02-28T17:06:00Z" w:initials="SB">
    <w:p w14:paraId="6AE95DCC" w14:textId="27BE5B21" w:rsidR="00910F33" w:rsidRDefault="00910F33">
      <w:pPr>
        <w:pStyle w:val="CommentText"/>
      </w:pPr>
      <w:r>
        <w:rPr>
          <w:rStyle w:val="CommentReference"/>
        </w:rPr>
        <w:annotationRef/>
      </w:r>
      <w:r>
        <w:t>Sorry, again, I can open the report that you provide a link to but when I search on 94% it does not come up. Can you tell the reader the page for this reference in the report? If not, can you provide a different ref? Thanks.</w:t>
      </w:r>
    </w:p>
  </w:comment>
  <w:comment w:id="631" w:author="scott@emountainworks.com" w:date="2020-02-28T17:46:00Z" w:initials="SB">
    <w:p w14:paraId="7631C83C" w14:textId="6019D46A" w:rsidR="00910F33" w:rsidRDefault="00910F33">
      <w:pPr>
        <w:pStyle w:val="CommentText"/>
      </w:pPr>
      <w:r>
        <w:rPr>
          <w:rStyle w:val="CommentReference"/>
        </w:rPr>
        <w:annotationRef/>
      </w:r>
      <w:r>
        <w:t>The link provided in the citations does not work so we don’t have a ref. Can you supply either the correct link, or a new ref here and in the text? Thanks.</w:t>
      </w:r>
    </w:p>
  </w:comment>
  <w:comment w:id="632" w:author="scott@emountainworks.com" w:date="2020-02-29T08:27:00Z" w:initials="SB">
    <w:p w14:paraId="4127DC93" w14:textId="51BD0DF2" w:rsidR="00910F33" w:rsidRDefault="00910F33">
      <w:pPr>
        <w:pStyle w:val="CommentText"/>
      </w:pPr>
      <w:r>
        <w:rPr>
          <w:rStyle w:val="CommentReference"/>
        </w:rPr>
        <w:annotationRef/>
      </w:r>
      <w:r>
        <w:t xml:space="preserve">For this and every one of the many MTDPHHS 2020 (they used to say 2019 but most recent update is 2020 so I changed all of them) refs we just send the reader to the 35-page report.  I guess that’s fine, to ask them to go through the full report. But when we do that with a 1000-page report or URL that is the homepage for 1000 underlying pages, gosh, we really haven’t helped the reader much (nor really documented our thought process).  I guess I can see living with it in theis 35-page report (thus won’t mention again) but tougher in the other cases I just mentioned. </w:t>
      </w:r>
    </w:p>
  </w:comment>
  <w:comment w:id="633" w:author="scott@emountainworks.com" w:date="2020-02-29T08:08:00Z" w:initials="SB">
    <w:p w14:paraId="35794750" w14:textId="0D5D37F9" w:rsidR="00910F33" w:rsidRDefault="00910F33">
      <w:pPr>
        <w:pStyle w:val="CommentText"/>
      </w:pPr>
      <w:r>
        <w:rPr>
          <w:rStyle w:val="CommentReference"/>
        </w:rPr>
        <w:annotationRef/>
      </w:r>
      <w:r>
        <w:t xml:space="preserve">There are a number of these where we just point the reader at a big report (here 116 pages) and </w:t>
      </w:r>
      <w:proofErr w:type="gramStart"/>
      <w:r>
        <w:t>say</w:t>
      </w:r>
      <w:proofErr w:type="gramEnd"/>
      <w:r>
        <w:t xml:space="preserve"> “trust us, it’s in there.” It would be a lot more useful to the reader if in the ref we could say, “… p 17 …” rather than “… 116 p…”.  In the former we are telling the reader exactly what page we found our information, in the later we are just telling them that it’s a 116-page report, go find it yourself.  </w:t>
      </w:r>
    </w:p>
    <w:p w14:paraId="227762C3" w14:textId="77777777" w:rsidR="00910F33" w:rsidRDefault="00910F33">
      <w:pPr>
        <w:pStyle w:val="CommentText"/>
      </w:pPr>
    </w:p>
    <w:p w14:paraId="6DB0C58D" w14:textId="10972E34" w:rsidR="00910F33" w:rsidRDefault="00910F33">
      <w:pPr>
        <w:pStyle w:val="CommentText"/>
      </w:pPr>
      <w:r>
        <w:t xml:space="preserve">We have the same problem (across the report) providing a URL reference that is generic, to the homepage of a 1000- web pages with no clue where we </w:t>
      </w:r>
      <w:proofErr w:type="gramStart"/>
      <w:r>
        <w:t>actually got</w:t>
      </w:r>
      <w:proofErr w:type="gramEnd"/>
      <w:r>
        <w:t xml:space="preserve"> the information we are citing.</w:t>
      </w:r>
    </w:p>
    <w:p w14:paraId="1F01A6D5" w14:textId="77777777" w:rsidR="00910F33" w:rsidRDefault="00910F33">
      <w:pPr>
        <w:pStyle w:val="CommentText"/>
      </w:pPr>
    </w:p>
    <w:p w14:paraId="5052DF78" w14:textId="0C012E0A" w:rsidR="00910F33" w:rsidRDefault="00910F33">
      <w:pPr>
        <w:pStyle w:val="CommentText"/>
      </w:pPr>
      <w:r>
        <w:t>Can you supply anything more for the reader here? The chapter? The page #?</w:t>
      </w:r>
    </w:p>
  </w:comment>
  <w:comment w:id="635" w:author="scott@emountainworks.com" w:date="2020-02-29T08:01:00Z" w:initials="SB">
    <w:p w14:paraId="0B7B325C" w14:textId="4F5B796F" w:rsidR="00910F33" w:rsidRDefault="00910F33">
      <w:pPr>
        <w:pStyle w:val="CommentText"/>
      </w:pPr>
      <w:r>
        <w:rPr>
          <w:rStyle w:val="CommentReference"/>
        </w:rPr>
        <w:annotationRef/>
      </w:r>
      <w:r>
        <w:t>For Scott ToDo—3 places here: check on how to ref newspaper article + city website, here in text and in citations</w:t>
      </w:r>
    </w:p>
  </w:comment>
  <w:comment w:id="636" w:author="scott@emountainworks.com" w:date="2020-02-29T09:11:00Z" w:initials="SB">
    <w:p w14:paraId="3F055279" w14:textId="3904D439" w:rsidR="00910F33" w:rsidRDefault="00910F33">
      <w:pPr>
        <w:pStyle w:val="CommentText"/>
      </w:pPr>
      <w:r>
        <w:rPr>
          <w:rStyle w:val="CommentReference"/>
        </w:rPr>
        <w:annotationRef/>
      </w:r>
      <w:r>
        <w:t>This is a poor ref, just pointing at a big website. We can leave as is but would sure be better if we could tell them the actual webpage that was the source of our info.</w:t>
      </w:r>
    </w:p>
  </w:comment>
  <w:comment w:id="637" w:author="scott@emountainworks.com" w:date="2020-02-29T09:19:00Z" w:initials="SB">
    <w:p w14:paraId="0BA6FEE2" w14:textId="582E23CE" w:rsidR="00910F33" w:rsidRDefault="00910F33">
      <w:pPr>
        <w:pStyle w:val="CommentText"/>
      </w:pPr>
      <w:r>
        <w:rPr>
          <w:rStyle w:val="CommentReference"/>
        </w:rPr>
        <w:annotationRef/>
      </w:r>
      <w:r>
        <w:t>The link provided in the citations does not work. Can you please provide the correct one?</w:t>
      </w:r>
    </w:p>
  </w:comment>
  <w:comment w:id="643" w:author="scott@emountainworks.com" w:date="2020-02-29T13:37:00Z" w:initials="SB">
    <w:p w14:paraId="59D5ED12" w14:textId="7BB17864" w:rsidR="00910F33" w:rsidRDefault="00910F33">
      <w:pPr>
        <w:pStyle w:val="CommentText"/>
      </w:pPr>
      <w:r>
        <w:rPr>
          <w:rStyle w:val="CommentReference"/>
        </w:rPr>
        <w:annotationRef/>
      </w:r>
      <w:r>
        <w:t>We don’t have this ref. Can you supply?</w:t>
      </w:r>
    </w:p>
  </w:comment>
  <w:comment w:id="645" w:author="scott@emountainworks.com" w:date="2020-02-29T14:42:00Z" w:initials="SB">
    <w:p w14:paraId="06D51A0C" w14:textId="2E9D108F" w:rsidR="00910F33" w:rsidRDefault="00910F33">
      <w:pPr>
        <w:pStyle w:val="CommentText"/>
      </w:pPr>
      <w:r>
        <w:rPr>
          <w:rStyle w:val="CommentReference"/>
        </w:rPr>
        <w:annotationRef/>
      </w:r>
      <w:r>
        <w:t>OK, I split the chronic conditions and mental health section into two sections.  Hoping this is acceptable.  Both sections need strong review; the latter section needs text.</w:t>
      </w:r>
    </w:p>
  </w:comment>
  <w:comment w:id="646" w:author="scott@emountainworks.com" w:date="2020-02-29T14:12:00Z" w:initials="SB">
    <w:p w14:paraId="6D44753A" w14:textId="31A397D1" w:rsidR="00910F33" w:rsidRDefault="00910F33">
      <w:pPr>
        <w:pStyle w:val="CommentText"/>
      </w:pPr>
      <w:r>
        <w:rPr>
          <w:rStyle w:val="CommentReference"/>
        </w:rPr>
        <w:annotationRef/>
      </w:r>
      <w:r>
        <w:t>We need a ref here—can you supply?</w:t>
      </w:r>
    </w:p>
  </w:comment>
  <w:comment w:id="647" w:author="scott@emountainworks.com" w:date="2020-02-29T13:50:00Z" w:initials="SB">
    <w:p w14:paraId="72BF72A2" w14:textId="3A66BBC1" w:rsidR="00910F33" w:rsidRDefault="00910F33">
      <w:pPr>
        <w:pStyle w:val="CommentText"/>
      </w:pPr>
      <w:r>
        <w:rPr>
          <w:rStyle w:val="CommentReference"/>
        </w:rPr>
        <w:annotationRef/>
      </w:r>
      <w:r>
        <w:t xml:space="preserve">These notes from last version. Can you determine what the correct #(s) are – 15,17, 20, something </w:t>
      </w:r>
      <w:proofErr w:type="gramStart"/>
      <w:r>
        <w:t>else?—</w:t>
      </w:r>
      <w:proofErr w:type="gramEnd"/>
      <w:r>
        <w:t>add those and provide the ref? Thanks.</w:t>
      </w:r>
    </w:p>
    <w:p w14:paraId="0F7E4093" w14:textId="77777777" w:rsidR="00910F33" w:rsidRDefault="00910F33">
      <w:pPr>
        <w:pStyle w:val="CommentText"/>
      </w:pPr>
    </w:p>
    <w:p w14:paraId="48D563B7" w14:textId="097342D3" w:rsidR="00910F33" w:rsidRDefault="00910F33">
      <w:pPr>
        <w:pStyle w:val="CommentText"/>
      </w:pPr>
      <w:r>
        <w:rPr>
          <w:noProof/>
        </w:rPr>
        <w:drawing>
          <wp:inline distT="0" distB="0" distL="0" distR="0" wp14:anchorId="25D74370" wp14:editId="4E42EEA9">
            <wp:extent cx="2381250" cy="1343025"/>
            <wp:effectExtent l="0" t="0" r="0" b="0"/>
            <wp:docPr id="1133" name="Picture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1250" cy="1343025"/>
                    </a:xfrm>
                    <a:prstGeom prst="rect">
                      <a:avLst/>
                    </a:prstGeom>
                  </pic:spPr>
                </pic:pic>
              </a:graphicData>
            </a:graphic>
          </wp:inline>
        </w:drawing>
      </w:r>
    </w:p>
    <w:p w14:paraId="19BE4645" w14:textId="77777777" w:rsidR="00910F33" w:rsidRDefault="00910F33">
      <w:pPr>
        <w:pStyle w:val="CommentText"/>
      </w:pPr>
    </w:p>
    <w:p w14:paraId="15302412" w14:textId="77777777" w:rsidR="00910F33" w:rsidRDefault="00910F33">
      <w:pPr>
        <w:pStyle w:val="CommentText"/>
      </w:pPr>
    </w:p>
  </w:comment>
  <w:comment w:id="649" w:author="scott@emountainworks.com" w:date="2020-02-29T14:35:00Z" w:initials="SB">
    <w:p w14:paraId="2EBC4D32" w14:textId="29C32816" w:rsidR="00910F33" w:rsidRDefault="00910F33">
      <w:pPr>
        <w:pStyle w:val="CommentText"/>
      </w:pPr>
      <w:r>
        <w:rPr>
          <w:rStyle w:val="CommentReference"/>
        </w:rPr>
        <w:annotationRef/>
      </w:r>
      <w:r>
        <w:t>I can’t imagine that we could have a section on Mental Health in MT and not talk about our state’s suicide rate.  Can you write something about suicide, then we can close with the Crow Elders important thoughts?</w:t>
      </w:r>
    </w:p>
    <w:p w14:paraId="729E60F4" w14:textId="77777777" w:rsidR="00910F33" w:rsidRDefault="00910F33">
      <w:pPr>
        <w:pStyle w:val="CommentText"/>
      </w:pPr>
    </w:p>
    <w:p w14:paraId="30C246A6" w14:textId="2DC2B9AD" w:rsidR="00910F33" w:rsidRDefault="00910F33">
      <w:pPr>
        <w:pStyle w:val="CommentText"/>
      </w:pPr>
      <w:r>
        <w:t>Just a couple of days back Pres. Cruzado wrote something in my alumni newsletter that could be researched and tied into the paragraph we need here:</w:t>
      </w:r>
    </w:p>
    <w:p w14:paraId="5D138643" w14:textId="77777777" w:rsidR="00910F33" w:rsidRDefault="00910F33">
      <w:pPr>
        <w:pStyle w:val="CommentText"/>
      </w:pPr>
    </w:p>
    <w:p w14:paraId="18668F65" w14:textId="31EA4E0E" w:rsidR="00910F33" w:rsidRPr="005E686F" w:rsidRDefault="00910F33" w:rsidP="005E686F">
      <w:pPr>
        <w:pStyle w:val="CommentText"/>
        <w:ind w:left="720"/>
        <w:rPr>
          <w:rFonts w:cstheme="minorHAnsi"/>
        </w:rPr>
      </w:pPr>
      <w:r w:rsidRPr="005E686F">
        <w:rPr>
          <w:rFonts w:cstheme="minorHAnsi"/>
        </w:rPr>
        <w:t>“</w:t>
      </w:r>
      <w:r w:rsidRPr="005E686F">
        <w:rPr>
          <w:rFonts w:cstheme="minorHAnsi"/>
          <w:color w:val="000000"/>
          <w:shd w:val="clear" w:color="auto" w:fill="FFFFFF"/>
        </w:rPr>
        <w:t>I want to start this message by sharing some fabulous news: we have received notification that the state of Montana has dropped out of the top three states for suicide for the first time in a decade. Our MSU Center for Mental Health Research &amp; Recovery (CMHRR) shared the data released by the American Association of Suicidology for 2018. Getting to this point represents a huge statewide effort involving organizations across Montana, and we're proud to be part of these important efforts. Back in 2014, MSU received approval from the Board of Regents to establish the CMHRR, with an emphasis on suicide prevention. I am proud of the work conducted by our CMHRR with projects such as our Youth Aware of Mental Health and Thrive for Montana. I am also grateful for the collaborations that have been established with many MSU colleges and units, including our MSU Extension, which has enabled this important endeavor to have statewide penetration and that has made a positive impact in the lives of Montanans.”</w:t>
      </w:r>
    </w:p>
  </w:comment>
  <w:comment w:id="651" w:author="scott@emountainworks.com" w:date="2020-02-29T13:44:00Z" w:initials="SB">
    <w:p w14:paraId="2D8BACA3" w14:textId="0143803A" w:rsidR="00910F33" w:rsidRDefault="00910F33">
      <w:pPr>
        <w:pStyle w:val="CommentText"/>
      </w:pPr>
      <w:r>
        <w:rPr>
          <w:rStyle w:val="CommentReference"/>
        </w:rPr>
        <w:annotationRef/>
      </w:r>
      <w:r>
        <w:t>Another list to see check and verify consistent message</w:t>
      </w:r>
    </w:p>
  </w:comment>
  <w:comment w:id="654" w:author="scott@emountainworks.com" w:date="2019-11-22T13:33:00Z" w:initials="SB">
    <w:p w14:paraId="4D09DCF2" w14:textId="77777777" w:rsidR="00910F33" w:rsidRDefault="00910F33" w:rsidP="00B46A68">
      <w:pPr>
        <w:pStyle w:val="CommentText"/>
      </w:pPr>
      <w:r>
        <w:rPr>
          <w:rStyle w:val="CommentReference"/>
        </w:rPr>
        <w:annotationRef/>
      </w:r>
      <w:r>
        <w:t xml:space="preserve">ToDo for Scott -- These citations all need to be reviewed for MCA format.  </w:t>
      </w:r>
    </w:p>
    <w:p w14:paraId="0E6E0363" w14:textId="77777777" w:rsidR="00910F33" w:rsidRDefault="00910F33" w:rsidP="00B46A68">
      <w:pPr>
        <w:pStyle w:val="CommentText"/>
      </w:pPr>
    </w:p>
    <w:p w14:paraId="2D84ADC7" w14:textId="77777777" w:rsidR="00910F33" w:rsidRDefault="00910F33" w:rsidP="00B46A68">
      <w:pPr>
        <w:pStyle w:val="CommentText"/>
      </w:pPr>
      <w:r>
        <w:t>For the entire document any ref that has a single green letter at the front of the citation means that Scott has check that it is in this section</w:t>
      </w:r>
    </w:p>
    <w:p w14:paraId="560B89B4" w14:textId="77777777" w:rsidR="00910F33" w:rsidRDefault="00910F33" w:rsidP="00B46A68">
      <w:pPr>
        <w:pStyle w:val="CommentText"/>
      </w:pPr>
    </w:p>
    <w:p w14:paraId="13AE9323" w14:textId="77777777" w:rsidR="00910F33" w:rsidRDefault="00910F33" w:rsidP="00B46A68">
      <w:pPr>
        <w:pStyle w:val="CommentText"/>
      </w:pPr>
      <w:r>
        <w:t xml:space="preserve">I will only remove the green first letter *after* I have checked and corrected ref format </w:t>
      </w:r>
    </w:p>
  </w:comment>
  <w:comment w:id="655" w:author="scott@emountainworks.com" w:date="2019-11-06T15:45:00Z" w:initials="SB">
    <w:p w14:paraId="3618A4FE" w14:textId="77777777" w:rsidR="00910F33" w:rsidRPr="00F54026" w:rsidRDefault="00910F33" w:rsidP="0045217D">
      <w:pPr>
        <w:pStyle w:val="nrpsLiteraturecited"/>
        <w:rPr>
          <w:noProof/>
          <w:szCs w:val="20"/>
        </w:rPr>
      </w:pPr>
    </w:p>
    <w:p w14:paraId="6A7E7472" w14:textId="77777777" w:rsidR="00910F33" w:rsidRPr="00F54026" w:rsidRDefault="00910F33" w:rsidP="0045217D">
      <w:pPr>
        <w:pStyle w:val="nrpsLiteraturecited"/>
        <w:rPr>
          <w:rStyle w:val="nrpsHeading1Char"/>
          <w:rFonts w:ascii="Times New Roman" w:hAnsi="Times New Roman"/>
          <w:b w:val="0"/>
          <w:noProof/>
          <w:sz w:val="20"/>
          <w:szCs w:val="20"/>
        </w:rPr>
      </w:pPr>
      <w:r w:rsidRPr="00F54026">
        <w:rPr>
          <w:noProof/>
          <w:szCs w:val="20"/>
        </w:rPr>
        <w:t xml:space="preserve">I </w:t>
      </w:r>
      <w:r w:rsidRPr="00F54026">
        <w:rPr>
          <w:rStyle w:val="CommentReference"/>
          <w:sz w:val="20"/>
          <w:szCs w:val="20"/>
        </w:rPr>
        <w:annotationRef/>
      </w:r>
      <w:r w:rsidRPr="00F54026">
        <w:rPr>
          <w:rStyle w:val="nrpsHeading1Char"/>
          <w:rFonts w:ascii="Times New Roman" w:hAnsi="Times New Roman"/>
          <w:b w:val="0"/>
          <w:sz w:val="20"/>
          <w:szCs w:val="20"/>
        </w:rPr>
        <w:t>pulled citations out of footnotes</w:t>
      </w:r>
      <w:r w:rsidRPr="00F54026">
        <w:rPr>
          <w:rStyle w:val="nrpsHeading1Char"/>
          <w:rFonts w:ascii="Times New Roman" w:hAnsi="Times New Roman"/>
          <w:b w:val="0"/>
          <w:noProof/>
          <w:sz w:val="20"/>
          <w:szCs w:val="20"/>
        </w:rPr>
        <w:t xml:space="preserve"> of submitted file, </w:t>
      </w:r>
      <w:r w:rsidRPr="00F54026">
        <w:rPr>
          <w:rStyle w:val="nrpsHeading1Char"/>
          <w:rFonts w:ascii="Times New Roman" w:hAnsi="Times New Roman"/>
          <w:b w:val="0"/>
          <w:sz w:val="20"/>
          <w:szCs w:val="20"/>
        </w:rPr>
        <w:t xml:space="preserve">need to </w:t>
      </w:r>
      <w:r w:rsidRPr="00F54026">
        <w:rPr>
          <w:rStyle w:val="nrpsHeading1Char"/>
          <w:rFonts w:ascii="Times New Roman" w:hAnsi="Times New Roman"/>
          <w:b w:val="0"/>
          <w:noProof/>
          <w:sz w:val="20"/>
          <w:szCs w:val="20"/>
        </w:rPr>
        <w:t>add to text, then create Lit cited section in MCA format.</w:t>
      </w:r>
    </w:p>
    <w:p w14:paraId="104620E5" w14:textId="77777777" w:rsidR="00910F33" w:rsidRPr="00F54026" w:rsidRDefault="00910F33" w:rsidP="0045217D">
      <w:pPr>
        <w:pStyle w:val="nrpsLiteraturecited"/>
        <w:rPr>
          <w:rStyle w:val="nrpsHeading1Char"/>
          <w:rFonts w:ascii="Times New Roman" w:hAnsi="Times New Roman"/>
          <w:b w:val="0"/>
          <w:sz w:val="20"/>
          <w:szCs w:val="20"/>
        </w:rPr>
      </w:pPr>
    </w:p>
    <w:p w14:paraId="6D689EBF" w14:textId="77777777" w:rsidR="00910F33" w:rsidRDefault="00910F33" w:rsidP="0045217D">
      <w:pPr>
        <w:pStyle w:val="nrpsLiteraturecited"/>
        <w:rPr>
          <w:rStyle w:val="nrpsHeading1Char"/>
          <w:rFonts w:ascii="Times New Roman" w:hAnsi="Times New Roman"/>
          <w:b w:val="0"/>
          <w:sz w:val="20"/>
          <w:szCs w:val="20"/>
        </w:rPr>
      </w:pPr>
      <w:r w:rsidRPr="00F54026">
        <w:rPr>
          <w:rStyle w:val="nrpsHeading1Char"/>
          <w:rFonts w:ascii="Times New Roman" w:hAnsi="Times New Roman"/>
          <w:b w:val="0"/>
          <w:sz w:val="20"/>
          <w:szCs w:val="20"/>
        </w:rPr>
        <w:t xml:space="preserve">I simply added “AA” or whatever to identify each citation. Almost all of them need to be reworked here in the citation list, plus redone in the body </w:t>
      </w:r>
      <w:r>
        <w:rPr>
          <w:rStyle w:val="nrpsHeading1Char"/>
          <w:rFonts w:ascii="Times New Roman" w:hAnsi="Times New Roman"/>
          <w:b w:val="0"/>
          <w:sz w:val="20"/>
          <w:szCs w:val="20"/>
        </w:rPr>
        <w:t>of the section.</w:t>
      </w:r>
    </w:p>
    <w:p w14:paraId="619EF002" w14:textId="77777777" w:rsidR="00910F33" w:rsidRPr="00F54026" w:rsidRDefault="00910F33" w:rsidP="0045217D">
      <w:pPr>
        <w:pStyle w:val="nrpsLiteraturecited"/>
        <w:rPr>
          <w:szCs w:val="20"/>
        </w:rPr>
      </w:pPr>
    </w:p>
  </w:comment>
  <w:comment w:id="656" w:author="Higgins, Susan" w:date="2020-02-07T15:30:00Z" w:initials="HS">
    <w:p w14:paraId="296A68DA" w14:textId="77777777" w:rsidR="00910F33" w:rsidRDefault="00910F33" w:rsidP="0045217D">
      <w:pPr>
        <w:pStyle w:val="CommentText"/>
      </w:pPr>
      <w:r>
        <w:rPr>
          <w:rStyle w:val="CommentReference"/>
        </w:rPr>
        <w:annotationRef/>
      </w:r>
      <w:r>
        <w:t>We will have Meredith check all references for content/data cited</w:t>
      </w:r>
    </w:p>
  </w:comment>
  <w:comment w:id="657" w:author="scott@emountainworks.com" w:date="2020-02-29T08:07:00Z" w:initials="SB">
    <w:p w14:paraId="115830C2" w14:textId="2CA2142E" w:rsidR="00910F33" w:rsidRDefault="00910F33">
      <w:pPr>
        <w:pStyle w:val="CommentText"/>
      </w:pPr>
      <w:r>
        <w:rPr>
          <w:rStyle w:val="CommentReference"/>
        </w:rPr>
        <w:annotationRef/>
      </w:r>
      <w:r>
        <w:t>Add Jan 11 here?</w:t>
      </w:r>
    </w:p>
  </w:comment>
  <w:comment w:id="658" w:author="scott@emountainworks.com" w:date="2020-02-28T17:45:00Z" w:initials="SB">
    <w:p w14:paraId="023D3DE8" w14:textId="1FB22859" w:rsidR="00910F33" w:rsidRDefault="00910F33">
      <w:pPr>
        <w:pStyle w:val="CommentText"/>
      </w:pPr>
      <w:r>
        <w:rPr>
          <w:rStyle w:val="CommentReference"/>
        </w:rPr>
        <w:annotationRef/>
      </w:r>
      <w:r>
        <w:t>This link does not work so we don’t have a ref. Can you supply either the correct link, or a new ref here and in the text? Thanks.</w:t>
      </w:r>
    </w:p>
  </w:comment>
  <w:comment w:id="659" w:author="scott@emountainworks.com" w:date="2020-02-29T09:19:00Z" w:initials="SB">
    <w:p w14:paraId="04EC41F7" w14:textId="23D05DB0" w:rsidR="00910F33" w:rsidRDefault="00910F33">
      <w:pPr>
        <w:pStyle w:val="CommentText"/>
      </w:pPr>
      <w:r>
        <w:rPr>
          <w:rStyle w:val="CommentReference"/>
        </w:rPr>
        <w:annotationRef/>
      </w:r>
      <w:r>
        <w:t>This link does not work, can you please provide the correct one?</w:t>
      </w:r>
    </w:p>
  </w:comment>
  <w:comment w:id="660" w:author="scott@emountainworks.com" w:date="2020-02-29T15:22:00Z" w:initials="SB">
    <w:p w14:paraId="69CC4D28" w14:textId="2257D055" w:rsidR="00910F33" w:rsidRDefault="00910F33">
      <w:pPr>
        <w:pStyle w:val="CommentText"/>
      </w:pPr>
      <w:r>
        <w:rPr>
          <w:rStyle w:val="CommentReference"/>
        </w:rPr>
        <w:annotationRef/>
      </w:r>
      <w:r>
        <w:t>For Scott ToDo – may want to make this and other TV and print media labeled as to source, not “author”. For example, pretty sure this should credit NBC News as the ref in the text then indicates to reader that this is not a peer reviewed paper.  May want to do that with UCS paper, as well.</w:t>
      </w:r>
    </w:p>
  </w:comment>
  <w:comment w:id="662" w:author="scott@emountainworks.com" w:date="2020-02-29T12:50:00Z" w:initials="SB">
    <w:p w14:paraId="1E9D20C6" w14:textId="3AFEA3C7" w:rsidR="00910F33" w:rsidRDefault="00910F33">
      <w:pPr>
        <w:pStyle w:val="CommentText"/>
      </w:pPr>
      <w:r>
        <w:rPr>
          <w:rStyle w:val="CommentReference"/>
        </w:rPr>
        <w:annotationRef/>
      </w:r>
      <w:r>
        <w:t>Is this list correct? If so, I will delete this comment.</w:t>
      </w:r>
    </w:p>
  </w:comment>
  <w:comment w:id="665" w:author="Higgins, Susan" w:date="2020-02-10T22:03:00Z" w:initials="HS">
    <w:p w14:paraId="2BE2B215" w14:textId="64B450A7" w:rsidR="00910F33" w:rsidRDefault="00910F33" w:rsidP="00CF6CEC">
      <w:pPr>
        <w:pStyle w:val="CommentText"/>
      </w:pPr>
      <w:r>
        <w:rPr>
          <w:rStyle w:val="CommentReference"/>
        </w:rPr>
        <w:annotationRef/>
      </w:r>
      <w:r>
        <w:t xml:space="preserve">Scott, still have not seen the final section 3 so did not regroup this section in accordance with final chosen health-impact subtitles. </w:t>
      </w:r>
    </w:p>
  </w:comment>
  <w:comment w:id="666" w:author="scott@emountainworks.com" w:date="2020-03-01T16:19:00Z" w:initials="SB">
    <w:p w14:paraId="66FB89CB" w14:textId="2CE9A70B" w:rsidR="00910F33" w:rsidRDefault="00910F33">
      <w:pPr>
        <w:pStyle w:val="CommentText"/>
      </w:pPr>
      <w:r>
        <w:rPr>
          <w:rStyle w:val="CommentReference"/>
        </w:rPr>
        <w:annotationRef/>
      </w:r>
      <w:r>
        <w:t>Have a look at the Google Drive spreadsheet that shows the outline of each section. As Mari somewhere wrote, I’m not sure we are going to get these to match 1:1.  Thus the statement</w:t>
      </w:r>
    </w:p>
    <w:p w14:paraId="122191F9" w14:textId="0B28C3C2" w:rsidR="00910F33" w:rsidRDefault="00910F33">
      <w:pPr>
        <w:pStyle w:val="CommentText"/>
      </w:pPr>
      <w:r>
        <w:t xml:space="preserve">“…The recommendations are broken into climate concerns </w:t>
      </w:r>
      <w:r w:rsidRPr="00DC63C0">
        <w:rPr>
          <w:u w:val="single"/>
        </w:rPr>
        <w:t>similar to those</w:t>
      </w:r>
      <w:r>
        <w:t>…”</w:t>
      </w:r>
    </w:p>
    <w:p w14:paraId="2DB4230B" w14:textId="77777777" w:rsidR="00910F33" w:rsidRDefault="00910F33">
      <w:pPr>
        <w:pStyle w:val="CommentText"/>
      </w:pPr>
    </w:p>
    <w:p w14:paraId="5F444566" w14:textId="5AE21107" w:rsidR="00910F33" w:rsidRDefault="00910F33">
      <w:pPr>
        <w:pStyle w:val="CommentText"/>
      </w:pPr>
      <w:r>
        <w:t>If you agree, let me know and I will delete this comment</w:t>
      </w:r>
    </w:p>
  </w:comment>
  <w:comment w:id="668" w:author="scott@emountainworks.com" w:date="2020-03-01T16:39:00Z" w:initials="SB">
    <w:p w14:paraId="20C4833F" w14:textId="3D2BCFBB" w:rsidR="00910F33" w:rsidRDefault="00910F33">
      <w:pPr>
        <w:pStyle w:val="CommentText"/>
      </w:pPr>
      <w:r>
        <w:rPr>
          <w:rStyle w:val="CommentReference"/>
        </w:rPr>
        <w:annotationRef/>
      </w:r>
      <w:r>
        <w:t>We do not have this ref. Can you please provide? Thx!</w:t>
      </w:r>
    </w:p>
  </w:comment>
  <w:comment w:id="670" w:author="Higgins, Susan" w:date="2020-02-21T11:10:00Z" w:initials="HS">
    <w:p w14:paraId="26F900B8" w14:textId="77777777" w:rsidR="00910F33" w:rsidRDefault="00910F33" w:rsidP="00CF6CEC">
      <w:pPr>
        <w:pStyle w:val="CommentText"/>
      </w:pPr>
      <w:r>
        <w:rPr>
          <w:rStyle w:val="CommentReference"/>
        </w:rPr>
        <w:annotationRef/>
      </w:r>
      <w:r>
        <w:t xml:space="preserve">Need to see the new section 3 to know if actions for heat stroke and heat exhaustion are the same. </w:t>
      </w:r>
    </w:p>
  </w:comment>
  <w:comment w:id="671" w:author="scott@emountainworks.com" w:date="2020-03-01T17:01:00Z" w:initials="SB">
    <w:p w14:paraId="11987342" w14:textId="2BA9315F" w:rsidR="00910F33" w:rsidRDefault="00910F33">
      <w:pPr>
        <w:pStyle w:val="CommentText"/>
      </w:pPr>
      <w:r>
        <w:rPr>
          <w:rStyle w:val="CommentReference"/>
        </w:rPr>
        <w:annotationRef/>
      </w:r>
      <w:r>
        <w:t xml:space="preserve">Not sure about what you mean, </w:t>
      </w:r>
      <w:proofErr w:type="gramStart"/>
      <w:r>
        <w:t>Sue..</w:t>
      </w:r>
      <w:proofErr w:type="gramEnd"/>
      <w:r>
        <w:t xml:space="preserve"> If there is something here to do, let me know. If not, can we delete this comment?</w:t>
      </w:r>
    </w:p>
  </w:comment>
  <w:comment w:id="673" w:author="scott@emountainworks.com" w:date="2020-03-01T17:21:00Z" w:initials="SB">
    <w:p w14:paraId="4FCEC242" w14:textId="1D510082" w:rsidR="00910F33" w:rsidRDefault="00910F33">
      <w:pPr>
        <w:pStyle w:val="CommentText"/>
        <w:rPr>
          <w:rFonts w:cstheme="minorHAnsi"/>
        </w:rPr>
      </w:pPr>
      <w:r>
        <w:rPr>
          <w:rStyle w:val="CommentReference"/>
        </w:rPr>
        <w:annotationRef/>
      </w:r>
      <w:r w:rsidRPr="001D166D">
        <w:rPr>
          <w:rFonts w:cstheme="minorHAnsi"/>
        </w:rPr>
        <w:t xml:space="preserve">FYI, erased the question but here’s the answer: </w:t>
      </w:r>
      <w:r>
        <w:rPr>
          <w:rFonts w:cstheme="minorHAnsi"/>
        </w:rPr>
        <w:br/>
      </w:r>
    </w:p>
    <w:p w14:paraId="14D7DCFC" w14:textId="71E880C0" w:rsidR="00910F33" w:rsidRPr="003A068F" w:rsidRDefault="00910F33" w:rsidP="000654B4">
      <w:pPr>
        <w:pStyle w:val="CommentText"/>
        <w:ind w:left="720"/>
        <w:rPr>
          <w:rFonts w:cstheme="minorHAnsi"/>
          <w:color w:val="auto"/>
        </w:rPr>
      </w:pPr>
      <w:r w:rsidRPr="003A068F">
        <w:rPr>
          <w:rFonts w:cstheme="minorHAnsi"/>
          <w:color w:val="auto"/>
        </w:rPr>
        <w:t>*“</w:t>
      </w:r>
      <w:r w:rsidRPr="003A068F">
        <w:rPr>
          <w:rFonts w:cstheme="minorHAnsi"/>
          <w:color w:val="auto"/>
          <w:shd w:val="clear" w:color="auto" w:fill="FFFFFF"/>
        </w:rPr>
        <w:t>In general, </w:t>
      </w:r>
      <w:r w:rsidRPr="003A068F">
        <w:rPr>
          <w:rFonts w:cstheme="minorHAnsi"/>
          <w:bCs/>
          <w:color w:val="auto"/>
          <w:shd w:val="clear" w:color="auto" w:fill="FFFFFF"/>
        </w:rPr>
        <w:t>images</w:t>
      </w:r>
      <w:r w:rsidRPr="003A068F">
        <w:rPr>
          <w:rFonts w:cstheme="minorHAnsi"/>
          <w:color w:val="auto"/>
          <w:shd w:val="clear" w:color="auto" w:fill="FFFFFF"/>
        </w:rPr>
        <w:t> created by US </w:t>
      </w:r>
      <w:r w:rsidRPr="003A068F">
        <w:rPr>
          <w:rFonts w:cstheme="minorHAnsi"/>
          <w:bCs/>
          <w:color w:val="auto"/>
          <w:shd w:val="clear" w:color="auto" w:fill="FFFFFF"/>
        </w:rPr>
        <w:t>government</w:t>
      </w:r>
      <w:r w:rsidRPr="003A068F">
        <w:rPr>
          <w:rFonts w:cstheme="minorHAnsi"/>
          <w:color w:val="auto"/>
          <w:shd w:val="clear" w:color="auto" w:fill="FFFFFF"/>
        </w:rPr>
        <w:t> agencies are not covered by copyright because </w:t>
      </w:r>
      <w:r w:rsidRPr="003A068F">
        <w:rPr>
          <w:rFonts w:cstheme="minorHAnsi"/>
          <w:bCs/>
          <w:color w:val="auto"/>
          <w:shd w:val="clear" w:color="auto" w:fill="FFFFFF"/>
        </w:rPr>
        <w:t>federal</w:t>
      </w:r>
      <w:r w:rsidRPr="003A068F">
        <w:rPr>
          <w:rFonts w:cstheme="minorHAnsi"/>
          <w:color w:val="auto"/>
          <w:shd w:val="clear" w:color="auto" w:fill="FFFFFF"/>
        </w:rPr>
        <w:t> law removes copyright protection from works of the U.S. </w:t>
      </w:r>
      <w:r w:rsidRPr="003A068F">
        <w:rPr>
          <w:rFonts w:cstheme="minorHAnsi"/>
          <w:bCs/>
          <w:color w:val="auto"/>
          <w:shd w:val="clear" w:color="auto" w:fill="FFFFFF"/>
        </w:rPr>
        <w:t>government</w:t>
      </w:r>
      <w:r w:rsidRPr="003A068F">
        <w:rPr>
          <w:rFonts w:cstheme="minorHAnsi"/>
          <w:color w:val="auto"/>
          <w:shd w:val="clear" w:color="auto" w:fill="FFFFFF"/>
        </w:rPr>
        <w:t>.</w:t>
      </w:r>
      <w:r w:rsidRPr="003A068F">
        <w:rPr>
          <w:rFonts w:cstheme="minorHAnsi"/>
          <w:color w:val="auto"/>
        </w:rPr>
        <w:t>”</w:t>
      </w:r>
    </w:p>
    <w:p w14:paraId="7FA03B16" w14:textId="75066AFE" w:rsidR="00910F33" w:rsidRPr="003A068F" w:rsidRDefault="00910F33" w:rsidP="000654B4">
      <w:pPr>
        <w:pStyle w:val="CommentText"/>
        <w:ind w:left="720"/>
        <w:rPr>
          <w:rFonts w:cstheme="minorHAnsi"/>
          <w:color w:val="auto"/>
        </w:rPr>
      </w:pPr>
      <w:r w:rsidRPr="003A068F">
        <w:rPr>
          <w:rFonts w:cstheme="minorHAnsi"/>
          <w:color w:val="auto"/>
        </w:rPr>
        <w:t>* “</w:t>
      </w:r>
      <w:r w:rsidRPr="003A068F">
        <w:rPr>
          <w:rStyle w:val="f"/>
          <w:rFonts w:cstheme="minorHAnsi"/>
          <w:color w:val="auto"/>
          <w:shd w:val="clear" w:color="auto" w:fill="FFFFFF"/>
        </w:rPr>
        <w:t>Jul 18, 2019 - </w:t>
      </w:r>
      <w:r w:rsidRPr="003A068F">
        <w:rPr>
          <w:rFonts w:cstheme="minorHAnsi"/>
          <w:color w:val="auto"/>
          <w:shd w:val="clear" w:color="auto" w:fill="FFFFFF"/>
        </w:rPr>
        <w:t>About US </w:t>
      </w:r>
      <w:r w:rsidRPr="003A068F">
        <w:rPr>
          <w:rStyle w:val="Emphasis"/>
          <w:rFonts w:cstheme="minorHAnsi"/>
          <w:bCs/>
          <w:i w:val="0"/>
          <w:iCs w:val="0"/>
          <w:color w:val="auto"/>
          <w:shd w:val="clear" w:color="auto" w:fill="FFFFFF"/>
        </w:rPr>
        <w:t>Government</w:t>
      </w:r>
      <w:r w:rsidRPr="003A068F">
        <w:rPr>
          <w:rFonts w:cstheme="minorHAnsi"/>
          <w:color w:val="auto"/>
          <w:shd w:val="clear" w:color="auto" w:fill="FFFFFF"/>
        </w:rPr>
        <w:t> Works: These works include writings, </w:t>
      </w:r>
      <w:r w:rsidRPr="003A068F">
        <w:rPr>
          <w:rStyle w:val="Emphasis"/>
          <w:rFonts w:cstheme="minorHAnsi"/>
          <w:bCs/>
          <w:i w:val="0"/>
          <w:iCs w:val="0"/>
          <w:color w:val="auto"/>
          <w:shd w:val="clear" w:color="auto" w:fill="FFFFFF"/>
        </w:rPr>
        <w:t>images</w:t>
      </w:r>
      <w:r w:rsidRPr="003A068F">
        <w:rPr>
          <w:rFonts w:cstheme="minorHAnsi"/>
          <w:color w:val="auto"/>
          <w:shd w:val="clear" w:color="auto" w:fill="FFFFFF"/>
        </w:rPr>
        <w:t>, videos, and computer code. A </w:t>
      </w:r>
      <w:r w:rsidRPr="003A068F">
        <w:rPr>
          <w:rStyle w:val="Emphasis"/>
          <w:rFonts w:cstheme="minorHAnsi"/>
          <w:bCs/>
          <w:i w:val="0"/>
          <w:iCs w:val="0"/>
          <w:color w:val="auto"/>
          <w:shd w:val="clear" w:color="auto" w:fill="FFFFFF"/>
        </w:rPr>
        <w:t>government</w:t>
      </w:r>
      <w:r w:rsidRPr="003A068F">
        <w:rPr>
          <w:rFonts w:cstheme="minorHAnsi"/>
          <w:color w:val="auto"/>
          <w:shd w:val="clear" w:color="auto" w:fill="FFFFFF"/>
        </w:rPr>
        <w:t xml:space="preserve"> work is generally </w:t>
      </w:r>
      <w:r w:rsidRPr="003A068F">
        <w:rPr>
          <w:rFonts w:cstheme="minorHAnsi"/>
          <w:b/>
          <w:color w:val="auto"/>
          <w:shd w:val="clear" w:color="auto" w:fill="FFFFFF"/>
        </w:rPr>
        <w:t xml:space="preserve">not subject to copyright </w:t>
      </w:r>
      <w:r w:rsidRPr="003A068F">
        <w:rPr>
          <w:rFonts w:cstheme="minorHAnsi"/>
          <w:color w:val="auto"/>
          <w:shd w:val="clear" w:color="auto" w:fill="FFFFFF"/>
        </w:rPr>
        <w:t>in the US.”</w:t>
      </w:r>
    </w:p>
    <w:p w14:paraId="76485416" w14:textId="77777777" w:rsidR="00910F33" w:rsidRPr="003A068F" w:rsidRDefault="00910F33">
      <w:pPr>
        <w:pStyle w:val="CommentText"/>
        <w:rPr>
          <w:rFonts w:cstheme="minorHAnsi"/>
          <w:color w:val="auto"/>
        </w:rPr>
      </w:pPr>
    </w:p>
    <w:p w14:paraId="12439AB9" w14:textId="478D482E" w:rsidR="00910F33" w:rsidRPr="003A068F" w:rsidRDefault="00910F33">
      <w:pPr>
        <w:pStyle w:val="CommentText"/>
        <w:rPr>
          <w:rFonts w:cstheme="minorHAnsi"/>
          <w:color w:val="auto"/>
        </w:rPr>
      </w:pPr>
      <w:r w:rsidRPr="003A068F">
        <w:rPr>
          <w:rFonts w:cstheme="minorHAnsi"/>
          <w:color w:val="auto"/>
        </w:rPr>
        <w:t xml:space="preserve">Let me know you saw </w:t>
      </w:r>
      <w:proofErr w:type="gramStart"/>
      <w:r w:rsidRPr="003A068F">
        <w:rPr>
          <w:rFonts w:cstheme="minorHAnsi"/>
          <w:color w:val="auto"/>
        </w:rPr>
        <w:t>this</w:t>
      </w:r>
      <w:proofErr w:type="gramEnd"/>
      <w:r w:rsidRPr="003A068F">
        <w:rPr>
          <w:rFonts w:cstheme="minorHAnsi"/>
          <w:color w:val="auto"/>
        </w:rPr>
        <w:t xml:space="preserve"> and I can delete this comment.</w:t>
      </w:r>
    </w:p>
    <w:p w14:paraId="1216D518" w14:textId="11502AEB" w:rsidR="00910F33" w:rsidRPr="001D166D" w:rsidRDefault="00910F33">
      <w:pPr>
        <w:pStyle w:val="CommentText"/>
        <w:rPr>
          <w:rFonts w:cstheme="minorHAnsi"/>
        </w:rPr>
      </w:pPr>
      <w:r w:rsidRPr="003A068F">
        <w:rPr>
          <w:rFonts w:cstheme="minorHAnsi"/>
          <w:color w:val="auto"/>
        </w:rPr>
        <w:t xml:space="preserve">(Note </w:t>
      </w:r>
      <w:r>
        <w:rPr>
          <w:rFonts w:cstheme="minorHAnsi"/>
        </w:rPr>
        <w:t>that I did ref differently given the image is directly copied, rather than using data or concepts as with most refs)</w:t>
      </w:r>
    </w:p>
  </w:comment>
  <w:comment w:id="675" w:author="scott@emountainworks.com" w:date="2020-03-01T17:27:00Z" w:initials="SB">
    <w:p w14:paraId="697AC62F" w14:textId="1AD4279F" w:rsidR="00910F33" w:rsidRDefault="00910F33">
      <w:pPr>
        <w:pStyle w:val="CommentText"/>
      </w:pPr>
      <w:r>
        <w:rPr>
          <w:rStyle w:val="CommentReference"/>
        </w:rPr>
        <w:annotationRef/>
      </w:r>
      <w:r>
        <w:t>We do not have this ref. Please provide, thx!</w:t>
      </w:r>
    </w:p>
  </w:comment>
  <w:comment w:id="676" w:author="Reviewer" w:date="2020-01-31T16:21:00Z" w:initials="R">
    <w:p w14:paraId="17CAA51D" w14:textId="542D0D58" w:rsidR="00910F33" w:rsidRDefault="00910F33" w:rsidP="0030444C">
      <w:pPr>
        <w:pStyle w:val="CommentText"/>
      </w:pPr>
      <w:r>
        <w:rPr>
          <w:rStyle w:val="CommentReference"/>
        </w:rPr>
        <w:annotationRef/>
      </w:r>
      <w:r>
        <w:t>Move these fire and air quality bullets down to the air quality section below, grouping pollen/dust and wildfire smoke items separately?</w:t>
      </w:r>
    </w:p>
  </w:comment>
  <w:comment w:id="677" w:author="scott@emountainworks.com" w:date="2020-03-01T18:11:00Z" w:initials="SB">
    <w:p w14:paraId="5F65D191" w14:textId="4724B21D" w:rsidR="00910F33" w:rsidRDefault="00910F33">
      <w:pPr>
        <w:pStyle w:val="CommentText"/>
      </w:pPr>
      <w:r>
        <w:rPr>
          <w:rStyle w:val="CommentReference"/>
        </w:rPr>
        <w:annotationRef/>
      </w:r>
      <w:r>
        <w:t>I am not sure when this comment arrived given myriad x1000 changes since the last version.  Are we complete with this item or is it still in question? If complete, let me know so I can remove this comment. Thx!</w:t>
      </w:r>
    </w:p>
    <w:p w14:paraId="531BED02" w14:textId="77777777" w:rsidR="00910F33" w:rsidRDefault="00910F33">
      <w:pPr>
        <w:pStyle w:val="CommentText"/>
      </w:pPr>
    </w:p>
    <w:p w14:paraId="71604914" w14:textId="30273025" w:rsidR="00910F33" w:rsidRDefault="00910F33">
      <w:pPr>
        <w:pStyle w:val="CommentText"/>
      </w:pPr>
      <w:r>
        <w:t xml:space="preserve">&lt; also, note, there was another sentence with an EPA </w:t>
      </w:r>
      <w:proofErr w:type="gramStart"/>
      <w:r>
        <w:t>URL</w:t>
      </w:r>
      <w:proofErr w:type="gramEnd"/>
      <w:r>
        <w:t xml:space="preserve"> but the URL was dead “does not exist” so I deleted the sentence. I think current EPA link is great! &gt;</w:t>
      </w:r>
    </w:p>
  </w:comment>
  <w:comment w:id="678" w:author="scott@emountainworks.com" w:date="2020-03-01T18:17:00Z" w:initials="SB">
    <w:p w14:paraId="628C9CFE" w14:textId="37F3B892" w:rsidR="00910F33" w:rsidRDefault="00910F33">
      <w:pPr>
        <w:pStyle w:val="CommentText"/>
      </w:pPr>
      <w:r>
        <w:rPr>
          <w:rStyle w:val="CommentReference"/>
        </w:rPr>
        <w:annotationRef/>
      </w:r>
      <w:r>
        <w:t>Missing ref—please provide, thx!</w:t>
      </w:r>
    </w:p>
    <w:p w14:paraId="6A0AB5F7" w14:textId="77777777" w:rsidR="00910F33" w:rsidRDefault="00910F33">
      <w:pPr>
        <w:pStyle w:val="CommentText"/>
      </w:pPr>
    </w:p>
    <w:p w14:paraId="1BFC8BD6" w14:textId="00BA2A18" w:rsidR="00910F33" w:rsidRDefault="00910F33">
      <w:pPr>
        <w:pStyle w:val="CommentText"/>
      </w:pPr>
      <w:r>
        <w:t xml:space="preserve">I searched on the quoted words and they don’t show up.  Usually they would if quoted correctly. Be sure the ref </w:t>
      </w:r>
      <w:proofErr w:type="gramStart"/>
      <w:r>
        <w:t>actually has</w:t>
      </w:r>
      <w:proofErr w:type="gramEnd"/>
      <w:r>
        <w:t xml:space="preserve"> the statement we quote.  Or get a similar statement and quote. Thx!</w:t>
      </w:r>
    </w:p>
  </w:comment>
  <w:comment w:id="679" w:author="scott@emountainworks.com" w:date="2020-03-01T18:21:00Z" w:initials="SB">
    <w:p w14:paraId="788907C3" w14:textId="0DC039C9" w:rsidR="00910F33" w:rsidRDefault="00910F33">
      <w:pPr>
        <w:pStyle w:val="CommentText"/>
      </w:pPr>
      <w:r>
        <w:rPr>
          <w:rStyle w:val="CommentReference"/>
        </w:rPr>
        <w:annotationRef/>
      </w:r>
      <w:r>
        <w:t>We don’t have this ref. Please provide, thx!</w:t>
      </w:r>
    </w:p>
    <w:p w14:paraId="1D35611D" w14:textId="77777777" w:rsidR="00910F33" w:rsidRDefault="00910F33">
      <w:pPr>
        <w:pStyle w:val="CommentText"/>
      </w:pPr>
    </w:p>
    <w:p w14:paraId="23DB5DC5" w14:textId="307EBBA2" w:rsidR="00910F33" w:rsidRDefault="00910F33">
      <w:pPr>
        <w:pStyle w:val="CommentText"/>
      </w:pPr>
      <w:r>
        <w:t>Also, does this ref apply to the last 1,</w:t>
      </w:r>
      <w:proofErr w:type="gramStart"/>
      <w:r>
        <w:t>2,or</w:t>
      </w:r>
      <w:proofErr w:type="gramEnd"/>
      <w:r>
        <w:t xml:space="preserve"> 3 sentence?  Let me know as we may want to consider breaking this bullet into two parts.</w:t>
      </w:r>
    </w:p>
  </w:comment>
  <w:comment w:id="680" w:author="scott@emountainworks.com" w:date="2020-03-01T18:24:00Z" w:initials="SB">
    <w:p w14:paraId="696AC998" w14:textId="58256571" w:rsidR="00910F33" w:rsidRDefault="00910F33">
      <w:pPr>
        <w:pStyle w:val="CommentText"/>
      </w:pPr>
      <w:r>
        <w:rPr>
          <w:rStyle w:val="CommentReference"/>
        </w:rPr>
        <w:annotationRef/>
      </w:r>
      <w:r>
        <w:t>We don’t have this ref. Please provide, thx!</w:t>
      </w:r>
    </w:p>
  </w:comment>
  <w:comment w:id="686" w:author="scott@emountainworks.com" w:date="2019-12-31T12:36:00Z" w:initials="SB">
    <w:p w14:paraId="5790F271" w14:textId="77777777" w:rsidR="00910F33" w:rsidRDefault="00910F33" w:rsidP="00D53FBB">
      <w:pPr>
        <w:pStyle w:val="CommentText"/>
      </w:pPr>
      <w:r>
        <w:t>Spread by o</w:t>
      </w:r>
      <w:r>
        <w:rPr>
          <w:rStyle w:val="CommentReference"/>
        </w:rPr>
        <w:annotationRef/>
      </w:r>
      <w:r>
        <w:t xml:space="preserve">nly these and </w:t>
      </w:r>
      <w:r w:rsidRPr="00FB7498">
        <w:rPr>
          <w:u w:val="single"/>
        </w:rPr>
        <w:t>nothing</w:t>
      </w:r>
      <w:r>
        <w:t xml:space="preserve"> else? Rats, mice, bats, lice, bed bugs, viruses, etc?  Should we add a couple words to keep other possibilities open, as in:</w:t>
      </w:r>
    </w:p>
    <w:p w14:paraId="6EB1C625" w14:textId="77777777" w:rsidR="00910F33" w:rsidRDefault="00910F33" w:rsidP="00D53FBB">
      <w:pPr>
        <w:pStyle w:val="CommentText"/>
      </w:pPr>
    </w:p>
    <w:p w14:paraId="350B6544" w14:textId="77777777" w:rsidR="00910F33" w:rsidRPr="007E525F" w:rsidRDefault="00910F33" w:rsidP="00D53FBB">
      <w:pPr>
        <w:pStyle w:val="CommentText"/>
        <w:rPr>
          <w:i/>
        </w:rPr>
      </w:pPr>
      <w:r w:rsidRPr="007E525F">
        <w:rPr>
          <w:i/>
        </w:rPr>
        <w:t>…spread by such vectors as mosquitoes, ticks, and fleas.</w:t>
      </w:r>
    </w:p>
    <w:p w14:paraId="1138A3DE" w14:textId="77777777" w:rsidR="00910F33" w:rsidRDefault="00910F33" w:rsidP="00D53FBB">
      <w:pPr>
        <w:pStyle w:val="CommentText"/>
      </w:pPr>
    </w:p>
    <w:p w14:paraId="44F33E09" w14:textId="77777777" w:rsidR="00910F33" w:rsidRDefault="00910F33" w:rsidP="00D53FBB">
      <w:pPr>
        <w:pStyle w:val="CommentText"/>
      </w:pPr>
      <w:r>
        <w:t>Nothing changed. Please advise, thx!</w:t>
      </w:r>
    </w:p>
    <w:p w14:paraId="429FB690" w14:textId="77777777" w:rsidR="00910F33" w:rsidRDefault="00910F33" w:rsidP="00D53FBB">
      <w:pPr>
        <w:pStyle w:val="CommentText"/>
      </w:pPr>
    </w:p>
  </w:comment>
  <w:comment w:id="687" w:author="Mari" w:date="2020-02-02T10:29:00Z" w:initials="M">
    <w:p w14:paraId="13707F94" w14:textId="03C28E82" w:rsidR="00910F33" w:rsidRDefault="00910F33" w:rsidP="00D53FBB">
      <w:pPr>
        <w:pStyle w:val="CommentText"/>
      </w:pPr>
      <w:r>
        <w:rPr>
          <w:rStyle w:val="CommentReference"/>
        </w:rPr>
        <w:annotationRef/>
      </w:r>
      <w:r>
        <w:t>Vector-borne diseases are those spread by invertebrates, such as mosquitoes, ticks, fleas, lice, etc. Diseases spread by mice, rats, bats, birds, etc. are referred to as zoonotic diseases.  I don’t know the literature on CC and zoonoses, but Raina Plowright would.</w:t>
      </w:r>
    </w:p>
  </w:comment>
  <w:comment w:id="688" w:author="scott@emountainworks.com" w:date="2020-03-01T20:52:00Z" w:initials="SB">
    <w:p w14:paraId="59E1B903" w14:textId="3C4C73BB" w:rsidR="00910F33" w:rsidRDefault="00910F33">
      <w:pPr>
        <w:pStyle w:val="CommentText"/>
      </w:pPr>
      <w:r>
        <w:rPr>
          <w:rStyle w:val="CommentReference"/>
        </w:rPr>
        <w:annotationRef/>
      </w:r>
      <w:r>
        <w:t xml:space="preserve">Sorry, I pointed out the question but nor not sure what you want me to do with this add om information. Rob, can you </w:t>
      </w:r>
      <w:proofErr w:type="gramStart"/>
      <w:r>
        <w:t>help</w:t>
      </w:r>
      <w:proofErr w:type="gramEnd"/>
      <w:r>
        <w:t xml:space="preserve"> and also can you tie with Sec3? If we add mice (hanta virus) etc – first are they tied to climate change in MT and second, if so, we need to add a bullet or two describing. If not, perhaps we could mention that in the opening paragraph. </w:t>
      </w:r>
    </w:p>
    <w:p w14:paraId="7D1A98B5" w14:textId="77777777" w:rsidR="00910F33" w:rsidRDefault="00910F33">
      <w:pPr>
        <w:pStyle w:val="CommentText"/>
      </w:pPr>
    </w:p>
    <w:p w14:paraId="0061454E" w14:textId="070D3B11" w:rsidR="00910F33" w:rsidRDefault="00910F33">
      <w:pPr>
        <w:pStyle w:val="CommentText"/>
      </w:pPr>
      <w:r>
        <w:t xml:space="preserve">See bullet 3 that perhaps (?) Mari added. Does this cover </w:t>
      </w:r>
      <w:proofErr w:type="gramStart"/>
      <w:r>
        <w:t>us</w:t>
      </w:r>
      <w:proofErr w:type="gramEnd"/>
      <w:r>
        <w:t xml:space="preserve"> or do we want more?</w:t>
      </w:r>
    </w:p>
  </w:comment>
  <w:comment w:id="689" w:author="scott@emountainworks.com" w:date="2019-11-20T16:36:00Z" w:initials="SB">
    <w:p w14:paraId="5DDB1240" w14:textId="77777777" w:rsidR="00910F33" w:rsidRDefault="00910F33" w:rsidP="00D53FBB">
      <w:pPr>
        <w:pStyle w:val="CommentText"/>
      </w:pPr>
      <w:r>
        <w:rPr>
          <w:rStyle w:val="CommentReference"/>
        </w:rPr>
        <w:annotationRef/>
      </w:r>
      <w:r>
        <w:rPr>
          <w:noProof/>
        </w:rPr>
        <w:t>from Sue: "</w:t>
      </w:r>
      <w:r w:rsidRPr="00BD7B2C">
        <w:rPr>
          <w:color w:val="FF0000"/>
        </w:rPr>
        <w:t>(</w:t>
      </w:r>
      <w:r>
        <w:rPr>
          <w:color w:val="FF0000"/>
        </w:rPr>
        <w:t xml:space="preserve">Byrons -- </w:t>
      </w:r>
      <w:r w:rsidRPr="00BD7B2C">
        <w:rPr>
          <w:color w:val="FF0000"/>
        </w:rPr>
        <w:t>do we include Zika for Montana?)</w:t>
      </w:r>
      <w:r>
        <w:rPr>
          <w:noProof/>
        </w:rPr>
        <w:t>"</w:t>
      </w:r>
    </w:p>
  </w:comment>
  <w:comment w:id="690" w:author="scott@emountainworks.com" w:date="2019-12-31T12:41:00Z" w:initials="SB">
    <w:p w14:paraId="694C93D9" w14:textId="799F06BD" w:rsidR="00910F33" w:rsidRDefault="00910F33" w:rsidP="00D53FBB">
      <w:pPr>
        <w:pStyle w:val="CommentText"/>
        <w:rPr>
          <w:noProof/>
        </w:rPr>
      </w:pPr>
      <w:r>
        <w:rPr>
          <w:rStyle w:val="CommentReference"/>
        </w:rPr>
        <w:annotationRef/>
      </w:r>
      <w:r>
        <w:rPr>
          <w:rStyle w:val="CommentReference"/>
        </w:rPr>
        <w:t>Same question as 2</w:t>
      </w:r>
      <w:r w:rsidRPr="009C4A01">
        <w:rPr>
          <w:rStyle w:val="CommentReference"/>
          <w:vertAlign w:val="superscript"/>
        </w:rPr>
        <w:t>nd</w:t>
      </w:r>
      <w:r>
        <w:rPr>
          <w:rStyle w:val="CommentReference"/>
        </w:rPr>
        <w:t xml:space="preserve"> </w:t>
      </w:r>
      <w:proofErr w:type="gramStart"/>
      <w:r>
        <w:rPr>
          <w:rStyle w:val="CommentReference"/>
        </w:rPr>
        <w:t>comment  –</w:t>
      </w:r>
      <w:proofErr w:type="gramEnd"/>
      <w:r>
        <w:rPr>
          <w:rStyle w:val="CommentReference"/>
        </w:rPr>
        <w:t xml:space="preserve"> only these three and nothing else?  Rob?</w:t>
      </w:r>
    </w:p>
    <w:p w14:paraId="7E4C74BF" w14:textId="77777777" w:rsidR="00910F33" w:rsidRDefault="00910F33" w:rsidP="00D53FBB">
      <w:pPr>
        <w:pStyle w:val="CommentText"/>
        <w:rPr>
          <w:noProof/>
        </w:rPr>
      </w:pPr>
    </w:p>
    <w:p w14:paraId="7812EB55" w14:textId="34350192" w:rsidR="00910F33" w:rsidRDefault="00910F33" w:rsidP="00D53FBB">
      <w:pPr>
        <w:pStyle w:val="CommentText"/>
      </w:pPr>
      <w:r>
        <w:rPr>
          <w:noProof/>
        </w:rPr>
        <w:t>I added figure as Sue thought. We need to a) get better quality figure, and b) be sure we didn’t use same figure in sec3.</w:t>
      </w:r>
    </w:p>
  </w:comment>
  <w:comment w:id="693" w:author="scott@emountainworks.com" w:date="2020-03-01T21:26:00Z" w:initials="SB">
    <w:p w14:paraId="572D9DCD" w14:textId="5A9F8BD2" w:rsidR="00910F33" w:rsidRDefault="00910F33">
      <w:pPr>
        <w:pStyle w:val="CommentText"/>
      </w:pPr>
      <w:r>
        <w:rPr>
          <w:rStyle w:val="CommentReference"/>
        </w:rPr>
        <w:annotationRef/>
      </w:r>
      <w:r>
        <w:t>We do not have this ref—please supply, thx!</w:t>
      </w:r>
    </w:p>
    <w:p w14:paraId="6FE8AC99" w14:textId="77777777" w:rsidR="00910F33" w:rsidRDefault="00910F33">
      <w:pPr>
        <w:pStyle w:val="CommentText"/>
      </w:pPr>
      <w:r>
        <w:t xml:space="preserve">(Also, in text we need to change this to </w:t>
      </w:r>
    </w:p>
    <w:p w14:paraId="6E5BC0E1" w14:textId="42427619" w:rsidR="00910F33" w:rsidRDefault="00910F33" w:rsidP="00672FF9">
      <w:pPr>
        <w:pStyle w:val="CommentText"/>
        <w:ind w:left="720"/>
      </w:pPr>
      <w:r>
        <w:t>Holt-Lunstad et al. 2015</w:t>
      </w:r>
    </w:p>
  </w:comment>
  <w:comment w:id="711" w:author="scott@emountainworks.com" w:date="2019-12-31T15:32:00Z" w:initials="SB">
    <w:p w14:paraId="14D8FEB4" w14:textId="77777777" w:rsidR="00910F33" w:rsidRDefault="00910F33" w:rsidP="00F529F9">
      <w:pPr>
        <w:pStyle w:val="CommentText"/>
      </w:pPr>
      <w:r>
        <w:rPr>
          <w:rStyle w:val="CommentReference"/>
        </w:rPr>
        <w:annotationRef/>
      </w:r>
      <w:r>
        <w:t>Is this it? Seems quite short relative to the other recommendations we make. Are there no concerns that public health practitioners have regarding new vectors (mozzis, ticks, etc) making their way into Montana with a warming climate? I distinctly recall in Jonathan Patz’s presentation at MSU in the last year he made mention of a new disease (was it Zika?) potentially arriving in MT due to climate change because the mozzi carrier required warmer temps and has been seen farther and farther north with CC (to edge of MT as I recall his slide…).</w:t>
      </w:r>
    </w:p>
    <w:p w14:paraId="63B00479" w14:textId="77777777" w:rsidR="00910F33" w:rsidRDefault="00910F33" w:rsidP="00F529F9">
      <w:pPr>
        <w:pStyle w:val="CommentText"/>
      </w:pPr>
    </w:p>
    <w:p w14:paraId="72A881ED" w14:textId="77777777" w:rsidR="00910F33" w:rsidRDefault="00910F33" w:rsidP="00F529F9">
      <w:pPr>
        <w:pStyle w:val="CommentText"/>
      </w:pPr>
      <w:r>
        <w:t xml:space="preserve">Even going back up and taking some of the material from the recommendations for individuals and repeating it here would seem warranted (?).  </w:t>
      </w:r>
    </w:p>
    <w:p w14:paraId="458D577C" w14:textId="77777777" w:rsidR="00910F33" w:rsidRDefault="00910F33" w:rsidP="00F529F9">
      <w:pPr>
        <w:pStyle w:val="CommentText"/>
      </w:pPr>
    </w:p>
    <w:p w14:paraId="5A620996" w14:textId="77777777" w:rsidR="00910F33" w:rsidRDefault="00910F33" w:rsidP="00F529F9">
      <w:pPr>
        <w:pStyle w:val="CommentText"/>
      </w:pPr>
      <w:r>
        <w:t xml:space="preserve">Nothing changed, but wondering if we are really done here? Please advise, thx! </w:t>
      </w:r>
    </w:p>
    <w:p w14:paraId="7E169BA7" w14:textId="77777777" w:rsidR="00910F33" w:rsidRDefault="00910F33" w:rsidP="00F529F9">
      <w:pPr>
        <w:pStyle w:val="CommentText"/>
      </w:pPr>
    </w:p>
  </w:comment>
  <w:comment w:id="712" w:author="Higgins, Susan" w:date="2020-01-27T20:44:00Z" w:initials="HS">
    <w:p w14:paraId="445E3F8B" w14:textId="77777777" w:rsidR="00910F33" w:rsidRDefault="00910F33" w:rsidP="00F529F9">
      <w:pPr>
        <w:pStyle w:val="CommentText"/>
      </w:pPr>
      <w:r>
        <w:rPr>
          <w:rStyle w:val="CommentReference"/>
        </w:rPr>
        <w:annotationRef/>
      </w:r>
      <w:r>
        <w:t xml:space="preserve"> added more</w:t>
      </w:r>
    </w:p>
  </w:comment>
  <w:comment w:id="713" w:author="scott@emountainworks.com" w:date="2020-03-02T17:57:00Z" w:initials="SB">
    <w:p w14:paraId="74BC943F" w14:textId="0EA27050" w:rsidR="00910F33" w:rsidRDefault="00910F33">
      <w:pPr>
        <w:pStyle w:val="CommentText"/>
      </w:pPr>
      <w:r>
        <w:rPr>
          <w:rStyle w:val="CommentReference"/>
        </w:rPr>
        <w:annotationRef/>
      </w:r>
      <w:r>
        <w:t xml:space="preserve">It would sure be nice if we had something more definitive than this statement, especially something </w:t>
      </w:r>
      <w:proofErr w:type="gramStart"/>
      <w:r>
        <w:t>documented  Can</w:t>
      </w:r>
      <w:proofErr w:type="gramEnd"/>
      <w:r>
        <w:t xml:space="preserve"> anyone supply? Johnathan Patz talk at MSU and the papers I assume it was built off?</w:t>
      </w:r>
    </w:p>
    <w:p w14:paraId="2D4FAC9E" w14:textId="77777777" w:rsidR="00910F33" w:rsidRDefault="00910F33">
      <w:pPr>
        <w:pStyle w:val="CommentText"/>
      </w:pPr>
    </w:p>
    <w:p w14:paraId="2F3443EB" w14:textId="75CCF2CC" w:rsidR="00910F33" w:rsidRDefault="00910F33">
      <w:pPr>
        <w:pStyle w:val="CommentText"/>
      </w:pPr>
      <w:r>
        <w:t xml:space="preserve">And we still have the open question of zoonoses here. Anything for hanta virus or rabies or anything that we want to highlight as being influenced by CC? This is the </w:t>
      </w:r>
      <w:proofErr w:type="gramStart"/>
      <w:r>
        <w:t>same ?</w:t>
      </w:r>
      <w:proofErr w:type="gramEnd"/>
      <w:r>
        <w:t xml:space="preserve"> as above in the individual subsection.</w:t>
      </w:r>
    </w:p>
    <w:p w14:paraId="42CEFDB7" w14:textId="77777777" w:rsidR="00910F33" w:rsidRDefault="00910F33">
      <w:pPr>
        <w:pStyle w:val="CommentText"/>
      </w:pPr>
    </w:p>
    <w:p w14:paraId="19E839AA" w14:textId="7E2952EA" w:rsidR="00910F33" w:rsidRDefault="00910F33">
      <w:pPr>
        <w:pStyle w:val="CommentText"/>
      </w:pPr>
      <w:r>
        <w:t>** Are we fighting too hard to include vector-borne disease in the report?</w:t>
      </w:r>
    </w:p>
  </w:comment>
  <w:comment w:id="714" w:author="scott@emountainworks.com" w:date="2020-03-02T18:11:00Z" w:initials="SB">
    <w:p w14:paraId="6A1982C4" w14:textId="7364CD5C" w:rsidR="00910F33" w:rsidRDefault="00910F33" w:rsidP="00CB29BB">
      <w:pPr>
        <w:pStyle w:val="Heading2"/>
        <w:shd w:val="clear" w:color="auto" w:fill="FFFFFF"/>
        <w:spacing w:after="166"/>
      </w:pPr>
      <w:r>
        <w:rPr>
          <w:rStyle w:val="CommentReference"/>
        </w:rPr>
        <w:annotationRef/>
      </w:r>
      <w:r w:rsidRPr="00CB29BB">
        <w:rPr>
          <w:rFonts w:asciiTheme="minorHAnsi" w:hAnsiTheme="minorHAnsi" w:cstheme="minorHAnsi"/>
          <w:b w:val="0"/>
          <w:sz w:val="20"/>
          <w:szCs w:val="20"/>
        </w:rPr>
        <w:t xml:space="preserve">Sue, or perhaps Mari, you had dropped in a URL for a book here, </w:t>
      </w:r>
      <w:hyperlink r:id="rId28" w:history="1">
        <w:r w:rsidRPr="00CB29BB">
          <w:rPr>
            <w:rStyle w:val="Hyperlink"/>
            <w:rFonts w:asciiTheme="minorHAnsi" w:hAnsiTheme="minorHAnsi" w:cstheme="minorHAnsi"/>
            <w:b w:val="0"/>
            <w:color w:val="000000" w:themeColor="text1"/>
            <w:sz w:val="20"/>
            <w:szCs w:val="20"/>
            <w:u w:val="none"/>
          </w:rPr>
          <w:t>https://www.ncbi.nlm.nih.gov/books/NBK52950/</w:t>
        </w:r>
      </w:hyperlink>
      <w:r w:rsidRPr="00CB29BB">
        <w:rPr>
          <w:rStyle w:val="Hyperlink"/>
          <w:rFonts w:asciiTheme="minorHAnsi" w:hAnsiTheme="minorHAnsi" w:cstheme="minorHAnsi"/>
          <w:b w:val="0"/>
          <w:color w:val="000000" w:themeColor="text1"/>
          <w:sz w:val="20"/>
          <w:szCs w:val="20"/>
          <w:u w:val="none"/>
        </w:rPr>
        <w:t xml:space="preserve">  (</w:t>
      </w:r>
      <w:r w:rsidRPr="00CB29BB">
        <w:rPr>
          <w:rFonts w:asciiTheme="minorHAnsi" w:hAnsiTheme="minorHAnsi" w:cstheme="minorHAnsi"/>
          <w:b w:val="0"/>
          <w:color w:val="000000"/>
          <w:sz w:val="20"/>
          <w:szCs w:val="20"/>
        </w:rPr>
        <w:t>Vector-Borne Diseases: Understanding the Environmental, Human Health, and Ecological Connections, Workshop Summary</w:t>
      </w:r>
      <w:r>
        <w:rPr>
          <w:rFonts w:asciiTheme="minorHAnsi" w:hAnsiTheme="minorHAnsi" w:cstheme="minorHAnsi"/>
          <w:b w:val="0"/>
          <w:color w:val="000000"/>
          <w:sz w:val="20"/>
          <w:szCs w:val="20"/>
        </w:rPr>
        <w:t>)</w:t>
      </w:r>
      <w:r w:rsidRPr="00CB29BB">
        <w:rPr>
          <w:rFonts w:asciiTheme="minorHAnsi" w:hAnsiTheme="minorHAnsi" w:cstheme="minorHAnsi"/>
          <w:b w:val="0"/>
          <w:color w:val="000000"/>
          <w:sz w:val="20"/>
          <w:szCs w:val="20"/>
        </w:rPr>
        <w:t>.</w:t>
      </w:r>
      <w:r>
        <w:rPr>
          <w:rFonts w:asciiTheme="minorHAnsi" w:hAnsiTheme="minorHAnsi" w:cstheme="minorHAnsi"/>
          <w:b w:val="0"/>
          <w:color w:val="000000"/>
          <w:sz w:val="20"/>
          <w:szCs w:val="20"/>
        </w:rPr>
        <w:t xml:space="preserve"> </w:t>
      </w:r>
      <w:r w:rsidRPr="00CB29BB">
        <w:rPr>
          <w:rStyle w:val="Hyperlink"/>
          <w:rFonts w:asciiTheme="minorHAnsi" w:hAnsiTheme="minorHAnsi" w:cstheme="minorHAnsi"/>
          <w:b w:val="0"/>
          <w:color w:val="000000" w:themeColor="text1"/>
          <w:sz w:val="20"/>
          <w:szCs w:val="20"/>
          <w:u w:val="none"/>
        </w:rPr>
        <w:t>It looks great but there’s no</w:t>
      </w:r>
      <w:r>
        <w:rPr>
          <w:rStyle w:val="Hyperlink"/>
          <w:rFonts w:asciiTheme="minorHAnsi" w:hAnsiTheme="minorHAnsi" w:cstheme="minorHAnsi"/>
          <w:b w:val="0"/>
          <w:color w:val="000000" w:themeColor="text1"/>
          <w:sz w:val="20"/>
          <w:szCs w:val="20"/>
          <w:u w:val="none"/>
        </w:rPr>
        <w:t xml:space="preserve"> context for why we are pushing it forward to the reader.  Did you plan to pull information or perhaps a citation from there? For now, I’ve done nothing with it…</w:t>
      </w:r>
      <w:r w:rsidRPr="00CB29BB">
        <w:rPr>
          <w:rStyle w:val="Hyperlink"/>
          <w:rFonts w:asciiTheme="minorHAnsi" w:hAnsiTheme="minorHAnsi" w:cstheme="minorHAnsi"/>
          <w:b w:val="0"/>
          <w:color w:val="000000" w:themeColor="text1"/>
          <w:sz w:val="20"/>
          <w:szCs w:val="20"/>
          <w:u w:val="none"/>
        </w:rPr>
        <w:t xml:space="preserve"> </w:t>
      </w:r>
    </w:p>
  </w:comment>
  <w:comment w:id="716" w:author="scott@emountainworks.com" w:date="2020-01-01T12:20:00Z" w:initials="SB">
    <w:p w14:paraId="2A04DEFF" w14:textId="77777777" w:rsidR="00910F33" w:rsidRDefault="00910F33" w:rsidP="004D4589">
      <w:pPr>
        <w:pStyle w:val="CommentText"/>
      </w:pPr>
      <w:r>
        <w:rPr>
          <w:rStyle w:val="CommentReference"/>
        </w:rPr>
        <w:annotationRef/>
      </w:r>
      <w:r>
        <w:t xml:space="preserve">As with so many of these, we provide the “what” but little or no indication of the “how” or “who”. That may be our goal, not sure, but just want to point out that this approach feels like a missed opportunity to me in a report on CC and human health that has really pushed forward the idea that Montana’s health profile reveals one overriding factor: </w:t>
      </w:r>
      <w:r w:rsidRPr="00504A98">
        <w:rPr>
          <w:i/>
        </w:rPr>
        <w:t>Montana is a rural state</w:t>
      </w:r>
      <w:r>
        <w:t xml:space="preserve"> and rural residents have limited resources.</w:t>
      </w:r>
    </w:p>
    <w:p w14:paraId="17EBB13C" w14:textId="77777777" w:rsidR="00910F33" w:rsidRDefault="00910F33" w:rsidP="004D4589">
      <w:pPr>
        <w:pStyle w:val="CommentText"/>
      </w:pPr>
    </w:p>
    <w:p w14:paraId="0363F052" w14:textId="77777777" w:rsidR="00910F33" w:rsidRDefault="00910F33" w:rsidP="004D4589">
      <w:pPr>
        <w:pStyle w:val="CommentText"/>
      </w:pPr>
      <w:r>
        <w:t>So just an observation for you to consider.</w:t>
      </w:r>
    </w:p>
    <w:p w14:paraId="2C072DCA" w14:textId="77777777" w:rsidR="00910F33" w:rsidRDefault="00910F33" w:rsidP="004D4589">
      <w:pPr>
        <w:pStyle w:val="CommentText"/>
      </w:pPr>
    </w:p>
  </w:comment>
  <w:comment w:id="717" w:author="Higgins, Susan" w:date="2020-01-27T20:43:00Z" w:initials="HS">
    <w:p w14:paraId="2A747A79" w14:textId="77777777" w:rsidR="00910F33" w:rsidRDefault="00910F33" w:rsidP="004D4589">
      <w:pPr>
        <w:pStyle w:val="CommentText"/>
      </w:pPr>
      <w:r>
        <w:rPr>
          <w:rStyle w:val="CommentReference"/>
        </w:rPr>
        <w:annotationRef/>
      </w:r>
      <w:r>
        <w:t>Yes, good, will expand</w:t>
      </w:r>
    </w:p>
  </w:comment>
  <w:comment w:id="718" w:author="scott@emountainworks.com" w:date="2020-03-02T17:40:00Z" w:initials="SB">
    <w:p w14:paraId="72E2135D" w14:textId="397A65D2" w:rsidR="00910F33" w:rsidRDefault="00910F33">
      <w:pPr>
        <w:pStyle w:val="CommentText"/>
      </w:pPr>
      <w:r>
        <w:rPr>
          <w:rStyle w:val="CommentReference"/>
        </w:rPr>
        <w:annotationRef/>
      </w:r>
      <w:r>
        <w:t xml:space="preserve">Will there be anything added </w:t>
      </w:r>
      <w:proofErr w:type="gramStart"/>
      <w:r>
        <w:t>here</w:t>
      </w:r>
      <w:proofErr w:type="gramEnd"/>
      <w:r>
        <w:t xml:space="preserve"> or should I delete this comment?</w:t>
      </w:r>
    </w:p>
  </w:comment>
  <w:comment w:id="723" w:author="scott@emountainworks.com" w:date="2020-03-02T16:28:00Z" w:initials="SB">
    <w:p w14:paraId="7FEA0FD7" w14:textId="77777777" w:rsidR="00910F33" w:rsidRDefault="00910F33" w:rsidP="0004441B">
      <w:pPr>
        <w:pStyle w:val="CommentText"/>
      </w:pPr>
      <w:r>
        <w:rPr>
          <w:rStyle w:val="CommentReference"/>
        </w:rPr>
        <w:annotationRef/>
      </w:r>
      <w:r>
        <w:t>Scott ToDo – when known, add correct publication date.</w:t>
      </w:r>
    </w:p>
  </w:comment>
  <w:comment w:id="724" w:author="scott@emountainworks.com" w:date="2020-03-02T16:29:00Z" w:initials="SB">
    <w:p w14:paraId="516EA46A" w14:textId="77777777" w:rsidR="00910F33" w:rsidRDefault="00910F33" w:rsidP="0004441B">
      <w:pPr>
        <w:pStyle w:val="CommentText"/>
      </w:pPr>
      <w:r>
        <w:rPr>
          <w:rStyle w:val="CommentReference"/>
        </w:rPr>
        <w:annotationRef/>
      </w:r>
      <w:r>
        <w:t>Scott ToDo – when known, add correct C2H2 website (e.g., C2H2.montanaclimate.org).</w:t>
      </w:r>
    </w:p>
  </w:comment>
  <w:comment w:id="728" w:author="scott@emountainworks.com" w:date="2020-01-01T15:01:00Z" w:initials="SB">
    <w:p w14:paraId="6B6BE2EE" w14:textId="336E2E42" w:rsidR="00910F33" w:rsidRDefault="00910F33" w:rsidP="00AC4063">
      <w:pPr>
        <w:pStyle w:val="CommentText"/>
      </w:pPr>
      <w:r>
        <w:rPr>
          <w:rStyle w:val="CommentReference"/>
        </w:rPr>
        <w:annotationRef/>
      </w:r>
      <w:r>
        <w:t xml:space="preserve"> I am not crazy about just dumping a bunch of web links into the report that may be broken by the time the C2H2 report goes to print, or perhaps in the next year, or whenever.  Seems far better to minimize links in this report (even more so links that we specifically direct people to than those that serve as refs [but those should be minimized, as well]).</w:t>
      </w:r>
    </w:p>
    <w:p w14:paraId="280908DC" w14:textId="77777777" w:rsidR="00910F33" w:rsidRDefault="00910F33" w:rsidP="00AC4063">
      <w:pPr>
        <w:pStyle w:val="CommentText"/>
      </w:pPr>
    </w:p>
    <w:p w14:paraId="4EFA6B97" w14:textId="6B70E895" w:rsidR="00910F33" w:rsidRDefault="00910F33" w:rsidP="00AC4063">
      <w:pPr>
        <w:pStyle w:val="CommentText"/>
      </w:pPr>
      <w:r>
        <w:t xml:space="preserve">THIS IS OLD BUT I AM SEEING THAT NO ONE TOOK ME UP ON THIS AND THE REPORT IS REPLETE (THAT’S A WORD RIGHT?) WITH WEBSITE REF.  </w:t>
      </w:r>
    </w:p>
    <w:p w14:paraId="24EDBD9F" w14:textId="339CF8FE" w:rsidR="00910F33" w:rsidRDefault="00910F33" w:rsidP="00AC4063">
      <w:pPr>
        <w:pStyle w:val="CommentText"/>
      </w:pPr>
      <w:r>
        <w:t>---</w:t>
      </w:r>
    </w:p>
    <w:p w14:paraId="7DA59890" w14:textId="7692ACEC" w:rsidR="00910F33" w:rsidRDefault="00910F33" w:rsidP="00AC4063">
      <w:pPr>
        <w:pStyle w:val="CommentText"/>
      </w:pPr>
      <w:r>
        <w:t>THE FOLLOWING ITEM STILL NEEDS TO BE DONE FOR SEVERAL OF THE “SOURCES”. CAN SOMEONE COMPLETE?</w:t>
      </w:r>
    </w:p>
    <w:p w14:paraId="18D5D9C1" w14:textId="77777777" w:rsidR="00910F33" w:rsidRDefault="00910F33" w:rsidP="00AC4063">
      <w:pPr>
        <w:pStyle w:val="CommentText"/>
      </w:pPr>
      <w:r>
        <w:t xml:space="preserve">One huge missing for many of these links—regardless of if this information is tabularized or provided in narrative—is a description of why we are sending the reader there.  Can you provide such a description for each row (I grabbed what I could from the text, plus wrote a few to “test </w:t>
      </w:r>
      <w:proofErr w:type="gramStart"/>
      <w:r>
        <w:t>out”).</w:t>
      </w:r>
      <w:proofErr w:type="gramEnd"/>
      <w:r>
        <w:t xml:space="preserve">  I’m not sure just sending readers to the American Lung Association home page, or Montana Hospital Association home page is that useful. Likewise, it’s highly unlikely anyone will type in a </w:t>
      </w:r>
      <w:proofErr w:type="gramStart"/>
      <w:r>
        <w:t>50 character</w:t>
      </w:r>
      <w:proofErr w:type="gramEnd"/>
      <w:r>
        <w:t xml:space="preserve"> URL to get to a website; they’d just Google the concept instead.</w:t>
      </w:r>
    </w:p>
    <w:p w14:paraId="708B046B" w14:textId="72CC5E16" w:rsidR="00910F33" w:rsidRDefault="00910F33" w:rsidP="00AC4063">
      <w:pPr>
        <w:pStyle w:val="CommentText"/>
      </w:pPr>
    </w:p>
  </w:comment>
  <w:comment w:id="729" w:author="scott@emountainworks.com" w:date="2020-03-02T18:16:00Z" w:initials="SB">
    <w:p w14:paraId="1276CD95" w14:textId="2299542A" w:rsidR="00910F33" w:rsidRDefault="00910F33">
      <w:pPr>
        <w:pStyle w:val="CommentText"/>
      </w:pPr>
      <w:r>
        <w:rPr>
          <w:rStyle w:val="CommentReference"/>
        </w:rPr>
        <w:annotationRef/>
      </w:r>
      <w:r>
        <w:t>Sue, you and Mari both sent the Athos toolkit info and added it to Table 5-1.</w:t>
      </w:r>
    </w:p>
  </w:comment>
  <w:comment w:id="730" w:author="Higgins, Susan" w:date="2020-02-04T12:00:00Z" w:initials="HS">
    <w:p w14:paraId="3C2880D2" w14:textId="77777777" w:rsidR="00910F33" w:rsidRDefault="00910F33" w:rsidP="00AC4063">
      <w:pPr>
        <w:pStyle w:val="CommentText"/>
      </w:pPr>
      <w:r>
        <w:rPr>
          <w:rStyle w:val="CommentReference"/>
        </w:rPr>
        <w:annotationRef/>
      </w:r>
      <w:r>
        <w:t>add CDC reference</w:t>
      </w:r>
    </w:p>
  </w:comment>
  <w:comment w:id="731" w:author="scott@emountainworks.com" w:date="2020-03-02T18:15:00Z" w:initials="SB">
    <w:p w14:paraId="0E44BA67" w14:textId="5248B037" w:rsidR="00910F33" w:rsidRDefault="00910F33">
      <w:pPr>
        <w:pStyle w:val="CommentText"/>
      </w:pPr>
      <w:r>
        <w:rPr>
          <w:rStyle w:val="CommentReference"/>
        </w:rPr>
        <w:annotationRef/>
      </w:r>
      <w:r>
        <w:t>Can you supply what you’re after?</w:t>
      </w:r>
    </w:p>
  </w:comment>
  <w:comment w:id="732" w:author="scott@emountainworks.com" w:date="2020-03-02T16:38:00Z" w:initials="SB">
    <w:p w14:paraId="220D47AE" w14:textId="62F21791" w:rsidR="00910F33" w:rsidRDefault="00910F33">
      <w:pPr>
        <w:pStyle w:val="CommentText"/>
      </w:pPr>
      <w:r>
        <w:rPr>
          <w:rStyle w:val="CommentReference"/>
        </w:rPr>
        <w:annotationRef/>
      </w:r>
      <w:r>
        <w:t>Scott ToDo – add publication date and website when known.</w:t>
      </w:r>
    </w:p>
  </w:comment>
  <w:comment w:id="734" w:author="scott@emountainworks.com" w:date="2020-03-02T18:32:00Z" w:initials="SB">
    <w:p w14:paraId="50841872" w14:textId="0ED70D0E" w:rsidR="00910F33" w:rsidRDefault="00910F33">
      <w:pPr>
        <w:pStyle w:val="CommentText"/>
      </w:pPr>
      <w:r>
        <w:rPr>
          <w:rStyle w:val="CommentReference"/>
        </w:rPr>
        <w:annotationRef/>
      </w:r>
      <w:r>
        <w:t xml:space="preserve">This sentence was rewritten and I’m not </w:t>
      </w:r>
      <w:proofErr w:type="gramStart"/>
      <w:r>
        <w:t>really sure</w:t>
      </w:r>
      <w:proofErr w:type="gramEnd"/>
      <w:r>
        <w:t xml:space="preserve"> what we are trying to say so I can’t fix it. Can someone fix?</w:t>
      </w:r>
    </w:p>
    <w:p w14:paraId="56FAF63F" w14:textId="77777777" w:rsidR="00910F33" w:rsidRDefault="00910F33">
      <w:pPr>
        <w:pStyle w:val="CommentText"/>
      </w:pPr>
    </w:p>
    <w:p w14:paraId="74C5C160" w14:textId="1FA47A27" w:rsidR="00910F33" w:rsidRDefault="00910F33">
      <w:pPr>
        <w:pStyle w:val="CommentText"/>
      </w:pPr>
      <w:r>
        <w:t xml:space="preserve">Are we trying to </w:t>
      </w:r>
      <w:proofErr w:type="gramStart"/>
      <w:r>
        <w:t>say,</w:t>
      </w:r>
      <w:proofErr w:type="gramEnd"/>
    </w:p>
    <w:p w14:paraId="45852335" w14:textId="77777777" w:rsidR="00910F33" w:rsidRDefault="00910F33">
      <w:pPr>
        <w:pStyle w:val="CommentText"/>
      </w:pPr>
    </w:p>
    <w:p w14:paraId="61986EB1" w14:textId="3393A507" w:rsidR="00910F33" w:rsidRDefault="00910F33">
      <w:pPr>
        <w:pStyle w:val="CommentText"/>
        <w:rPr>
          <w:i/>
        </w:rPr>
      </w:pPr>
      <w:r w:rsidRPr="009074B5">
        <w:rPr>
          <w:i/>
        </w:rPr>
        <w:t xml:space="preserve">Patients trust their clinicians, be they primary care, subspecialty, or mental health professionals. As such, a </w:t>
      </w:r>
      <w:proofErr w:type="gramStart"/>
      <w:r w:rsidRPr="009074B5">
        <w:rPr>
          <w:i/>
        </w:rPr>
        <w:t>clinicians</w:t>
      </w:r>
      <w:proofErr w:type="gramEnd"/>
      <w:r w:rsidRPr="009074B5">
        <w:rPr>
          <w:i/>
        </w:rPr>
        <w:t xml:space="preserve"> trained about the potential health impacts of climate change have great opportunity to share that knowledge with a will</w:t>
      </w:r>
      <w:r>
        <w:rPr>
          <w:i/>
        </w:rPr>
        <w:t>ing</w:t>
      </w:r>
      <w:r w:rsidRPr="009074B5">
        <w:rPr>
          <w:i/>
        </w:rPr>
        <w:t xml:space="preserve"> audience, their patients. </w:t>
      </w:r>
      <w:r w:rsidRPr="009074B5">
        <w:rPr>
          <w:rStyle w:val="CommentReference"/>
          <w:i/>
        </w:rPr>
        <w:annotationRef/>
      </w:r>
    </w:p>
    <w:p w14:paraId="4768F911" w14:textId="77777777" w:rsidR="00910F33" w:rsidRDefault="00910F33">
      <w:pPr>
        <w:pStyle w:val="CommentText"/>
        <w:rPr>
          <w:i/>
        </w:rPr>
      </w:pPr>
    </w:p>
    <w:p w14:paraId="59CA9068" w14:textId="77777777" w:rsidR="00910F33" w:rsidRDefault="00910F33">
      <w:pPr>
        <w:pStyle w:val="CommentText"/>
      </w:pPr>
      <w:r>
        <w:t>Sorry, sort of clumsy, just winging it because I’m not sure what we’re after….  Or how about just:</w:t>
      </w:r>
    </w:p>
    <w:p w14:paraId="78597A06" w14:textId="646FCD8C" w:rsidR="00910F33" w:rsidRDefault="00910F33">
      <w:pPr>
        <w:pStyle w:val="CommentText"/>
      </w:pPr>
    </w:p>
    <w:p w14:paraId="302D6E85" w14:textId="5B9BFE39" w:rsidR="00910F33" w:rsidRDefault="00910F33">
      <w:pPr>
        <w:pStyle w:val="CommentText"/>
        <w:rPr>
          <w:i/>
        </w:rPr>
      </w:pPr>
      <w:r>
        <w:rPr>
          <w:i/>
        </w:rPr>
        <w:t>Clinicians--</w:t>
      </w:r>
      <w:r w:rsidRPr="009074B5">
        <w:rPr>
          <w:i/>
        </w:rPr>
        <w:t>be they primary care, subspecialty, or mental health professionals</w:t>
      </w:r>
      <w:r>
        <w:rPr>
          <w:i/>
        </w:rPr>
        <w:t>--</w:t>
      </w:r>
      <w:r w:rsidRPr="009074B5">
        <w:rPr>
          <w:i/>
        </w:rPr>
        <w:t xml:space="preserve">trained about the potential health impacts of climate change </w:t>
      </w:r>
      <w:r>
        <w:rPr>
          <w:i/>
        </w:rPr>
        <w:t xml:space="preserve">can not only assess and treat these impacts, they can also </w:t>
      </w:r>
      <w:r w:rsidRPr="009074B5">
        <w:rPr>
          <w:i/>
        </w:rPr>
        <w:t>share th</w:t>
      </w:r>
      <w:r>
        <w:rPr>
          <w:i/>
        </w:rPr>
        <w:t xml:space="preserve">eir </w:t>
      </w:r>
      <w:r w:rsidRPr="009074B5">
        <w:rPr>
          <w:i/>
        </w:rPr>
        <w:t>knowledge with a</w:t>
      </w:r>
      <w:r>
        <w:rPr>
          <w:i/>
        </w:rPr>
        <w:t>n au</w:t>
      </w:r>
      <w:r w:rsidRPr="009074B5">
        <w:rPr>
          <w:i/>
        </w:rPr>
        <w:t>dience</w:t>
      </w:r>
      <w:r>
        <w:rPr>
          <w:i/>
        </w:rPr>
        <w:t xml:space="preserve"> that trusts them,</w:t>
      </w:r>
      <w:r w:rsidRPr="009074B5">
        <w:rPr>
          <w:i/>
        </w:rPr>
        <w:t xml:space="preserve"> their patients. </w:t>
      </w:r>
      <w:r w:rsidRPr="009074B5">
        <w:rPr>
          <w:rStyle w:val="CommentReference"/>
          <w:i/>
        </w:rPr>
        <w:annotationRef/>
      </w:r>
    </w:p>
    <w:p w14:paraId="1BBEB7AA" w14:textId="77777777" w:rsidR="00910F33" w:rsidRDefault="00910F33">
      <w:pPr>
        <w:pStyle w:val="CommentText"/>
        <w:rPr>
          <w:i/>
        </w:rPr>
      </w:pPr>
    </w:p>
    <w:p w14:paraId="3532ADBE" w14:textId="51E4725E" w:rsidR="00910F33" w:rsidRPr="00404636" w:rsidRDefault="00910F33">
      <w:pPr>
        <w:pStyle w:val="CommentText"/>
      </w:pPr>
      <w:r w:rsidRPr="00404636">
        <w:t>Again, a bit awkward.  I will move on. Please advise.</w:t>
      </w:r>
    </w:p>
    <w:p w14:paraId="1BAB2AAC" w14:textId="77777777" w:rsidR="00910F33" w:rsidRDefault="00910F33">
      <w:pPr>
        <w:pStyle w:val="CommentText"/>
      </w:pPr>
    </w:p>
  </w:comment>
  <w:comment w:id="735" w:author="scott@emountainworks.com" w:date="2020-03-02T18:51:00Z" w:initials="SB">
    <w:p w14:paraId="294D34A7" w14:textId="144EBDCA" w:rsidR="00910F33" w:rsidRDefault="00910F33">
      <w:pPr>
        <w:pStyle w:val="CommentText"/>
      </w:pPr>
      <w:r>
        <w:rPr>
          <w:rStyle w:val="CommentReference"/>
        </w:rPr>
        <w:annotationRef/>
      </w:r>
      <w:r>
        <w:t>We do not have this ref—please provide, thx!</w:t>
      </w:r>
    </w:p>
  </w:comment>
  <w:comment w:id="737" w:author="scott@emountainworks.com" w:date="2020-01-01T16:29:00Z" w:initials="SB">
    <w:p w14:paraId="24FE48DC" w14:textId="77777777" w:rsidR="00910F33" w:rsidRDefault="00910F33" w:rsidP="00AC4063">
      <w:pPr>
        <w:pStyle w:val="CommentText"/>
      </w:pPr>
      <w:r>
        <w:rPr>
          <w:rStyle w:val="CommentReference"/>
        </w:rPr>
        <w:annotationRef/>
      </w:r>
      <w:r>
        <w:t>Does “local and state” extend to universities and healthcare systems? I’m thinking not because why would we excluse private colleges given the topic. Is the following more correct (note the reorder, plus I added insurance providers [also important?]) or at least less likely to be misinterpreted by some?</w:t>
      </w:r>
    </w:p>
    <w:p w14:paraId="4A3DDDD0" w14:textId="77777777" w:rsidR="00910F33" w:rsidRDefault="00910F33" w:rsidP="00AC4063">
      <w:pPr>
        <w:pStyle w:val="CommentText"/>
      </w:pPr>
    </w:p>
    <w:p w14:paraId="42734FC0" w14:textId="77777777" w:rsidR="00910F33" w:rsidRPr="00A66CF6" w:rsidRDefault="00910F33" w:rsidP="00AC4063">
      <w:pPr>
        <w:pStyle w:val="CommentText"/>
        <w:rPr>
          <w:i/>
        </w:rPr>
      </w:pPr>
      <w:r w:rsidRPr="00A66CF6">
        <w:rPr>
          <w:bCs/>
          <w:i/>
        </w:rPr>
        <w:t xml:space="preserve">Collaborations with universities, </w:t>
      </w:r>
      <w:r>
        <w:rPr>
          <w:bCs/>
          <w:i/>
        </w:rPr>
        <w:t xml:space="preserve">insurance providers, </w:t>
      </w:r>
      <w:r w:rsidRPr="00A66CF6">
        <w:rPr>
          <w:bCs/>
          <w:i/>
        </w:rPr>
        <w:t xml:space="preserve">healthcare </w:t>
      </w:r>
      <w:r>
        <w:rPr>
          <w:bCs/>
          <w:i/>
        </w:rPr>
        <w:t xml:space="preserve">institutions and </w:t>
      </w:r>
      <w:r w:rsidRPr="00A66CF6">
        <w:rPr>
          <w:bCs/>
          <w:i/>
        </w:rPr>
        <w:t>systems</w:t>
      </w:r>
      <w:r>
        <w:rPr>
          <w:bCs/>
          <w:i/>
        </w:rPr>
        <w:t>, and</w:t>
      </w:r>
      <w:r w:rsidRPr="00A66CF6">
        <w:rPr>
          <w:bCs/>
          <w:i/>
        </w:rPr>
        <w:t xml:space="preserve"> </w:t>
      </w:r>
      <w:r w:rsidRPr="00A66CF6">
        <w:rPr>
          <w:rStyle w:val="CommentReference"/>
          <w:i/>
        </w:rPr>
        <w:annotationRef/>
      </w:r>
      <w:r w:rsidRPr="00A66CF6">
        <w:rPr>
          <w:bCs/>
          <w:i/>
        </w:rPr>
        <w:t>local and state public health agencies can build critical data on:</w:t>
      </w:r>
    </w:p>
    <w:p w14:paraId="5CC754C3" w14:textId="77777777" w:rsidR="00910F33" w:rsidRDefault="00910F33" w:rsidP="00AC4063">
      <w:pPr>
        <w:pStyle w:val="CommentText"/>
      </w:pPr>
    </w:p>
    <w:p w14:paraId="660B98C6" w14:textId="77777777" w:rsidR="00910F33" w:rsidRDefault="00910F33" w:rsidP="00AC4063">
      <w:pPr>
        <w:pStyle w:val="CommentText"/>
      </w:pPr>
      <w:r>
        <w:t>Nothing changed, but I’d like to. Please advise, thx!</w:t>
      </w:r>
    </w:p>
  </w:comment>
  <w:comment w:id="738" w:author="scott@emountainworks.com" w:date="2020-03-02T18:58:00Z" w:initials="SB">
    <w:p w14:paraId="515CC45D" w14:textId="2D1D2807" w:rsidR="00910F33" w:rsidRDefault="00910F33">
      <w:pPr>
        <w:pStyle w:val="CommentText"/>
      </w:pPr>
      <w:r>
        <w:rPr>
          <w:rStyle w:val="CommentReference"/>
        </w:rPr>
        <w:annotationRef/>
      </w:r>
      <w:r>
        <w:t>No response here. Do we want to make suggested change?</w:t>
      </w:r>
    </w:p>
  </w:comment>
  <w:comment w:id="741" w:author="scott@emountainworks.com" w:date="2020-01-01T16:54:00Z" w:initials="SB">
    <w:p w14:paraId="234E0CCF" w14:textId="77777777" w:rsidR="00910F33" w:rsidRDefault="00910F33" w:rsidP="00AC4063">
      <w:pPr>
        <w:pStyle w:val="CommentText"/>
      </w:pPr>
      <w:r>
        <w:rPr>
          <w:rStyle w:val="CommentReference"/>
        </w:rPr>
        <w:annotationRef/>
      </w:r>
      <w:r>
        <w:t xml:space="preserve">Makes perfect sense but do we want to further define decision makers? Not positive what was intended but I’m guessing, perhaps, </w:t>
      </w:r>
    </w:p>
    <w:p w14:paraId="044E2EE7" w14:textId="77777777" w:rsidR="00910F33" w:rsidRDefault="00910F33" w:rsidP="00AC4063">
      <w:pPr>
        <w:pStyle w:val="CommentText"/>
      </w:pPr>
    </w:p>
    <w:p w14:paraId="466A1541" w14:textId="77777777" w:rsidR="00910F33" w:rsidRPr="003D1707" w:rsidRDefault="00910F33" w:rsidP="00AC4063">
      <w:pPr>
        <w:pStyle w:val="CommentText"/>
        <w:rPr>
          <w:i/>
        </w:rPr>
      </w:pPr>
      <w:r w:rsidRPr="003D1707">
        <w:rPr>
          <w:i/>
        </w:rPr>
        <w:t>Provide decision makers</w:t>
      </w:r>
      <w:r>
        <w:rPr>
          <w:i/>
        </w:rPr>
        <w:t>—be they in public health, healthcare systems, emergency response, the medical insurance industry, or local or state government—w</w:t>
      </w:r>
      <w:r w:rsidRPr="003D1707">
        <w:rPr>
          <w:rStyle w:val="CommentReference"/>
          <w:i/>
        </w:rPr>
        <w:annotationRef/>
      </w:r>
      <w:r w:rsidRPr="003D1707">
        <w:rPr>
          <w:i/>
        </w:rPr>
        <w:t>ith a better understanding…</w:t>
      </w:r>
    </w:p>
    <w:p w14:paraId="6EBE476F" w14:textId="77777777" w:rsidR="00910F33" w:rsidRDefault="00910F33" w:rsidP="00AC4063">
      <w:pPr>
        <w:pStyle w:val="CommentText"/>
      </w:pPr>
    </w:p>
    <w:p w14:paraId="14C771F3" w14:textId="77777777" w:rsidR="00910F33" w:rsidRDefault="00910F33" w:rsidP="00AC4063">
      <w:pPr>
        <w:pStyle w:val="CommentText"/>
      </w:pPr>
      <w:r>
        <w:t>Nothing changed. Please advise, thx!</w:t>
      </w:r>
    </w:p>
    <w:p w14:paraId="426B3E3C" w14:textId="77777777" w:rsidR="00910F33" w:rsidRDefault="00910F33" w:rsidP="00AC4063">
      <w:pPr>
        <w:pStyle w:val="CommentText"/>
      </w:pPr>
    </w:p>
  </w:comment>
  <w:comment w:id="742" w:author="Higgins, Susan" w:date="2020-01-28T04:41:00Z" w:initials="HS">
    <w:p w14:paraId="273F5E2A" w14:textId="77777777" w:rsidR="00910F33" w:rsidRDefault="00910F33" w:rsidP="00AC4063">
      <w:pPr>
        <w:pStyle w:val="CommentText"/>
      </w:pPr>
      <w:r>
        <w:rPr>
          <w:rStyle w:val="CommentReference"/>
        </w:rPr>
        <w:annotationRef/>
      </w:r>
      <w:r>
        <w:t>Your fix is correct!</w:t>
      </w:r>
    </w:p>
  </w:comment>
  <w:comment w:id="746" w:author="scott@emountainworks.com" w:date="2020-03-02T19:11:00Z" w:initials="SB">
    <w:p w14:paraId="32CD2969" w14:textId="0AA40394" w:rsidR="00910F33" w:rsidRDefault="00910F33">
      <w:pPr>
        <w:pStyle w:val="CommentText"/>
      </w:pPr>
      <w:r>
        <w:rPr>
          <w:rStyle w:val="CommentReference"/>
        </w:rPr>
        <w:annotationRef/>
      </w:r>
      <w:r>
        <w:t>We don’t have this ref—please provide, thx!</w:t>
      </w:r>
    </w:p>
  </w:comment>
  <w:comment w:id="747" w:author="scott@emountainworks.com" w:date="2020-03-02T19:12:00Z" w:initials="SB">
    <w:p w14:paraId="44BE467E" w14:textId="77777777" w:rsidR="00910F33" w:rsidRDefault="00910F33">
      <w:pPr>
        <w:pStyle w:val="CommentText"/>
      </w:pPr>
      <w:r>
        <w:rPr>
          <w:rStyle w:val="CommentReference"/>
        </w:rPr>
        <w:annotationRef/>
      </w:r>
      <w:r>
        <w:t xml:space="preserve">I’m trying to stay out of the sidebars for the most part, but just to note I have idea what this means. Does it have to do with healthcare or personnel or energy use or ….  </w:t>
      </w:r>
    </w:p>
    <w:p w14:paraId="09A6E518" w14:textId="77777777" w:rsidR="00910F33" w:rsidRDefault="00910F33">
      <w:pPr>
        <w:pStyle w:val="CommentText"/>
      </w:pPr>
    </w:p>
    <w:p w14:paraId="201B0BBB" w14:textId="4506C391" w:rsidR="00910F33" w:rsidRDefault="00910F33">
      <w:pPr>
        <w:pStyle w:val="CommentText"/>
      </w:pPr>
      <w:r>
        <w:t>Can we ask Julia to clarify?</w:t>
      </w:r>
    </w:p>
    <w:p w14:paraId="3256987A" w14:textId="77777777" w:rsidR="00910F33" w:rsidRDefault="00910F33">
      <w:pPr>
        <w:pStyle w:val="CommentText"/>
      </w:pPr>
    </w:p>
    <w:p w14:paraId="06CFCC37" w14:textId="6B81AE48" w:rsidR="00910F33" w:rsidRDefault="00910F33">
      <w:pPr>
        <w:pStyle w:val="CommentText"/>
      </w:pPr>
      <w:r>
        <w:t>….</w:t>
      </w:r>
    </w:p>
    <w:p w14:paraId="238A7AEE" w14:textId="77777777" w:rsidR="00910F33" w:rsidRDefault="00910F33">
      <w:pPr>
        <w:pStyle w:val="CommentText"/>
      </w:pPr>
    </w:p>
    <w:p w14:paraId="6D19AFAB" w14:textId="2353F189" w:rsidR="00910F33" w:rsidRDefault="00910F33">
      <w:pPr>
        <w:pStyle w:val="CommentText"/>
      </w:pPr>
      <w:r>
        <w:t>OK next paragraph seems like we *are* talking about energy. But I still don’t know what “model efficiencies” means.  Do we mean “be efficient” or perhaps “be a leader” or “put our best foot forward” or “model good behavior” or “employ best available environmental practices”?  Sorry to be dumb (!).</w:t>
      </w:r>
    </w:p>
    <w:p w14:paraId="68A4E33D" w14:textId="77777777" w:rsidR="00910F33" w:rsidRDefault="00910F33">
      <w:pPr>
        <w:pStyle w:val="CommentText"/>
      </w:pPr>
    </w:p>
  </w:comment>
  <w:comment w:id="749" w:author="scott@emountainworks.com" w:date="2020-02-27T12:20:00Z" w:initials="SB">
    <w:p w14:paraId="531D138C" w14:textId="623A12A7" w:rsidR="00910F33" w:rsidRDefault="00910F33">
      <w:pPr>
        <w:pStyle w:val="CommentText"/>
      </w:pPr>
      <w:r>
        <w:rPr>
          <w:rStyle w:val="CommentReference"/>
        </w:rPr>
        <w:annotationRef/>
      </w:r>
      <w:r>
        <w:t>Per CW – can we add NAS (will title be wrong then?)?</w:t>
      </w:r>
    </w:p>
  </w:comment>
  <w:comment w:id="750" w:author="scott@emountainworks.com" w:date="2020-03-02T15:34:00Z" w:initials="SB">
    <w:p w14:paraId="26F8CBFC" w14:textId="16AB4999" w:rsidR="00910F33" w:rsidRDefault="00910F33">
      <w:pPr>
        <w:pStyle w:val="CommentText"/>
      </w:pPr>
      <w:r>
        <w:rPr>
          <w:rStyle w:val="CommentReference"/>
        </w:rPr>
        <w:annotationRef/>
      </w:r>
      <w:r>
        <w:t>Meredith,</w:t>
      </w:r>
    </w:p>
    <w:p w14:paraId="392334BF" w14:textId="77777777" w:rsidR="00910F33" w:rsidRDefault="00910F33">
      <w:pPr>
        <w:pStyle w:val="CommentText"/>
      </w:pPr>
    </w:p>
    <w:p w14:paraId="44332DA0" w14:textId="7A6A320E" w:rsidR="00910F33" w:rsidRDefault="00910F33">
      <w:pPr>
        <w:pStyle w:val="CommentText"/>
      </w:pPr>
      <w:r>
        <w:t xml:space="preserve">Can you click on all the URLs below and verify that the quotes are </w:t>
      </w:r>
      <w:proofErr w:type="gramStart"/>
      <w:r>
        <w:t>exact.</w:t>
      </w:r>
      <w:proofErr w:type="gramEnd"/>
    </w:p>
  </w:comment>
  <w:comment w:id="751" w:author="scott@emountainworks.com" w:date="2020-03-02T15:35:00Z" w:initials="SB">
    <w:p w14:paraId="2AC06E3A" w14:textId="74D2BA1F" w:rsidR="00910F33" w:rsidRDefault="00910F33">
      <w:pPr>
        <w:pStyle w:val="CommentText"/>
      </w:pPr>
      <w:r>
        <w:t xml:space="preserve">Hi Meredith, </w:t>
      </w:r>
      <w:r>
        <w:rPr>
          <w:rStyle w:val="CommentReference"/>
        </w:rPr>
        <w:annotationRef/>
      </w:r>
      <w:r>
        <w:t>Here and in one other place (APH) we had two quotes. I brought them into a single paragraph. Can you verify that in both instances the two quotes were from separate locations and that not continuous (i.e., then we could use a single set of quotes)?</w:t>
      </w:r>
    </w:p>
  </w:comment>
  <w:comment w:id="752" w:author="scott@emountainworks.com" w:date="2020-03-02T15:34:00Z" w:initials="SB">
    <w:p w14:paraId="570F489B" w14:textId="534497AD" w:rsidR="00910F33" w:rsidRDefault="00910F33">
      <w:pPr>
        <w:pStyle w:val="CommentText"/>
      </w:pPr>
      <w:r>
        <w:rPr>
          <w:rStyle w:val="CommentReference"/>
        </w:rPr>
        <w:annotationRef/>
      </w:r>
      <w:r>
        <w:t>Meredith, can you check on this? Are we just missing a comma?</w:t>
      </w:r>
    </w:p>
  </w:comment>
  <w:comment w:id="754" w:author="scott@emountainworks.com" w:date="2020-02-18T14:37:00Z" w:initials="SB">
    <w:p w14:paraId="011B5C23" w14:textId="633094AC" w:rsidR="00910F33" w:rsidRDefault="00910F33" w:rsidP="002165B1">
      <w:pPr>
        <w:pStyle w:val="CommentText"/>
      </w:pPr>
      <w:r>
        <w:rPr>
          <w:rStyle w:val="CommentReference"/>
        </w:rPr>
        <w:t>This item being written</w:t>
      </w:r>
    </w:p>
  </w:comment>
  <w:comment w:id="757" w:author="scott@emountainworks.com" w:date="2020-03-03T08:02:00Z" w:initials="SB">
    <w:p w14:paraId="675F1DBB" w14:textId="77777777" w:rsidR="00910F33" w:rsidRPr="00CC50D1" w:rsidRDefault="00910F33" w:rsidP="00CC50D1">
      <w:pPr>
        <w:pStyle w:val="CommentText"/>
        <w:rPr>
          <w:rFonts w:cstheme="minorHAnsi"/>
        </w:rPr>
      </w:pPr>
      <w:r>
        <w:rPr>
          <w:rStyle w:val="CommentReference"/>
        </w:rPr>
        <w:annotationRef/>
      </w:r>
      <w:r w:rsidRPr="00CC50D1">
        <w:rPr>
          <w:rFonts w:cstheme="minorHAnsi"/>
        </w:rPr>
        <w:t>ToDo for Scott -- These citations all need to be reviewed for MCA format.</w:t>
      </w:r>
    </w:p>
    <w:p w14:paraId="47048A31" w14:textId="77777777" w:rsidR="00910F33" w:rsidRPr="00CC50D1" w:rsidRDefault="00910F33" w:rsidP="00CC50D1">
      <w:pPr>
        <w:pStyle w:val="CommentText"/>
        <w:rPr>
          <w:rFonts w:cstheme="minorHAnsi"/>
          <w:noProof/>
        </w:rPr>
      </w:pPr>
    </w:p>
    <w:p w14:paraId="0D43B1E8" w14:textId="62B5E7E0" w:rsidR="00910F33" w:rsidRPr="00CC50D1" w:rsidRDefault="00910F33" w:rsidP="00CC50D1">
      <w:pPr>
        <w:pStyle w:val="CommentText"/>
        <w:rPr>
          <w:rFonts w:cstheme="minorHAnsi"/>
          <w:noProof/>
        </w:rPr>
      </w:pPr>
      <w:r w:rsidRPr="00CC50D1">
        <w:rPr>
          <w:rFonts w:cstheme="minorHAnsi"/>
        </w:rPr>
        <w:t>For the entire document any ref that has a single green letter at the front of the citation means that Scott has check that it is in this section</w:t>
      </w:r>
      <w:r>
        <w:rPr>
          <w:rFonts w:cstheme="minorHAnsi"/>
        </w:rPr>
        <w:t xml:space="preserve">. </w:t>
      </w:r>
      <w:r w:rsidRPr="00CC50D1">
        <w:rPr>
          <w:rFonts w:cstheme="minorHAnsi"/>
        </w:rPr>
        <w:t>I will only remove the green first letter *after* I have checked and corrected ref format</w:t>
      </w:r>
    </w:p>
    <w:p w14:paraId="790CB8EB" w14:textId="77777777" w:rsidR="00910F33" w:rsidRPr="00CC50D1" w:rsidRDefault="00910F33" w:rsidP="00CC50D1">
      <w:pPr>
        <w:pStyle w:val="CommentText"/>
        <w:rPr>
          <w:rFonts w:cstheme="minorHAnsi"/>
          <w:noProof/>
        </w:rPr>
      </w:pPr>
    </w:p>
    <w:p w14:paraId="3CFD7617" w14:textId="56BAB33A" w:rsidR="00910F33" w:rsidRDefault="00910F33" w:rsidP="00CC50D1">
      <w:pPr>
        <w:pStyle w:val="CommentText"/>
      </w:pPr>
      <w:r>
        <w:rPr>
          <w:rFonts w:cstheme="minorHAnsi"/>
          <w:noProof/>
        </w:rPr>
        <w:t>N</w:t>
      </w:r>
      <w:r w:rsidRPr="00CC50D1">
        <w:rPr>
          <w:rStyle w:val="nrpsHeading1Char"/>
          <w:rFonts w:asciiTheme="minorHAnsi" w:hAnsiTheme="minorHAnsi" w:cstheme="minorHAnsi"/>
          <w:b w:val="0"/>
          <w:noProof/>
          <w:sz w:val="20"/>
          <w:szCs w:val="20"/>
        </w:rPr>
        <w:t>ote I already added refs from Tribal Climate Action Plan Box into this list.</w:t>
      </w:r>
    </w:p>
  </w:comment>
  <w:comment w:id="758" w:author="scott@emountainworks.com" w:date="2020-03-03T08:03:00Z" w:initials="SB">
    <w:p w14:paraId="537A9B33" w14:textId="5EED6BE8" w:rsidR="00910F33" w:rsidRDefault="00910F33">
      <w:pPr>
        <w:pStyle w:val="CommentText"/>
      </w:pPr>
      <w:r>
        <w:rPr>
          <w:rStyle w:val="CommentReference"/>
        </w:rPr>
        <w:annotationRef/>
      </w:r>
      <w:r>
        <w:t>The following list of citations were provided but do not show up in this (or other) sections. They are here for LTeam review, but I will delete this comment during next review.</w:t>
      </w:r>
    </w:p>
    <w:p w14:paraId="3510C1F4" w14:textId="77777777" w:rsidR="00910F33" w:rsidRDefault="00910F33">
      <w:pPr>
        <w:pStyle w:val="CommentText"/>
      </w:pPr>
    </w:p>
    <w:p w14:paraId="78BCB085" w14:textId="77777777" w:rsidR="00910F33" w:rsidRDefault="00910F33" w:rsidP="006B1522">
      <w:pPr>
        <w:pStyle w:val="nrpsLiteraturecited"/>
        <w:rPr>
          <w:highlight w:val="green"/>
        </w:rPr>
      </w:pPr>
      <w:r w:rsidRPr="0048233E">
        <w:rPr>
          <w:highlight w:val="green"/>
        </w:rPr>
        <w:t xml:space="preserve">Macy J, Johnstone C. 2012. Active hope: how to face the mess we’re in without going crazy. California: New World Library. </w:t>
      </w:r>
    </w:p>
    <w:p w14:paraId="79CCE722" w14:textId="77777777" w:rsidR="00910F33" w:rsidRDefault="00910F33" w:rsidP="006B1522">
      <w:pPr>
        <w:pStyle w:val="nrpsLiteraturecited"/>
        <w:rPr>
          <w:highlight w:val="green"/>
        </w:rPr>
      </w:pPr>
    </w:p>
    <w:p w14:paraId="2D53AF51" w14:textId="77777777" w:rsidR="00910F33" w:rsidRDefault="00910F33" w:rsidP="006B1522">
      <w:pPr>
        <w:pStyle w:val="nrpsLiteraturecited"/>
        <w:rPr>
          <w:rStyle w:val="Hyperlink"/>
          <w:color w:val="000000" w:themeColor="text1"/>
          <w:highlight w:val="green"/>
          <w:u w:val="none"/>
        </w:rPr>
      </w:pPr>
      <w:r w:rsidRPr="0048233E">
        <w:rPr>
          <w:highlight w:val="green"/>
        </w:rPr>
        <w:t xml:space="preserve">Marks A. (2019 May 16). How the mental health community is bracing for the impact of climate change. Rolling Stone. Retrieved from: </w:t>
      </w:r>
      <w:hyperlink r:id="rId29" w:history="1">
        <w:r w:rsidRPr="005516D2">
          <w:rPr>
            <w:rStyle w:val="Hyperlink"/>
            <w:color w:val="000000" w:themeColor="text1"/>
            <w:highlight w:val="green"/>
            <w:u w:val="none"/>
          </w:rPr>
          <w:t>https://www.rolingstone.com/culture-features/how-climate-change-affects-mental-health-835807/</w:t>
        </w:r>
      </w:hyperlink>
    </w:p>
    <w:p w14:paraId="3852B070" w14:textId="77777777" w:rsidR="00910F33" w:rsidRDefault="00910F33" w:rsidP="006B1522">
      <w:pPr>
        <w:pStyle w:val="nrpsLiteraturecited"/>
        <w:rPr>
          <w:rStyle w:val="Hyperlink"/>
          <w:color w:val="000000" w:themeColor="text1"/>
          <w:highlight w:val="green"/>
          <w:u w:val="none"/>
        </w:rPr>
      </w:pPr>
    </w:p>
    <w:p w14:paraId="705150C3" w14:textId="77777777" w:rsidR="00910F33" w:rsidRDefault="00910F33" w:rsidP="00D61A38">
      <w:pPr>
        <w:pStyle w:val="nrpsLiteraturecited"/>
        <w:rPr>
          <w:highlight w:val="green"/>
        </w:rPr>
      </w:pPr>
      <w:r w:rsidRPr="0048233E">
        <w:rPr>
          <w:highlight w:val="green"/>
        </w:rPr>
        <w:t>Twomey C, Byrne M. 2012. A stepped care approach to mental health. Forum, 29(11), 31-32.</w:t>
      </w:r>
    </w:p>
    <w:p w14:paraId="687915D5" w14:textId="77777777" w:rsidR="00910F33" w:rsidRDefault="00910F33">
      <w:pPr>
        <w:pStyle w:val="CommentText"/>
      </w:pPr>
    </w:p>
  </w:comment>
  <w:comment w:id="759" w:author="scott@emountainworks.com" w:date="2020-03-01T21:34:00Z" w:initials="SB">
    <w:p w14:paraId="18AB2827" w14:textId="28116127" w:rsidR="00910F33" w:rsidRDefault="00910F33">
      <w:pPr>
        <w:pStyle w:val="CommentText"/>
      </w:pPr>
      <w:r>
        <w:rPr>
          <w:rStyle w:val="CommentReference"/>
        </w:rPr>
        <w:annotationRef/>
      </w:r>
      <w:r>
        <w:t>For Scott – likely will want to redo this citation since it is a news report.</w:t>
      </w:r>
    </w:p>
  </w:comment>
  <w:comment w:id="760" w:author="scott@emountainworks.com" w:date="2020-03-01T21:35:00Z" w:initials="SB">
    <w:p w14:paraId="7BD11955" w14:textId="7411914E" w:rsidR="00910F33" w:rsidRDefault="00910F33" w:rsidP="00F22646">
      <w:pPr>
        <w:pStyle w:val="nrpsLiteraturecited"/>
      </w:pPr>
      <w:r>
        <w:rPr>
          <w:rStyle w:val="CommentReference"/>
        </w:rPr>
        <w:annotationRef/>
      </w:r>
      <w:r>
        <w:t>For Scott – likely want to redo this citation</w:t>
      </w:r>
    </w:p>
    <w:p w14:paraId="3DC8EF15" w14:textId="6088D144" w:rsidR="00910F33" w:rsidRDefault="00910F33">
      <w:pPr>
        <w:pStyle w:val="CommentText"/>
      </w:pPr>
    </w:p>
  </w:comment>
  <w:comment w:id="762" w:author="scott@emountainworks.com" w:date="2019-11-21T12:40:00Z" w:initials="SB">
    <w:p w14:paraId="1B9A55D7" w14:textId="0E4C4FF5" w:rsidR="00910F33" w:rsidRDefault="00910F33">
      <w:pPr>
        <w:pStyle w:val="CommentText"/>
      </w:pPr>
      <w:r>
        <w:rPr>
          <w:rStyle w:val="CommentReference"/>
        </w:rPr>
        <w:annotationRef/>
      </w:r>
      <w:r>
        <w:rPr>
          <w:noProof/>
        </w:rPr>
        <w:t>All items show here are initially from the MCA. We will add those applicable to C2H2 and remove those that are not.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4F4F926" w15:done="0"/>
  <w15:commentEx w15:paraId="1BFED0EE" w15:paraIdParent="64F4F926" w15:done="0"/>
  <w15:commentEx w15:paraId="7C998A5B" w15:done="0"/>
  <w15:commentEx w15:paraId="1942014C" w15:done="0"/>
  <w15:commentEx w15:paraId="4D1A84C9" w15:done="0"/>
  <w15:commentEx w15:paraId="2FB4A39C" w15:done="0"/>
  <w15:commentEx w15:paraId="6C8405E2" w15:done="0"/>
  <w15:commentEx w15:paraId="54740FAB" w15:done="0"/>
  <w15:commentEx w15:paraId="352080CB" w15:done="0"/>
  <w15:commentEx w15:paraId="351A1E4D" w15:done="0"/>
  <w15:commentEx w15:paraId="61815940" w15:paraIdParent="351A1E4D" w15:done="0"/>
  <w15:commentEx w15:paraId="0EFAE4E4" w15:done="0"/>
  <w15:commentEx w15:paraId="4A2BC602" w15:paraIdParent="0EFAE4E4" w15:done="0"/>
  <w15:commentEx w15:paraId="0DB51FCC" w15:done="0"/>
  <w15:commentEx w15:paraId="48FAEF39" w15:done="0"/>
  <w15:commentEx w15:paraId="2126B05D" w15:done="0"/>
  <w15:commentEx w15:paraId="0D7D53F9" w15:done="0"/>
  <w15:commentEx w15:paraId="04DDC6E5" w15:done="0"/>
  <w15:commentEx w15:paraId="2D4593E7" w15:done="0"/>
  <w15:commentEx w15:paraId="1CD0E25A" w15:done="0"/>
  <w15:commentEx w15:paraId="148847C7" w15:paraIdParent="1CD0E25A" w15:done="0"/>
  <w15:commentEx w15:paraId="4B364FCB" w15:paraIdParent="1CD0E25A" w15:done="0"/>
  <w15:commentEx w15:paraId="6BF1E745" w15:paraIdParent="1CD0E25A" w15:done="0"/>
  <w15:commentEx w15:paraId="72EEE5AC" w15:done="0"/>
  <w15:commentEx w15:paraId="2C954272" w15:done="0"/>
  <w15:commentEx w15:paraId="2A1D471D" w15:done="0"/>
  <w15:commentEx w15:paraId="6330C5E1" w15:done="0"/>
  <w15:commentEx w15:paraId="22A0ED6C" w15:done="0"/>
  <w15:commentEx w15:paraId="66CB6AF8" w15:done="0"/>
  <w15:commentEx w15:paraId="78A3B6C9" w15:done="0"/>
  <w15:commentEx w15:paraId="6DE8C610" w15:done="0"/>
  <w15:commentEx w15:paraId="74F621CB" w15:done="0"/>
  <w15:commentEx w15:paraId="0E44A1EF" w15:done="0"/>
  <w15:commentEx w15:paraId="5AF69816" w15:done="0"/>
  <w15:commentEx w15:paraId="3BF66759" w15:done="0"/>
  <w15:commentEx w15:paraId="523944E8" w15:done="0"/>
  <w15:commentEx w15:paraId="73785599" w15:done="0"/>
  <w15:commentEx w15:paraId="24F82D5B" w15:done="0"/>
  <w15:commentEx w15:paraId="7DA4832A" w15:done="0"/>
  <w15:commentEx w15:paraId="389F9B08" w15:paraIdParent="7DA4832A" w15:done="0"/>
  <w15:commentEx w15:paraId="2FA66133" w15:done="0"/>
  <w15:commentEx w15:paraId="56418AF8" w15:done="0"/>
  <w15:commentEx w15:paraId="121B1322" w15:done="0"/>
  <w15:commentEx w15:paraId="196F3B4B" w15:done="0"/>
  <w15:commentEx w15:paraId="5B426CE8" w15:paraIdParent="196F3B4B" w15:done="0"/>
  <w15:commentEx w15:paraId="49709D03" w15:paraIdParent="196F3B4B" w15:done="0"/>
  <w15:commentEx w15:paraId="2CDB70DD" w15:paraIdParent="196F3B4B" w15:done="0"/>
  <w15:commentEx w15:paraId="1E58F71F" w15:done="0"/>
  <w15:commentEx w15:paraId="3CCAD47C" w15:paraIdParent="1E58F71F" w15:done="0"/>
  <w15:commentEx w15:paraId="4C467BF4" w15:paraIdParent="1E58F71F" w15:done="0"/>
  <w15:commentEx w15:paraId="15D800A8" w15:done="0"/>
  <w15:commentEx w15:paraId="60EBDB82" w15:done="0"/>
  <w15:commentEx w15:paraId="37BA8D20" w15:done="0"/>
  <w15:commentEx w15:paraId="5CA221EC" w15:done="0"/>
  <w15:commentEx w15:paraId="334F4554" w15:done="0"/>
  <w15:commentEx w15:paraId="1010FEFF" w15:done="0"/>
  <w15:commentEx w15:paraId="7EB861AD" w15:done="0"/>
  <w15:commentEx w15:paraId="5A81A54E" w15:done="0"/>
  <w15:commentEx w15:paraId="2D73BA95" w15:done="0"/>
  <w15:commentEx w15:paraId="16075DFA" w15:done="0"/>
  <w15:commentEx w15:paraId="21AD2263" w15:done="0"/>
  <w15:commentEx w15:paraId="2C20F0B7" w15:done="0"/>
  <w15:commentEx w15:paraId="304EC61B" w15:paraIdParent="2C20F0B7" w15:done="0"/>
  <w15:commentEx w15:paraId="5B34952B" w15:done="0"/>
  <w15:commentEx w15:paraId="4AF3096C" w15:done="0"/>
  <w15:commentEx w15:paraId="494F3547" w15:done="0"/>
  <w15:commentEx w15:paraId="3CBE23A7" w15:done="0"/>
  <w15:commentEx w15:paraId="5E98EBBA" w15:done="0"/>
  <w15:commentEx w15:paraId="32B3A656" w15:done="0"/>
  <w15:commentEx w15:paraId="28404367" w15:done="0"/>
  <w15:commentEx w15:paraId="70F528D6" w15:done="0"/>
  <w15:commentEx w15:paraId="6CB95A97" w15:done="0"/>
  <w15:commentEx w15:paraId="3FD0A34D" w15:done="0"/>
  <w15:commentEx w15:paraId="4CA55316" w15:done="0"/>
  <w15:commentEx w15:paraId="2D3B11E8" w15:done="0"/>
  <w15:commentEx w15:paraId="125991EC" w15:done="0"/>
  <w15:commentEx w15:paraId="05F1A976" w15:done="0"/>
  <w15:commentEx w15:paraId="4C4A2769" w15:done="0"/>
  <w15:commentEx w15:paraId="4E506F39" w15:done="0"/>
  <w15:commentEx w15:paraId="00283D02" w15:paraIdParent="4E506F39" w15:done="0"/>
  <w15:commentEx w15:paraId="3ACCB45B" w15:done="0"/>
  <w15:commentEx w15:paraId="61397E56" w15:paraIdParent="3ACCB45B" w15:done="0"/>
  <w15:commentEx w15:paraId="04B0FCFE" w15:done="0"/>
  <w15:commentEx w15:paraId="14E641BE" w15:paraIdParent="04B0FCFE" w15:done="0"/>
  <w15:commentEx w15:paraId="29835906" w15:paraIdParent="04B0FCFE" w15:done="0"/>
  <w15:commentEx w15:paraId="72D0B2C6" w15:done="0"/>
  <w15:commentEx w15:paraId="28B67A30" w15:done="0"/>
  <w15:commentEx w15:paraId="20A7A317" w15:paraIdParent="28B67A30" w15:done="0"/>
  <w15:commentEx w15:paraId="74289F33" w15:done="0"/>
  <w15:commentEx w15:paraId="6B7F4FD1" w15:done="0"/>
  <w15:commentEx w15:paraId="3B7F7DF1" w15:done="0"/>
  <w15:commentEx w15:paraId="44647256" w15:paraIdParent="3B7F7DF1" w15:done="0"/>
  <w15:commentEx w15:paraId="0913C5D7" w15:done="0"/>
  <w15:commentEx w15:paraId="3486B042" w15:done="0"/>
  <w15:commentEx w15:paraId="5D79E293" w15:done="0"/>
  <w15:commentEx w15:paraId="775817BB" w15:done="0"/>
  <w15:commentEx w15:paraId="3CDE4874" w15:done="0"/>
  <w15:commentEx w15:paraId="456A7A09" w15:done="0"/>
  <w15:commentEx w15:paraId="20D877A0" w15:done="0"/>
  <w15:commentEx w15:paraId="7FDFC874" w15:paraIdParent="20D877A0" w15:done="0"/>
  <w15:commentEx w15:paraId="5C52A8DA" w15:done="0"/>
  <w15:commentEx w15:paraId="6006C91A" w15:paraIdParent="5C52A8DA" w15:done="0"/>
  <w15:commentEx w15:paraId="4BF86631" w15:done="0"/>
  <w15:commentEx w15:paraId="36FA663E" w15:paraIdParent="4BF86631" w15:done="0"/>
  <w15:commentEx w15:paraId="2026ADE5" w15:done="0"/>
  <w15:commentEx w15:paraId="7EF3695E" w15:paraIdParent="2026ADE5" w15:done="0"/>
  <w15:commentEx w15:paraId="6B4A9C68" w15:done="0"/>
  <w15:commentEx w15:paraId="147C6707" w15:paraIdParent="6B4A9C68" w15:done="0"/>
  <w15:commentEx w15:paraId="5BAF927B" w15:done="0"/>
  <w15:commentEx w15:paraId="5EEE3220" w15:paraIdParent="5BAF927B" w15:done="0"/>
  <w15:commentEx w15:paraId="28800DB3" w15:paraIdParent="5BAF927B" w15:done="0"/>
  <w15:commentEx w15:paraId="22D62879" w15:done="0"/>
  <w15:commentEx w15:paraId="3F8F75E5" w15:paraIdParent="22D62879" w15:done="0"/>
  <w15:commentEx w15:paraId="171E3BEA" w15:done="0"/>
  <w15:commentEx w15:paraId="6F514706" w15:done="0"/>
  <w15:commentEx w15:paraId="0F11F4D0" w15:done="0"/>
  <w15:commentEx w15:paraId="5C1644E5" w15:paraIdParent="0F11F4D0" w15:done="0"/>
  <w15:commentEx w15:paraId="34ACACAC" w15:done="0"/>
  <w15:commentEx w15:paraId="0A924264" w15:paraIdParent="34ACACAC" w15:done="0"/>
  <w15:commentEx w15:paraId="51B6B9EB" w15:done="0"/>
  <w15:commentEx w15:paraId="31B6391B" w15:done="0"/>
  <w15:commentEx w15:paraId="744FF657" w15:done="0"/>
  <w15:commentEx w15:paraId="3B10C473" w15:done="0"/>
  <w15:commentEx w15:paraId="7E61CD14" w15:done="0"/>
  <w15:commentEx w15:paraId="7F4FDCCE" w15:done="0"/>
  <w15:commentEx w15:paraId="3AF9CE92" w15:done="0"/>
  <w15:commentEx w15:paraId="76345D38" w15:done="0"/>
  <w15:commentEx w15:paraId="2D079E4A" w15:done="0"/>
  <w15:commentEx w15:paraId="0FB8D558" w15:done="0"/>
  <w15:commentEx w15:paraId="78A3CC55" w15:done="0"/>
  <w15:commentEx w15:paraId="1E645637" w15:done="0"/>
  <w15:commentEx w15:paraId="756458F8" w15:done="0"/>
  <w15:commentEx w15:paraId="5A61CD3B" w15:done="0"/>
  <w15:commentEx w15:paraId="07AABF3D" w15:done="0"/>
  <w15:commentEx w15:paraId="21C9F049" w15:done="0"/>
  <w15:commentEx w15:paraId="3605D01D" w15:done="0"/>
  <w15:commentEx w15:paraId="037DE62D" w15:done="0"/>
  <w15:commentEx w15:paraId="6AEF3149" w15:done="0"/>
  <w15:commentEx w15:paraId="5EE166C9" w15:done="0"/>
  <w15:commentEx w15:paraId="40B0E7E3" w15:done="0"/>
  <w15:commentEx w15:paraId="5DBCBFB6" w15:paraIdParent="40B0E7E3" w15:done="0"/>
  <w15:commentEx w15:paraId="7C8FFB95" w15:done="0"/>
  <w15:commentEx w15:paraId="47A9368E" w15:done="0"/>
  <w15:commentEx w15:paraId="1C4EC6EC" w15:done="0"/>
  <w15:commentEx w15:paraId="226219EC" w15:done="0"/>
  <w15:commentEx w15:paraId="677F6217" w15:done="0"/>
  <w15:commentEx w15:paraId="574E2CD2" w15:done="0"/>
  <w15:commentEx w15:paraId="4B246D4D" w15:done="0"/>
  <w15:commentEx w15:paraId="2C85D7A7" w15:done="0"/>
  <w15:commentEx w15:paraId="0AD64754" w15:done="0"/>
  <w15:commentEx w15:paraId="6A55CEF9" w15:done="0"/>
  <w15:commentEx w15:paraId="327D5FB1" w15:paraIdParent="6A55CEF9" w15:done="0"/>
  <w15:commentEx w15:paraId="1AA4CB88" w15:done="0"/>
  <w15:commentEx w15:paraId="3F20E15F" w15:done="0"/>
  <w15:commentEx w15:paraId="1C95D71E" w15:paraIdParent="3F20E15F" w15:done="0"/>
  <w15:commentEx w15:paraId="2702B8A4" w15:done="0"/>
  <w15:commentEx w15:paraId="080A9C22" w15:done="0"/>
  <w15:commentEx w15:paraId="24902120" w15:done="0"/>
  <w15:commentEx w15:paraId="0ED23C45" w15:paraIdParent="24902120" w15:done="0"/>
  <w15:commentEx w15:paraId="012C76D9" w15:done="0"/>
  <w15:commentEx w15:paraId="7CA6B479" w15:done="0"/>
  <w15:commentEx w15:paraId="47C524AC" w15:paraIdParent="7CA6B479" w15:done="0"/>
  <w15:commentEx w15:paraId="6365DE69" w15:done="0"/>
  <w15:commentEx w15:paraId="26579FE3" w15:paraIdParent="6365DE69" w15:done="0"/>
  <w15:commentEx w15:paraId="16578FE4" w15:done="0"/>
  <w15:commentEx w15:paraId="798803B7" w15:done="0"/>
  <w15:commentEx w15:paraId="616B1DAE" w15:done="0"/>
  <w15:commentEx w15:paraId="2B2E840B" w15:done="0"/>
  <w15:commentEx w15:paraId="65083BA2" w15:done="0"/>
  <w15:commentEx w15:paraId="4D69A98A" w15:done="0"/>
  <w15:commentEx w15:paraId="4238C744" w15:done="0"/>
  <w15:commentEx w15:paraId="736E4CE5" w15:done="0"/>
  <w15:commentEx w15:paraId="3325B62F" w15:done="0"/>
  <w15:commentEx w15:paraId="32A25C14" w15:done="0"/>
  <w15:commentEx w15:paraId="4125B8A9" w15:done="0"/>
  <w15:commentEx w15:paraId="6E846E4E" w15:done="0"/>
  <w15:commentEx w15:paraId="136C75C9" w15:done="0"/>
  <w15:commentEx w15:paraId="5F671429" w15:done="0"/>
  <w15:commentEx w15:paraId="0A6BC84C" w15:done="0"/>
  <w15:commentEx w15:paraId="01B7F5A8" w15:done="0"/>
  <w15:commentEx w15:paraId="75036395" w15:done="0"/>
  <w15:commentEx w15:paraId="37E6FF4E" w15:done="0"/>
  <w15:commentEx w15:paraId="6FA0E6E0" w15:done="0"/>
  <w15:commentEx w15:paraId="3DA15DBC" w15:done="0"/>
  <w15:commentEx w15:paraId="613ADA27" w15:done="0"/>
  <w15:commentEx w15:paraId="3A9E95A8" w15:done="0"/>
  <w15:commentEx w15:paraId="01D8DAC8" w15:done="0"/>
  <w15:commentEx w15:paraId="63E9E92E" w15:done="0"/>
  <w15:commentEx w15:paraId="23E1BBE5" w15:done="0"/>
  <w15:commentEx w15:paraId="25F21264" w15:paraIdParent="23E1BBE5" w15:done="0"/>
  <w15:commentEx w15:paraId="5EB02937" w15:paraIdParent="23E1BBE5" w15:done="0"/>
  <w15:commentEx w15:paraId="1A3AFF47" w15:done="0"/>
  <w15:commentEx w15:paraId="0E886DBE" w15:paraIdParent="1A3AFF47" w15:done="0"/>
  <w15:commentEx w15:paraId="646010E5" w15:done="0"/>
  <w15:commentEx w15:paraId="6AE95DCC" w15:paraIdParent="646010E5" w15:done="0"/>
  <w15:commentEx w15:paraId="7631C83C" w15:done="0"/>
  <w15:commentEx w15:paraId="4127DC93" w15:done="0"/>
  <w15:commentEx w15:paraId="5052DF78" w15:done="0"/>
  <w15:commentEx w15:paraId="0B7B325C" w15:done="0"/>
  <w15:commentEx w15:paraId="3F055279" w15:done="0"/>
  <w15:commentEx w15:paraId="0BA6FEE2" w15:done="0"/>
  <w15:commentEx w15:paraId="59D5ED12" w15:done="0"/>
  <w15:commentEx w15:paraId="06D51A0C" w15:done="0"/>
  <w15:commentEx w15:paraId="6D44753A" w15:done="0"/>
  <w15:commentEx w15:paraId="15302412" w15:done="0"/>
  <w15:commentEx w15:paraId="18668F65" w15:done="0"/>
  <w15:commentEx w15:paraId="2D8BACA3" w15:done="0"/>
  <w15:commentEx w15:paraId="13AE9323" w15:done="0"/>
  <w15:commentEx w15:paraId="619EF002" w15:done="0"/>
  <w15:commentEx w15:paraId="296A68DA" w15:paraIdParent="619EF002" w15:done="0"/>
  <w15:commentEx w15:paraId="115830C2" w15:done="0"/>
  <w15:commentEx w15:paraId="023D3DE8" w15:done="0"/>
  <w15:commentEx w15:paraId="04EC41F7" w15:done="0"/>
  <w15:commentEx w15:paraId="69CC4D28" w15:done="0"/>
  <w15:commentEx w15:paraId="1E9D20C6" w15:done="0"/>
  <w15:commentEx w15:paraId="2BE2B215" w15:done="0"/>
  <w15:commentEx w15:paraId="5F444566" w15:paraIdParent="2BE2B215" w15:done="0"/>
  <w15:commentEx w15:paraId="20C4833F" w15:done="0"/>
  <w15:commentEx w15:paraId="26F900B8" w15:done="0"/>
  <w15:commentEx w15:paraId="11987342" w15:paraIdParent="26F900B8" w15:done="0"/>
  <w15:commentEx w15:paraId="1216D518" w15:done="0"/>
  <w15:commentEx w15:paraId="697AC62F" w15:done="0"/>
  <w15:commentEx w15:paraId="17CAA51D" w15:done="0"/>
  <w15:commentEx w15:paraId="71604914" w15:paraIdParent="17CAA51D" w15:done="0"/>
  <w15:commentEx w15:paraId="1BFC8BD6" w15:done="0"/>
  <w15:commentEx w15:paraId="23DB5DC5" w15:done="0"/>
  <w15:commentEx w15:paraId="696AC998" w15:done="0"/>
  <w15:commentEx w15:paraId="429FB690" w15:done="0"/>
  <w15:commentEx w15:paraId="13707F94" w15:done="0"/>
  <w15:commentEx w15:paraId="0061454E" w15:paraIdParent="13707F94" w15:done="0"/>
  <w15:commentEx w15:paraId="5DDB1240" w15:done="0"/>
  <w15:commentEx w15:paraId="7812EB55" w15:done="0"/>
  <w15:commentEx w15:paraId="6E5BC0E1" w15:done="0"/>
  <w15:commentEx w15:paraId="7E169BA7" w15:done="0"/>
  <w15:commentEx w15:paraId="445E3F8B" w15:paraIdParent="7E169BA7" w15:done="0"/>
  <w15:commentEx w15:paraId="19E839AA" w15:done="0"/>
  <w15:commentEx w15:paraId="6A1982C4" w15:done="0"/>
  <w15:commentEx w15:paraId="2C072DCA" w15:done="0"/>
  <w15:commentEx w15:paraId="2A747A79" w15:paraIdParent="2C072DCA" w15:done="0"/>
  <w15:commentEx w15:paraId="72E2135D" w15:paraIdParent="2C072DCA" w15:done="0"/>
  <w15:commentEx w15:paraId="7FEA0FD7" w15:done="0"/>
  <w15:commentEx w15:paraId="516EA46A" w15:done="0"/>
  <w15:commentEx w15:paraId="708B046B" w15:done="0"/>
  <w15:commentEx w15:paraId="1276CD95" w15:paraIdParent="708B046B" w15:done="0"/>
  <w15:commentEx w15:paraId="3C2880D2" w15:done="0"/>
  <w15:commentEx w15:paraId="0E44BA67" w15:paraIdParent="3C2880D2" w15:done="0"/>
  <w15:commentEx w15:paraId="220D47AE" w15:done="0"/>
  <w15:commentEx w15:paraId="1BAB2AAC" w15:done="0"/>
  <w15:commentEx w15:paraId="294D34A7" w15:done="0"/>
  <w15:commentEx w15:paraId="660B98C6" w15:done="0"/>
  <w15:commentEx w15:paraId="515CC45D" w15:paraIdParent="660B98C6" w15:done="0"/>
  <w15:commentEx w15:paraId="426B3E3C" w15:done="0"/>
  <w15:commentEx w15:paraId="273F5E2A" w15:paraIdParent="426B3E3C" w15:done="0"/>
  <w15:commentEx w15:paraId="32CD2969" w15:done="0"/>
  <w15:commentEx w15:paraId="68A4E33D" w15:done="0"/>
  <w15:commentEx w15:paraId="531D138C" w15:done="0"/>
  <w15:commentEx w15:paraId="44332DA0" w15:done="0"/>
  <w15:commentEx w15:paraId="2AC06E3A" w15:done="0"/>
  <w15:commentEx w15:paraId="570F489B" w15:done="0"/>
  <w15:commentEx w15:paraId="011B5C23" w15:done="0"/>
  <w15:commentEx w15:paraId="3CFD7617" w15:done="0"/>
  <w15:commentEx w15:paraId="687915D5" w15:done="0"/>
  <w15:commentEx w15:paraId="18AB2827" w15:done="0"/>
  <w15:commentEx w15:paraId="3DC8EF15" w15:done="0"/>
  <w15:commentEx w15:paraId="1B9A55D7" w15:don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405A81FE" w16cex:dateUtc="2020-03-10T17:21:34.342Z"/>
  <w16cex:commentExtensible w16cex:durableId="604E4220" w16cex:dateUtc="2020-03-10T17:28:52.959Z"/>
  <w16cex:commentExtensible w16cex:durableId="68F4BD71" w16cex:dateUtc="2020-03-10T19:40:45.275Z"/>
  <w16cex:commentExtensible w16cex:durableId="1492FC4D" w16cex:dateUtc="2020-03-10T20:19:22.58Z"/>
  <w16cex:commentExtensible w16cex:durableId="1ECC3FAD" w16cex:dateUtc="2020-03-10T21:00:59.734Z"/>
  <w16cex:commentExtensible w16cex:durableId="57602925" w16cex:dateUtc="2020-03-10T21:05:05.038Z"/>
  <w16cex:commentExtensible w16cex:durableId="7B45F4C3" w16cex:dateUtc="2020-03-10T21:23:21.899Z"/>
  <w16cex:commentExtensible w16cex:durableId="4C7F3613" w16cex:dateUtc="2020-03-10T21:46:02.232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4F4F926" w16cid:durableId="220DF8EE"/>
  <w16cid:commentId w16cid:paraId="1BFED0EE" w16cid:durableId="220DF9C9"/>
  <w16cid:commentId w16cid:paraId="7C998A5B" w16cid:durableId="220DF8EF"/>
  <w16cid:commentId w16cid:paraId="1942014C" w16cid:durableId="220DF8F0"/>
  <w16cid:commentId w16cid:paraId="4D1A84C9" w16cid:durableId="220DF8F1"/>
  <w16cid:commentId w16cid:paraId="2FB4A39C" w16cid:durableId="220DF8F2"/>
  <w16cid:commentId w16cid:paraId="6C8405E2" w16cid:durableId="220DFB6B"/>
  <w16cid:commentId w16cid:paraId="54740FAB" w16cid:durableId="220DF8F3"/>
  <w16cid:commentId w16cid:paraId="352080CB" w16cid:durableId="220DF8F4"/>
  <w16cid:commentId w16cid:paraId="351A1E4D" w16cid:durableId="220DF8F5"/>
  <w16cid:commentId w16cid:paraId="61815940" w16cid:durableId="220DF8F6"/>
  <w16cid:commentId w16cid:paraId="0EFAE4E4" w16cid:durableId="220DF8F7"/>
  <w16cid:commentId w16cid:paraId="4A2BC602" w16cid:durableId="220DF8F8"/>
  <w16cid:commentId w16cid:paraId="0DB51FCC" w16cid:durableId="220DF8F9"/>
  <w16cid:commentId w16cid:paraId="48FAEF39" w16cid:durableId="220DFCF1"/>
  <w16cid:commentId w16cid:paraId="2126B05D" w16cid:durableId="220DFD2C"/>
  <w16cid:commentId w16cid:paraId="0D7D53F9" w16cid:durableId="220DFD3B"/>
  <w16cid:commentId w16cid:paraId="04DDC6E5" w16cid:durableId="220DFD5F"/>
  <w16cid:commentId w16cid:paraId="2D4593E7" w16cid:durableId="220DFD85"/>
  <w16cid:commentId w16cid:paraId="1CD0E25A" w16cid:durableId="220DF8FA"/>
  <w16cid:commentId w16cid:paraId="148847C7" w16cid:durableId="220DF8FB"/>
  <w16cid:commentId w16cid:paraId="4B364FCB" w16cid:durableId="220DF8FC"/>
  <w16cid:commentId w16cid:paraId="6BF1E745" w16cid:durableId="220DFDC1"/>
  <w16cid:commentId w16cid:paraId="72EEE5AC" w16cid:durableId="220DF8FD"/>
  <w16cid:commentId w16cid:paraId="2C954272" w16cid:durableId="220DF8FE"/>
  <w16cid:commentId w16cid:paraId="2A1D471D" w16cid:durableId="220DFE45"/>
  <w16cid:commentId w16cid:paraId="6330C5E1" w16cid:durableId="220DFF6C"/>
  <w16cid:commentId w16cid:paraId="22A0ED6C" w16cid:durableId="220DFFE2"/>
  <w16cid:commentId w16cid:paraId="66CB6AF8" w16cid:durableId="220E0176"/>
  <w16cid:commentId w16cid:paraId="78A3B6C9" w16cid:durableId="220E0190"/>
  <w16cid:commentId w16cid:paraId="6DE8C610" w16cid:durableId="220E0217"/>
  <w16cid:commentId w16cid:paraId="74F621CB" w16cid:durableId="220E028B"/>
  <w16cid:commentId w16cid:paraId="0E44A1EF" w16cid:durableId="220DF8FF"/>
  <w16cid:commentId w16cid:paraId="5AF69816" w16cid:durableId="220E02A8"/>
  <w16cid:commentId w16cid:paraId="3BF66759" w16cid:durableId="220E04D9"/>
  <w16cid:commentId w16cid:paraId="523944E8" w16cid:durableId="220E0503"/>
  <w16cid:commentId w16cid:paraId="73785599" w16cid:durableId="220DF900"/>
  <w16cid:commentId w16cid:paraId="24F82D5B" w16cid:durableId="220E06CE"/>
  <w16cid:commentId w16cid:paraId="7DA4832A" w16cid:durableId="220DF901"/>
  <w16cid:commentId w16cid:paraId="389F9B08" w16cid:durableId="220E0A01"/>
  <w16cid:commentId w16cid:paraId="2FA66133" w16cid:durableId="68F4BD71"/>
  <w16cid:commentId w16cid:paraId="56418AF8" w16cid:durableId="220E0C09"/>
  <w16cid:commentId w16cid:paraId="121B1322" w16cid:durableId="220E0C73"/>
  <w16cid:commentId w16cid:paraId="196F3B4B" w16cid:durableId="220DF902"/>
  <w16cid:commentId w16cid:paraId="5B426CE8" w16cid:durableId="220DF903"/>
  <w16cid:commentId w16cid:paraId="49709D03" w16cid:durableId="220DF904"/>
  <w16cid:commentId w16cid:paraId="2CDB70DD" w16cid:durableId="220E2B3C"/>
  <w16cid:commentId w16cid:paraId="1E58F71F" w16cid:durableId="220DF905"/>
  <w16cid:commentId w16cid:paraId="3CCAD47C" w16cid:durableId="220DF906"/>
  <w16cid:commentId w16cid:paraId="4C467BF4" w16cid:durableId="220DF907"/>
  <w16cid:commentId w16cid:paraId="15D800A8" w16cid:durableId="220DF908"/>
  <w16cid:commentId w16cid:paraId="60EBDB82" w16cid:durableId="405A81FE"/>
  <w16cid:commentId w16cid:paraId="37BA8D20" w16cid:durableId="220DF909"/>
  <w16cid:commentId w16cid:paraId="5CA221EC" w16cid:durableId="220E2ADE"/>
  <w16cid:commentId w16cid:paraId="334F4554" w16cid:durableId="220DF90A"/>
  <w16cid:commentId w16cid:paraId="1010FEFF" w16cid:durableId="220E21D9"/>
  <w16cid:commentId w16cid:paraId="7EB861AD" w16cid:durableId="220E2B0A"/>
  <w16cid:commentId w16cid:paraId="5A81A54E" w16cid:durableId="220E222D"/>
  <w16cid:commentId w16cid:paraId="2D73BA95" w16cid:durableId="220E2319"/>
  <w16cid:commentId w16cid:paraId="16075DFA" w16cid:durableId="220DF90B"/>
  <w16cid:commentId w16cid:paraId="21AD2263" w16cid:durableId="220DF90C"/>
  <w16cid:commentId w16cid:paraId="2C20F0B7" w16cid:durableId="220DF90D"/>
  <w16cid:commentId w16cid:paraId="304EC61B" w16cid:durableId="220E259E"/>
  <w16cid:commentId w16cid:paraId="5B34952B" w16cid:durableId="220DF90E"/>
  <w16cid:commentId w16cid:paraId="4AF3096C" w16cid:durableId="220DF90F"/>
  <w16cid:commentId w16cid:paraId="494F3547" w16cid:durableId="220DF910"/>
  <w16cid:commentId w16cid:paraId="3CBE23A7" w16cid:durableId="220DF911"/>
  <w16cid:commentId w16cid:paraId="5E98EBBA" w16cid:durableId="220DF912"/>
  <w16cid:commentId w16cid:paraId="32B3A656" w16cid:durableId="220E2686"/>
  <w16cid:commentId w16cid:paraId="28404367" w16cid:durableId="220E26DB"/>
  <w16cid:commentId w16cid:paraId="70F528D6" w16cid:durableId="604E4220"/>
  <w16cid:commentId w16cid:paraId="6CB95A97" w16cid:durableId="220E2757"/>
  <w16cid:commentId w16cid:paraId="3FD0A34D" w16cid:durableId="220E27C4"/>
  <w16cid:commentId w16cid:paraId="4CA55316" w16cid:durableId="220E2842"/>
  <w16cid:commentId w16cid:paraId="2D3B11E8" w16cid:durableId="220DF913"/>
  <w16cid:commentId w16cid:paraId="125991EC" w16cid:durableId="220DF914"/>
  <w16cid:commentId w16cid:paraId="05F1A976" w16cid:durableId="220DF915"/>
  <w16cid:commentId w16cid:paraId="4C4A2769" w16cid:durableId="220DF916"/>
  <w16cid:commentId w16cid:paraId="4E506F39" w16cid:durableId="220DF917"/>
  <w16cid:commentId w16cid:paraId="00283D02" w16cid:durableId="220DF918"/>
  <w16cid:commentId w16cid:paraId="3ACCB45B" w16cid:durableId="220DF919"/>
  <w16cid:commentId w16cid:paraId="61397E56" w16cid:durableId="220DF91A"/>
  <w16cid:commentId w16cid:paraId="04B0FCFE" w16cid:durableId="220DF91B"/>
  <w16cid:commentId w16cid:paraId="14E641BE" w16cid:durableId="220DF91C"/>
  <w16cid:commentId w16cid:paraId="29835906" w16cid:durableId="220DF91D"/>
  <w16cid:commentId w16cid:paraId="72D0B2C6" w16cid:durableId="220E298A"/>
  <w16cid:commentId w16cid:paraId="28B67A30" w16cid:durableId="220DF91E"/>
  <w16cid:commentId w16cid:paraId="20A7A317" w16cid:durableId="220DF91F"/>
  <w16cid:commentId w16cid:paraId="74289F33" w16cid:durableId="220E2A54"/>
  <w16cid:commentId w16cid:paraId="6B7F4FD1" w16cid:durableId="220DF920"/>
  <w16cid:commentId w16cid:paraId="3B7F7DF1" w16cid:durableId="220DF921"/>
  <w16cid:commentId w16cid:paraId="44647256" w16cid:durableId="220DF922"/>
  <w16cid:commentId w16cid:paraId="0913C5D7" w16cid:durableId="220DF923"/>
  <w16cid:commentId w16cid:paraId="3486B042" w16cid:durableId="220DF924"/>
  <w16cid:commentId w16cid:paraId="5D79E293" w16cid:durableId="220DF925"/>
  <w16cid:commentId w16cid:paraId="775817BB" w16cid:durableId="220DF926"/>
  <w16cid:commentId w16cid:paraId="3CDE4874" w16cid:durableId="220DF927"/>
  <w16cid:commentId w16cid:paraId="456A7A09" w16cid:durableId="220DF928"/>
  <w16cid:commentId w16cid:paraId="20D877A0" w16cid:durableId="220DF929"/>
  <w16cid:commentId w16cid:paraId="7FDFC874" w16cid:durableId="1ECC3FAD"/>
  <w16cid:commentId w16cid:paraId="5C52A8DA" w16cid:durableId="220DF92A"/>
  <w16cid:commentId w16cid:paraId="6006C91A" w16cid:durableId="220DF92B"/>
  <w16cid:commentId w16cid:paraId="4BF86631" w16cid:durableId="72FADA02"/>
  <w16cid:commentId w16cid:paraId="36FA663E" w16cid:durableId="2CFC5CFA"/>
  <w16cid:commentId w16cid:paraId="2026ADE5" w16cid:durableId="220DF92C"/>
  <w16cid:commentId w16cid:paraId="7EF3695E" w16cid:durableId="220DF92D"/>
  <w16cid:commentId w16cid:paraId="6B4A9C68" w16cid:durableId="220DF92E"/>
  <w16cid:commentId w16cid:paraId="147C6707" w16cid:durableId="1492FC4D"/>
  <w16cid:commentId w16cid:paraId="5BAF927B" w16cid:durableId="220DF92F"/>
  <w16cid:commentId w16cid:paraId="5EEE3220" w16cid:durableId="57602925"/>
  <w16cid:commentId w16cid:paraId="28800DB3" w16cid:durableId="4C7F3613"/>
  <w16cid:commentId w16cid:paraId="22D62879" w16cid:durableId="220DF930"/>
  <w16cid:commentId w16cid:paraId="3F8F75E5" w16cid:durableId="220DF931"/>
  <w16cid:commentId w16cid:paraId="171E3BEA" w16cid:durableId="220DF932"/>
  <w16cid:commentId w16cid:paraId="6F514706" w16cid:durableId="220DF933"/>
  <w16cid:commentId w16cid:paraId="0F11F4D0" w16cid:durableId="220DF934"/>
  <w16cid:commentId w16cid:paraId="5C1644E5" w16cid:durableId="220DF935"/>
  <w16cid:commentId w16cid:paraId="34ACACAC" w16cid:durableId="220DF936"/>
  <w16cid:commentId w16cid:paraId="0A924264" w16cid:durableId="220DF937"/>
  <w16cid:commentId w16cid:paraId="51B6B9EB" w16cid:durableId="220DF938"/>
  <w16cid:commentId w16cid:paraId="31B6391B" w16cid:durableId="7B45F4C3"/>
  <w16cid:commentId w16cid:paraId="744FF657" w16cid:durableId="220DF939"/>
  <w16cid:commentId w16cid:paraId="3B10C473" w16cid:durableId="220DF93A"/>
  <w16cid:commentId w16cid:paraId="7E61CD14" w16cid:durableId="220DF93B"/>
  <w16cid:commentId w16cid:paraId="7F4FDCCE" w16cid:durableId="220DF93C"/>
  <w16cid:commentId w16cid:paraId="3AF9CE92" w16cid:durableId="220DF93D"/>
  <w16cid:commentId w16cid:paraId="76345D38" w16cid:durableId="220DF93E"/>
  <w16cid:commentId w16cid:paraId="2D079E4A" w16cid:durableId="220DF93F"/>
  <w16cid:commentId w16cid:paraId="0FB8D558" w16cid:durableId="220DF940"/>
  <w16cid:commentId w16cid:paraId="78A3CC55" w16cid:durableId="220DF941"/>
  <w16cid:commentId w16cid:paraId="1E645637" w16cid:durableId="220DF942"/>
  <w16cid:commentId w16cid:paraId="756458F8" w16cid:durableId="220DF943"/>
  <w16cid:commentId w16cid:paraId="5A61CD3B" w16cid:durableId="220DF944"/>
  <w16cid:commentId w16cid:paraId="07AABF3D" w16cid:durableId="220DF945"/>
  <w16cid:commentId w16cid:paraId="21C9F049" w16cid:durableId="220DF946"/>
  <w16cid:commentId w16cid:paraId="3605D01D" w16cid:durableId="220DF947"/>
  <w16cid:commentId w16cid:paraId="037DE62D" w16cid:durableId="220DF948"/>
  <w16cid:commentId w16cid:paraId="6AEF3149" w16cid:durableId="220DF949"/>
  <w16cid:commentId w16cid:paraId="5EE166C9" w16cid:durableId="220DF94A"/>
  <w16cid:commentId w16cid:paraId="40B0E7E3" w16cid:durableId="220DF94B"/>
  <w16cid:commentId w16cid:paraId="5DBCBFB6" w16cid:durableId="220DF94C"/>
  <w16cid:commentId w16cid:paraId="7C8FFB95" w16cid:durableId="220DF94D"/>
  <w16cid:commentId w16cid:paraId="47A9368E" w16cid:durableId="220DF94E"/>
  <w16cid:commentId w16cid:paraId="1C4EC6EC" w16cid:durableId="220DF94F"/>
  <w16cid:commentId w16cid:paraId="226219EC" w16cid:durableId="220DF950"/>
  <w16cid:commentId w16cid:paraId="677F6217" w16cid:durableId="220DF951"/>
  <w16cid:commentId w16cid:paraId="574E2CD2" w16cid:durableId="220DF952"/>
  <w16cid:commentId w16cid:paraId="4B246D4D" w16cid:durableId="220DF953"/>
  <w16cid:commentId w16cid:paraId="2C85D7A7" w16cid:durableId="220DF954"/>
  <w16cid:commentId w16cid:paraId="0AD64754" w16cid:durableId="220DF955"/>
  <w16cid:commentId w16cid:paraId="6A55CEF9" w16cid:durableId="220DF956"/>
  <w16cid:commentId w16cid:paraId="327D5FB1" w16cid:durableId="220DF957"/>
  <w16cid:commentId w16cid:paraId="1AA4CB88" w16cid:durableId="220DF958"/>
  <w16cid:commentId w16cid:paraId="3F20E15F" w16cid:durableId="220DF959"/>
  <w16cid:commentId w16cid:paraId="1C95D71E" w16cid:durableId="220DF95A"/>
  <w16cid:commentId w16cid:paraId="2702B8A4" w16cid:durableId="220DF95B"/>
  <w16cid:commentId w16cid:paraId="080A9C22" w16cid:durableId="220DF95C"/>
  <w16cid:commentId w16cid:paraId="24902120" w16cid:durableId="220DF95D"/>
  <w16cid:commentId w16cid:paraId="0ED23C45" w16cid:durableId="220DF95E"/>
  <w16cid:commentId w16cid:paraId="012C76D9" w16cid:durableId="220DF95F"/>
  <w16cid:commentId w16cid:paraId="7CA6B479" w16cid:durableId="220DF960"/>
  <w16cid:commentId w16cid:paraId="47C524AC" w16cid:durableId="220DF961"/>
  <w16cid:commentId w16cid:paraId="6365DE69" w16cid:durableId="220DF962"/>
  <w16cid:commentId w16cid:paraId="26579FE3" w16cid:durableId="220DF963"/>
  <w16cid:commentId w16cid:paraId="16578FE4" w16cid:durableId="220DF964"/>
  <w16cid:commentId w16cid:paraId="798803B7" w16cid:durableId="220DF965"/>
  <w16cid:commentId w16cid:paraId="616B1DAE" w16cid:durableId="220DF966"/>
  <w16cid:commentId w16cid:paraId="2B2E840B" w16cid:durableId="220DF967"/>
  <w16cid:commentId w16cid:paraId="65083BA2" w16cid:durableId="220DF968"/>
  <w16cid:commentId w16cid:paraId="4D69A98A" w16cid:durableId="220DF969"/>
  <w16cid:commentId w16cid:paraId="4238C744" w16cid:durableId="220DF96A"/>
  <w16cid:commentId w16cid:paraId="736E4CE5" w16cid:durableId="220DF96B"/>
  <w16cid:commentId w16cid:paraId="3325B62F" w16cid:durableId="220DF96C"/>
  <w16cid:commentId w16cid:paraId="32A25C14" w16cid:durableId="220DF96D"/>
  <w16cid:commentId w16cid:paraId="4125B8A9" w16cid:durableId="220DF96E"/>
  <w16cid:commentId w16cid:paraId="6E846E4E" w16cid:durableId="220DF96F"/>
  <w16cid:commentId w16cid:paraId="136C75C9" w16cid:durableId="220DF970"/>
  <w16cid:commentId w16cid:paraId="5F671429" w16cid:durableId="220DF971"/>
  <w16cid:commentId w16cid:paraId="0A6BC84C" w16cid:durableId="220DF972"/>
  <w16cid:commentId w16cid:paraId="01B7F5A8" w16cid:durableId="220DF973"/>
  <w16cid:commentId w16cid:paraId="75036395" w16cid:durableId="220DF974"/>
  <w16cid:commentId w16cid:paraId="37E6FF4E" w16cid:durableId="220DF975"/>
  <w16cid:commentId w16cid:paraId="6FA0E6E0" w16cid:durableId="220DF976"/>
  <w16cid:commentId w16cid:paraId="3DA15DBC" w16cid:durableId="220DF977"/>
  <w16cid:commentId w16cid:paraId="613ADA27" w16cid:durableId="220DF978"/>
  <w16cid:commentId w16cid:paraId="3A9E95A8" w16cid:durableId="220DF979"/>
  <w16cid:commentId w16cid:paraId="01D8DAC8" w16cid:durableId="220DF97A"/>
  <w16cid:commentId w16cid:paraId="63E9E92E" w16cid:durableId="220DF97B"/>
  <w16cid:commentId w16cid:paraId="23E1BBE5" w16cid:durableId="220DF97C"/>
  <w16cid:commentId w16cid:paraId="25F21264" w16cid:durableId="220DF97D"/>
  <w16cid:commentId w16cid:paraId="5EB02937" w16cid:durableId="220DF97E"/>
  <w16cid:commentId w16cid:paraId="1A3AFF47" w16cid:durableId="220DF97F"/>
  <w16cid:commentId w16cid:paraId="0E886DBE" w16cid:durableId="220DF980"/>
  <w16cid:commentId w16cid:paraId="646010E5" w16cid:durableId="220DF981"/>
  <w16cid:commentId w16cid:paraId="6AE95DCC" w16cid:durableId="220DF982"/>
  <w16cid:commentId w16cid:paraId="7631C83C" w16cid:durableId="220DF983"/>
  <w16cid:commentId w16cid:paraId="4127DC93" w16cid:durableId="220DF984"/>
  <w16cid:commentId w16cid:paraId="5052DF78" w16cid:durableId="220DF985"/>
  <w16cid:commentId w16cid:paraId="0B7B325C" w16cid:durableId="220DF986"/>
  <w16cid:commentId w16cid:paraId="3F055279" w16cid:durableId="220DF987"/>
  <w16cid:commentId w16cid:paraId="0BA6FEE2" w16cid:durableId="220DF988"/>
  <w16cid:commentId w16cid:paraId="59D5ED12" w16cid:durableId="220DF989"/>
  <w16cid:commentId w16cid:paraId="06D51A0C" w16cid:durableId="220DF98A"/>
  <w16cid:commentId w16cid:paraId="6D44753A" w16cid:durableId="220DF98B"/>
  <w16cid:commentId w16cid:paraId="15302412" w16cid:durableId="220DF98C"/>
  <w16cid:commentId w16cid:paraId="18668F65" w16cid:durableId="220DF98D"/>
  <w16cid:commentId w16cid:paraId="2D8BACA3" w16cid:durableId="220DF98E"/>
  <w16cid:commentId w16cid:paraId="13AE9323" w16cid:durableId="220DF98F"/>
  <w16cid:commentId w16cid:paraId="619EF002" w16cid:durableId="220DF990"/>
  <w16cid:commentId w16cid:paraId="296A68DA" w16cid:durableId="220DF991"/>
  <w16cid:commentId w16cid:paraId="115830C2" w16cid:durableId="220DF992"/>
  <w16cid:commentId w16cid:paraId="023D3DE8" w16cid:durableId="220DF993"/>
  <w16cid:commentId w16cid:paraId="04EC41F7" w16cid:durableId="220DF994"/>
  <w16cid:commentId w16cid:paraId="69CC4D28" w16cid:durableId="220DF995"/>
  <w16cid:commentId w16cid:paraId="1E9D20C6" w16cid:durableId="220DF996"/>
  <w16cid:commentId w16cid:paraId="2BE2B215" w16cid:durableId="220DF997"/>
  <w16cid:commentId w16cid:paraId="5F444566" w16cid:durableId="220DF998"/>
  <w16cid:commentId w16cid:paraId="20C4833F" w16cid:durableId="220DF999"/>
  <w16cid:commentId w16cid:paraId="26F900B8" w16cid:durableId="220DF99A"/>
  <w16cid:commentId w16cid:paraId="11987342" w16cid:durableId="220DF99B"/>
  <w16cid:commentId w16cid:paraId="1216D518" w16cid:durableId="220DF99C"/>
  <w16cid:commentId w16cid:paraId="697AC62F" w16cid:durableId="220DF99D"/>
  <w16cid:commentId w16cid:paraId="17CAA51D" w16cid:durableId="220DF99E"/>
  <w16cid:commentId w16cid:paraId="71604914" w16cid:durableId="220DF99F"/>
  <w16cid:commentId w16cid:paraId="1BFC8BD6" w16cid:durableId="220DF9A0"/>
  <w16cid:commentId w16cid:paraId="23DB5DC5" w16cid:durableId="220DF9A1"/>
  <w16cid:commentId w16cid:paraId="696AC998" w16cid:durableId="220DF9A2"/>
  <w16cid:commentId w16cid:paraId="429FB690" w16cid:durableId="220DF9A3"/>
  <w16cid:commentId w16cid:paraId="13707F94" w16cid:durableId="220DF9A4"/>
  <w16cid:commentId w16cid:paraId="0061454E" w16cid:durableId="220DF9A5"/>
  <w16cid:commentId w16cid:paraId="5DDB1240" w16cid:durableId="220DF9A6"/>
  <w16cid:commentId w16cid:paraId="7812EB55" w16cid:durableId="220DF9A7"/>
  <w16cid:commentId w16cid:paraId="6E5BC0E1" w16cid:durableId="220DF9A8"/>
  <w16cid:commentId w16cid:paraId="7E169BA7" w16cid:durableId="220DF9A9"/>
  <w16cid:commentId w16cid:paraId="445E3F8B" w16cid:durableId="220DF9AA"/>
  <w16cid:commentId w16cid:paraId="19E839AA" w16cid:durableId="220DF9AB"/>
  <w16cid:commentId w16cid:paraId="6A1982C4" w16cid:durableId="220DF9AC"/>
  <w16cid:commentId w16cid:paraId="2C072DCA" w16cid:durableId="220DF9AD"/>
  <w16cid:commentId w16cid:paraId="2A747A79" w16cid:durableId="220DF9AE"/>
  <w16cid:commentId w16cid:paraId="72E2135D" w16cid:durableId="220DF9AF"/>
  <w16cid:commentId w16cid:paraId="7FEA0FD7" w16cid:durableId="220DF9B0"/>
  <w16cid:commentId w16cid:paraId="516EA46A" w16cid:durableId="220DF9B1"/>
  <w16cid:commentId w16cid:paraId="708B046B" w16cid:durableId="220DF9B2"/>
  <w16cid:commentId w16cid:paraId="1276CD95" w16cid:durableId="220DF9B3"/>
  <w16cid:commentId w16cid:paraId="3C2880D2" w16cid:durableId="220DF9B4"/>
  <w16cid:commentId w16cid:paraId="0E44BA67" w16cid:durableId="220DF9B5"/>
  <w16cid:commentId w16cid:paraId="220D47AE" w16cid:durableId="220DF9B6"/>
  <w16cid:commentId w16cid:paraId="1BAB2AAC" w16cid:durableId="220DF9B7"/>
  <w16cid:commentId w16cid:paraId="294D34A7" w16cid:durableId="220DF9B8"/>
  <w16cid:commentId w16cid:paraId="660B98C6" w16cid:durableId="220DF9B9"/>
  <w16cid:commentId w16cid:paraId="515CC45D" w16cid:durableId="220DF9BA"/>
  <w16cid:commentId w16cid:paraId="426B3E3C" w16cid:durableId="220DF9BB"/>
  <w16cid:commentId w16cid:paraId="273F5E2A" w16cid:durableId="220DF9BC"/>
  <w16cid:commentId w16cid:paraId="32CD2969" w16cid:durableId="220DF9BD"/>
  <w16cid:commentId w16cid:paraId="68A4E33D" w16cid:durableId="220DF9BE"/>
  <w16cid:commentId w16cid:paraId="531D138C" w16cid:durableId="220DF9BF"/>
  <w16cid:commentId w16cid:paraId="44332DA0" w16cid:durableId="220DF9C0"/>
  <w16cid:commentId w16cid:paraId="2AC06E3A" w16cid:durableId="220DF9C1"/>
  <w16cid:commentId w16cid:paraId="570F489B" w16cid:durableId="220DF9C2"/>
  <w16cid:commentId w16cid:paraId="011B5C23" w16cid:durableId="220DF9C3"/>
  <w16cid:commentId w16cid:paraId="3CFD7617" w16cid:durableId="220DF9C4"/>
  <w16cid:commentId w16cid:paraId="687915D5" w16cid:durableId="220DF9C5"/>
  <w16cid:commentId w16cid:paraId="18AB2827" w16cid:durableId="220DF9C6"/>
  <w16cid:commentId w16cid:paraId="3DC8EF15" w16cid:durableId="220DF9C7"/>
  <w16cid:commentId w16cid:paraId="1B9A55D7" w16cid:durableId="220DF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8A1705" w14:textId="77777777" w:rsidR="009924E3" w:rsidRDefault="009924E3">
      <w:r>
        <w:separator/>
      </w:r>
    </w:p>
  </w:endnote>
  <w:endnote w:type="continuationSeparator" w:id="0">
    <w:p w14:paraId="3E61F7A8" w14:textId="77777777" w:rsidR="009924E3" w:rsidRDefault="009924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00"/>
    <w:family w:val="roman"/>
    <w:notTrueType/>
    <w:pitch w:val="default"/>
    <w:sig w:usb0="00000003" w:usb1="00000000" w:usb2="00000000" w:usb3="00000000" w:csb0="00000001" w:csb1="00000000"/>
  </w:font>
  <w:font w:name="GillSans">
    <w:altName w:val="Cambria"/>
    <w:panose1 w:val="00000000000000000000"/>
    <w:charset w:val="00"/>
    <w:family w:val="roman"/>
    <w:notTrueType/>
    <w:pitch w:val="default"/>
  </w:font>
  <w:font w:name="Microsoft YaHei UI">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883691" w14:textId="77777777" w:rsidR="00910F33" w:rsidRDefault="00910F33" w:rsidP="004755ED">
    <w:pPr>
      <w:framePr w:wrap="around" w:vAnchor="text" w:hAnchor="margin" w:xAlign="center" w:y="1"/>
    </w:pPr>
    <w:r>
      <w:fldChar w:fldCharType="begin"/>
    </w:r>
    <w:r>
      <w:instrText xml:space="preserve">PAGE  </w:instrText>
    </w:r>
    <w:r>
      <w:fldChar w:fldCharType="separate"/>
    </w:r>
    <w:r>
      <w:rPr>
        <w:noProof/>
      </w:rPr>
      <w:t>ii</w:t>
    </w:r>
    <w:r>
      <w:rPr>
        <w:noProof/>
      </w:rPr>
      <w:fldChar w:fldCharType="end"/>
    </w:r>
  </w:p>
  <w:p w14:paraId="50A23BF4" w14:textId="77777777" w:rsidR="00910F33" w:rsidRPr="001A55E2" w:rsidRDefault="00910F33" w:rsidP="001A55E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BF88E6" w14:textId="77777777" w:rsidR="00910F33" w:rsidRPr="00CB7DCD" w:rsidRDefault="00910F33" w:rsidP="00CB7DC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0436078"/>
      <w:docPartObj>
        <w:docPartGallery w:val="Page Numbers (Bottom of Page)"/>
        <w:docPartUnique/>
      </w:docPartObj>
    </w:sdtPr>
    <w:sdtEndPr>
      <w:rPr>
        <w:noProof/>
      </w:rPr>
    </w:sdtEndPr>
    <w:sdtContent>
      <w:p w14:paraId="43AC9583" w14:textId="77777777" w:rsidR="00910F33" w:rsidRDefault="00910F33">
        <w:pPr>
          <w:pStyle w:val="Footer"/>
          <w:jc w:val="center"/>
        </w:pPr>
        <w:r>
          <w:fldChar w:fldCharType="begin"/>
        </w:r>
        <w:r>
          <w:instrText xml:space="preserve"> PAGE   \* MERGEFORMAT </w:instrText>
        </w:r>
        <w:r>
          <w:fldChar w:fldCharType="separate"/>
        </w:r>
        <w:r>
          <w:rPr>
            <w:noProof/>
          </w:rPr>
          <w:t>ix</w:t>
        </w:r>
        <w:r>
          <w:rPr>
            <w:noProof/>
          </w:rPr>
          <w:fldChar w:fldCharType="end"/>
        </w:r>
      </w:p>
    </w:sdtContent>
  </w:sdt>
  <w:p w14:paraId="4EF09EFA" w14:textId="77777777" w:rsidR="00910F33" w:rsidRPr="00C11A50" w:rsidRDefault="00910F33" w:rsidP="00C11A5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5496217"/>
      <w:docPartObj>
        <w:docPartGallery w:val="Page Numbers (Bottom of Page)"/>
        <w:docPartUnique/>
      </w:docPartObj>
    </w:sdtPr>
    <w:sdtEndPr>
      <w:rPr>
        <w:noProof/>
      </w:rPr>
    </w:sdtEndPr>
    <w:sdtContent>
      <w:p w14:paraId="5043EA2A" w14:textId="77777777" w:rsidR="00910F33" w:rsidRDefault="00910F33">
        <w:pPr>
          <w:pStyle w:val="Footer"/>
          <w:jc w:val="center"/>
        </w:pPr>
        <w:r>
          <w:fldChar w:fldCharType="begin"/>
        </w:r>
        <w:r>
          <w:instrText xml:space="preserve"> PAGE   \* MERGEFORMAT </w:instrText>
        </w:r>
        <w:r>
          <w:fldChar w:fldCharType="separate"/>
        </w:r>
        <w:r>
          <w:rPr>
            <w:noProof/>
          </w:rPr>
          <w:t>xiii</w:t>
        </w:r>
        <w:r>
          <w:rPr>
            <w:noProof/>
          </w:rPr>
          <w:fldChar w:fldCharType="end"/>
        </w:r>
      </w:p>
    </w:sdtContent>
  </w:sdt>
  <w:p w14:paraId="587B2ED0" w14:textId="77777777" w:rsidR="00910F33" w:rsidRPr="00D71BED" w:rsidRDefault="00910F33" w:rsidP="00D71BE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856107"/>
      <w:docPartObj>
        <w:docPartGallery w:val="Page Numbers (Bottom of Page)"/>
        <w:docPartUnique/>
      </w:docPartObj>
    </w:sdtPr>
    <w:sdtEndPr>
      <w:rPr>
        <w:noProof/>
      </w:rPr>
    </w:sdtEndPr>
    <w:sdtContent>
      <w:p w14:paraId="52794100" w14:textId="77777777" w:rsidR="00910F33" w:rsidRDefault="00910F33">
        <w:pPr>
          <w:pStyle w:val="Footer"/>
          <w:jc w:val="center"/>
        </w:pPr>
        <w:r>
          <w:fldChar w:fldCharType="begin"/>
        </w:r>
        <w:r>
          <w:instrText xml:space="preserve"> PAGE   \* MERGEFORMAT </w:instrText>
        </w:r>
        <w:r>
          <w:fldChar w:fldCharType="separate"/>
        </w:r>
        <w:r>
          <w:rPr>
            <w:noProof/>
          </w:rPr>
          <w:t>25</w:t>
        </w:r>
        <w:r>
          <w:rPr>
            <w:noProof/>
          </w:rPr>
          <w:fldChar w:fldCharType="end"/>
        </w:r>
      </w:p>
    </w:sdtContent>
  </w:sdt>
  <w:p w14:paraId="10BF8A06" w14:textId="77777777" w:rsidR="00910F33" w:rsidRPr="00D71BED" w:rsidRDefault="00910F33" w:rsidP="00D71BE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4181C9" w14:textId="77777777" w:rsidR="00910F33" w:rsidRPr="00893481" w:rsidRDefault="00910F33" w:rsidP="0089348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AB64E5" w14:textId="77777777" w:rsidR="00910F33" w:rsidRPr="00CB7DCD" w:rsidRDefault="00910F33" w:rsidP="00CB7D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AE6E2F" w14:textId="77777777" w:rsidR="009924E3" w:rsidRDefault="009924E3">
      <w:r>
        <w:separator/>
      </w:r>
    </w:p>
  </w:footnote>
  <w:footnote w:type="continuationSeparator" w:id="0">
    <w:p w14:paraId="16CDFBCC" w14:textId="77777777" w:rsidR="009924E3" w:rsidRDefault="009924E3">
      <w:r>
        <w:continuationSeparator/>
      </w:r>
    </w:p>
  </w:footnote>
  <w:footnote w:id="1">
    <w:p w14:paraId="38614DE5" w14:textId="16579810" w:rsidR="00910F33" w:rsidRPr="004704F0" w:rsidRDefault="00910F33" w:rsidP="00701E04">
      <w:pPr>
        <w:pStyle w:val="FootnoteText"/>
      </w:pPr>
      <w:r>
        <w:rPr>
          <w:rStyle w:val="FootnoteReference"/>
        </w:rPr>
        <w:footnoteRef/>
      </w:r>
      <w:r>
        <w:t xml:space="preserve"> This report uses “MCA” in discussing the overall Montana Climate Assessment program. To avoid excessive redundancy, we provide the </w:t>
      </w:r>
      <w:r w:rsidRPr="004704F0">
        <w:t>reference (Whitlock et al. 2017) only when speaking of specific results published in the 2017 Montana Climate Assessment report, not the overall program.</w:t>
      </w:r>
    </w:p>
  </w:footnote>
  <w:footnote w:id="2">
    <w:p w14:paraId="3B8F446D" w14:textId="16BC7C7A" w:rsidR="00910F33" w:rsidRDefault="00910F33">
      <w:pPr>
        <w:pStyle w:val="FootnoteText"/>
      </w:pPr>
      <w:r w:rsidRPr="004704F0">
        <w:rPr>
          <w:rStyle w:val="FootnoteReference"/>
        </w:rPr>
        <w:footnoteRef/>
      </w:r>
      <w:r w:rsidRPr="004704F0">
        <w:t xml:space="preserve"> A new report by the Union of Concerned Scientists indicates as many as 50 days over 105°F in eastern Montana by the end of the century under the upper-bound emission projection </w:t>
      </w:r>
      <w:r w:rsidRPr="00B46A68">
        <w:rPr>
          <w:highlight w:val="green"/>
        </w:rPr>
        <w:t>(</w:t>
      </w:r>
      <w:r>
        <w:t>UCS</w:t>
      </w:r>
      <w:r w:rsidRPr="00AA4533">
        <w:t xml:space="preserve"> 2019).</w:t>
      </w:r>
    </w:p>
  </w:footnote>
  <w:footnote w:id="3">
    <w:p w14:paraId="5ECAD874" w14:textId="6EFDFE1E" w:rsidR="00910F33" w:rsidRDefault="00910F33">
      <w:pPr>
        <w:pStyle w:val="FootnoteText"/>
      </w:pPr>
      <w:r>
        <w:rPr>
          <w:rStyle w:val="FootnoteReference"/>
        </w:rPr>
        <w:footnoteRef/>
      </w:r>
      <w:r>
        <w:t xml:space="preserve"> </w:t>
      </w:r>
      <w:r w:rsidRPr="00F46D71">
        <w:t>With acknowledgement for input on the Montana Health Profile subsection from Sue Higgins, Eliza Webber, and Mari Eggers.</w:t>
      </w:r>
    </w:p>
  </w:footnote>
  <w:footnote w:id="4">
    <w:p w14:paraId="59424F79" w14:textId="59C81717" w:rsidR="00910F33" w:rsidRDefault="00910F33" w:rsidP="00B20299">
      <w:pPr>
        <w:pStyle w:val="FootnoteText"/>
      </w:pPr>
      <w:r>
        <w:rPr>
          <w:rStyle w:val="FootnoteReference"/>
        </w:rPr>
        <w:footnoteRef/>
      </w:r>
      <w:r>
        <w:t xml:space="preserve"> It is important to remember that the frequency and severity of these extreme heat events in the future depends on the level of greenhouse gases in the atmosphere and our ability to reduce those levels </w:t>
      </w:r>
      <w:r w:rsidRPr="0016033F">
        <w:rPr>
          <w:highlight w:val="green"/>
        </w:rPr>
        <w:t>(</w:t>
      </w:r>
      <w:r>
        <w:t>UCS 2019).</w:t>
      </w:r>
    </w:p>
  </w:footnote>
  <w:footnote w:id="5">
    <w:p w14:paraId="7981DD7A" w14:textId="77777777" w:rsidR="00910F33" w:rsidRDefault="00910F33" w:rsidP="007F645A">
      <w:pPr>
        <w:pStyle w:val="FootnoteText"/>
      </w:pPr>
      <w:r>
        <w:rPr>
          <w:rStyle w:val="FootnoteReference"/>
        </w:rPr>
        <w:footnoteRef/>
      </w:r>
      <w:r>
        <w:t xml:space="preserve"> Heat index includes direct temperature but also humidity, which can make it feel much hotter.</w:t>
      </w:r>
    </w:p>
  </w:footnote>
  <w:footnote w:id="6">
    <w:p w14:paraId="29232794" w14:textId="3E4DA000" w:rsidR="00910F33" w:rsidRDefault="00910F33" w:rsidP="00CE4E6A">
      <w:pPr>
        <w:pStyle w:val="FootnoteText"/>
      </w:pPr>
      <w:r>
        <w:rPr>
          <w:rStyle w:val="FootnoteReference"/>
        </w:rPr>
        <w:footnoteRef/>
      </w:r>
      <w:r>
        <w:t xml:space="preserve"> A </w:t>
      </w:r>
      <w:r w:rsidRPr="00E83887">
        <w:rPr>
          <w:i/>
        </w:rPr>
        <w:t>frontier area</w:t>
      </w:r>
      <w:r>
        <w:t xml:space="preserve"> is defined as having </w:t>
      </w:r>
      <w:r w:rsidRPr="00730B2B">
        <w:t>fewer than 7 people</w:t>
      </w:r>
      <w:r>
        <w:t>/</w:t>
      </w:r>
      <w:r w:rsidRPr="00730B2B">
        <w:t>mile</w:t>
      </w:r>
      <w:r w:rsidRPr="00CB4D90">
        <w:rPr>
          <w:vertAlign w:val="superscript"/>
        </w:rPr>
        <w:t>2</w:t>
      </w:r>
      <w:r w:rsidRPr="00730B2B">
        <w:t xml:space="preserve"> </w:t>
      </w:r>
      <w:r w:rsidRPr="00CE790F">
        <w:rPr>
          <w:highlight w:val="green"/>
        </w:rPr>
        <w:t>(</w:t>
      </w:r>
      <w:r w:rsidRPr="00AB3FFB">
        <w:rPr>
          <w:highlight w:val="yellow"/>
        </w:rPr>
        <w:t>Rural Health Data undated</w:t>
      </w:r>
      <w:r w:rsidRPr="00730B2B">
        <w:t>)</w:t>
      </w:r>
      <w:r>
        <w:t>.</w:t>
      </w:r>
    </w:p>
  </w:footnote>
  <w:footnote w:id="7">
    <w:p w14:paraId="4AD81B3C" w14:textId="00D425B3" w:rsidR="00910F33" w:rsidRDefault="00910F33">
      <w:pPr>
        <w:pStyle w:val="FootnoteText"/>
      </w:pPr>
      <w:r>
        <w:rPr>
          <w:rStyle w:val="FootnoteReference"/>
        </w:rPr>
        <w:footnoteRef/>
      </w:r>
      <w:r>
        <w:t xml:space="preserve"> Dehydration, or the ex</w:t>
      </w:r>
      <w:r w:rsidRPr="00093077">
        <w:t>cessive loss of body water</w:t>
      </w:r>
      <w:r>
        <w:t xml:space="preserve">, can have many causes, including heat exposure, kidney disease, and diseases of the </w:t>
      </w:r>
      <w:r w:rsidRPr="00093077">
        <w:t xml:space="preserve">gastrointestinal tract </w:t>
      </w:r>
      <w:r>
        <w:t xml:space="preserve">that </w:t>
      </w:r>
      <w:r w:rsidRPr="00093077">
        <w:t>cause vomiting or diarrhea</w:t>
      </w:r>
      <w:r>
        <w:t>.</w:t>
      </w:r>
    </w:p>
  </w:footnote>
  <w:footnote w:id="8">
    <w:p w14:paraId="44D705E6" w14:textId="7C870DA3" w:rsidR="00910F33" w:rsidRDefault="00910F33">
      <w:pPr>
        <w:pStyle w:val="FootnoteText"/>
      </w:pPr>
      <w:r>
        <w:rPr>
          <w:rStyle w:val="FootnoteReference"/>
        </w:rPr>
        <w:footnoteRef/>
      </w:r>
      <w:r>
        <w:t xml:space="preserve"> Those categories are: </w:t>
      </w:r>
      <w:r w:rsidRPr="00590574">
        <w:t>above +114.8</w:t>
      </w:r>
      <w:r w:rsidRPr="00590574">
        <w:rPr>
          <w:vertAlign w:val="superscript"/>
        </w:rPr>
        <w:t>o</w:t>
      </w:r>
      <w:r w:rsidRPr="00590574">
        <w:t>F: extreme heat stress; +100.4 to +114.8</w:t>
      </w:r>
      <w:r w:rsidRPr="00590574">
        <w:rPr>
          <w:vertAlign w:val="superscript"/>
        </w:rPr>
        <w:t>o</w:t>
      </w:r>
      <w:r w:rsidRPr="00590574">
        <w:t>F: very strong heat stress; +89.6 to +100.4</w:t>
      </w:r>
      <w:r w:rsidRPr="00590574">
        <w:rPr>
          <w:vertAlign w:val="superscript"/>
        </w:rPr>
        <w:t>o</w:t>
      </w:r>
      <w:r w:rsidRPr="00590574">
        <w:t>F: strong heat stress; +78.8 to +89.6</w:t>
      </w:r>
      <w:r w:rsidRPr="00590574">
        <w:rPr>
          <w:vertAlign w:val="superscript"/>
        </w:rPr>
        <w:t>o</w:t>
      </w:r>
      <w:r w:rsidRPr="00590574">
        <w:t>F: moderate heat stress; +48.2 to +78.8</w:t>
      </w:r>
      <w:r w:rsidRPr="00590574">
        <w:rPr>
          <w:vertAlign w:val="superscript"/>
        </w:rPr>
        <w:t>o</w:t>
      </w:r>
      <w:r w:rsidRPr="00590574">
        <w:t>F: no thermal stress; +48.2 to 32</w:t>
      </w:r>
      <w:r w:rsidRPr="00590574">
        <w:rPr>
          <w:vertAlign w:val="superscript"/>
        </w:rPr>
        <w:t>o</w:t>
      </w:r>
      <w:r w:rsidRPr="00590574">
        <w:t>F</w:t>
      </w:r>
      <w:r>
        <w:t>.</w:t>
      </w:r>
    </w:p>
  </w:footnote>
  <w:footnote w:id="9">
    <w:p w14:paraId="2E8E0753" w14:textId="11534F36" w:rsidR="00910F33" w:rsidRDefault="00910F33">
      <w:pPr>
        <w:pStyle w:val="FootnoteText"/>
      </w:pPr>
      <w:r>
        <w:rPr>
          <w:rStyle w:val="FootnoteReference"/>
        </w:rPr>
        <w:footnoteRef/>
      </w:r>
      <w:r>
        <w:t xml:space="preserve"> Section authors Maxwell and Silverman conducted this analysis.</w:t>
      </w:r>
    </w:p>
  </w:footnote>
  <w:footnote w:id="10">
    <w:p w14:paraId="619AE46E" w14:textId="61B171DA" w:rsidR="00910F33" w:rsidRDefault="00910F33" w:rsidP="0092341B">
      <w:pPr>
        <w:pStyle w:val="footnote"/>
        <w:jc w:val="both"/>
      </w:pPr>
      <w:r>
        <w:rPr>
          <w:rStyle w:val="FootnoteReference"/>
        </w:rPr>
        <w:footnoteRef/>
      </w:r>
      <w:r>
        <w:t xml:space="preserve"> </w:t>
      </w:r>
      <w:r>
        <w:rPr>
          <w:rStyle w:val="FootnoteTextChar"/>
          <w:sz w:val="20"/>
          <w:szCs w:val="20"/>
        </w:rPr>
        <w:t xml:space="preserve">According to the US Environmental Protection Agency </w:t>
      </w:r>
      <w:r w:rsidRPr="00D64C1B">
        <w:rPr>
          <w:rStyle w:val="FootnoteTextChar"/>
          <w:sz w:val="20"/>
          <w:szCs w:val="20"/>
          <w:highlight w:val="green"/>
        </w:rPr>
        <w:t>(</w:t>
      </w:r>
      <w:r>
        <w:rPr>
          <w:rStyle w:val="FootnoteTextChar"/>
          <w:sz w:val="20"/>
          <w:szCs w:val="20"/>
        </w:rPr>
        <w:t>USEPA undated): “H</w:t>
      </w:r>
      <w:r w:rsidRPr="0092341B">
        <w:rPr>
          <w:rStyle w:val="FootnoteTextChar"/>
          <w:sz w:val="20"/>
          <w:szCs w:val="20"/>
        </w:rPr>
        <w:t>eat islands occur on the surface and in the atmosphere. On a hot, sunny summer day, the sun can heat dry, exposed urban surfaces, such as roofs and pavement, to temperatures 50–90°F (27–50°C) hotter than the air, while shaded or moist surfaces—often in more rural surroundings—remain close to air temperatures. Surface urban heat islands are typically present day and night, but tend to be strongest during the day when the sun is shining.</w:t>
      </w:r>
      <w:r>
        <w:rPr>
          <w:rStyle w:val="FootnoteTextChar"/>
          <w:sz w:val="20"/>
          <w:szCs w:val="20"/>
        </w:rPr>
        <w:t>”</w:t>
      </w:r>
    </w:p>
  </w:footnote>
  <w:footnote w:id="11">
    <w:p w14:paraId="750DA558" w14:textId="77777777" w:rsidR="00910F33" w:rsidRDefault="00910F33" w:rsidP="00D26D08">
      <w:pPr>
        <w:pStyle w:val="FootnoteText"/>
      </w:pPr>
      <w:r>
        <w:rPr>
          <w:rStyle w:val="FootnoteReference"/>
        </w:rPr>
        <w:footnoteRef/>
      </w:r>
      <w:r>
        <w:t xml:space="preserve"> The report is based on data collected from 2014-2016. The eight Montana counties are Fergus, Flathead, Lewis and Clark, Lincoln, Missoula, Phillips, Ravalli, and Silver Bow.</w:t>
      </w:r>
    </w:p>
  </w:footnote>
  <w:footnote w:id="12">
    <w:p w14:paraId="24DE1040" w14:textId="5302CBA1" w:rsidR="00910F33" w:rsidRDefault="00910F33">
      <w:pPr>
        <w:pStyle w:val="FootnoteText"/>
      </w:pPr>
      <w:r>
        <w:rPr>
          <w:rStyle w:val="FootnoteReference"/>
        </w:rPr>
        <w:footnoteRef/>
      </w:r>
      <w:r>
        <w:t xml:space="preserve"> </w:t>
      </w:r>
      <w:r w:rsidRPr="00D73C0D">
        <w:t xml:space="preserve">CMIP5 stands for “Coupled Model Intercomparison Project 5”. It is </w:t>
      </w:r>
      <w:r>
        <w:t xml:space="preserve">a collection of </w:t>
      </w:r>
      <w:r w:rsidRPr="00D73C0D">
        <w:t xml:space="preserve">general circulation models scoped at </w:t>
      </w:r>
      <w:r>
        <w:t xml:space="preserve">understanding the </w:t>
      </w:r>
      <w:r w:rsidRPr="00D73C0D">
        <w:t>response of the global climate system</w:t>
      </w:r>
      <w:r>
        <w:t xml:space="preserve"> </w:t>
      </w:r>
      <w:r w:rsidRPr="00D73C0D">
        <w:t>to increasing greenhouse gas concentrations </w:t>
      </w:r>
      <w:r w:rsidRPr="00D73C0D">
        <w:rPr>
          <w:highlight w:val="green"/>
        </w:rPr>
        <w:t>(</w:t>
      </w:r>
      <w:r w:rsidRPr="00D73C0D">
        <w:t>Whitlock et al. 2017).</w:t>
      </w:r>
    </w:p>
  </w:footnote>
  <w:footnote w:id="13">
    <w:p w14:paraId="704EB50C" w14:textId="249087B7" w:rsidR="00910F33" w:rsidRDefault="00910F33" w:rsidP="005A312D">
      <w:pPr>
        <w:spacing w:after="0" w:line="240" w:lineRule="auto"/>
        <w:jc w:val="both"/>
      </w:pPr>
      <w:r>
        <w:rPr>
          <w:rStyle w:val="FootnoteReference"/>
        </w:rPr>
        <w:footnoteRef/>
      </w:r>
      <w:r>
        <w:t xml:space="preserve"> </w:t>
      </w:r>
      <w:r w:rsidRPr="005A312D">
        <w:rPr>
          <w:rStyle w:val="FootnoteTextChar"/>
          <w:sz w:val="20"/>
        </w:rPr>
        <w:t>This work completed by authors Silverman and Higuera</w:t>
      </w:r>
      <w:r>
        <w:rPr>
          <w:rStyle w:val="FootnoteTextChar"/>
          <w:sz w:val="20"/>
        </w:rPr>
        <w:t>.</w:t>
      </w:r>
    </w:p>
  </w:footnote>
  <w:footnote w:id="14">
    <w:p w14:paraId="7BE41E6C" w14:textId="2DD8BD3A" w:rsidR="00910F33" w:rsidRDefault="00910F33">
      <w:pPr>
        <w:pStyle w:val="FootnoteText"/>
      </w:pPr>
      <w:r>
        <w:rPr>
          <w:rStyle w:val="FootnoteReference"/>
        </w:rPr>
        <w:footnoteRef/>
      </w:r>
      <w:r>
        <w:t xml:space="preserve"> This statement derived from </w:t>
      </w:r>
      <w:r w:rsidRPr="00270182">
        <w:t xml:space="preserve">media reports as the </w:t>
      </w:r>
      <w:r>
        <w:t xml:space="preserve">federal </w:t>
      </w:r>
      <w:r w:rsidRPr="00270182">
        <w:t>government does not track this data</w:t>
      </w:r>
      <w:r>
        <w:t>.</w:t>
      </w:r>
    </w:p>
  </w:footnote>
  <w:footnote w:id="15">
    <w:p w14:paraId="4853894A" w14:textId="466D5435" w:rsidR="00910F33" w:rsidRPr="005A4C5F" w:rsidRDefault="00910F33" w:rsidP="009E38C2">
      <w:pPr>
        <w:pStyle w:val="footnote"/>
      </w:pPr>
      <w:r>
        <w:rPr>
          <w:rStyle w:val="FootnoteReference"/>
        </w:rPr>
        <w:footnoteRef/>
      </w:r>
      <w:r>
        <w:t xml:space="preserve"> </w:t>
      </w:r>
      <w:r w:rsidRPr="0074021E">
        <w:rPr>
          <w:rStyle w:val="FootnoteTextChar"/>
          <w:rFonts w:eastAsiaTheme="minorHAnsi"/>
          <w:sz w:val="20"/>
        </w:rPr>
        <w:t xml:space="preserve">These projections were made without consideration of the net decrease in primary production of ocean systems </w:t>
      </w:r>
      <w:r w:rsidRPr="00630083">
        <w:rPr>
          <w:rStyle w:val="FootnoteTextChar"/>
          <w:rFonts w:eastAsiaTheme="minorHAnsi"/>
          <w:sz w:val="20"/>
        </w:rPr>
        <w:t xml:space="preserve">envisaged by the IPCC in its recent report looking at the ocean and cryosphere in a changing climate </w:t>
      </w:r>
      <w:r w:rsidRPr="00630083">
        <w:rPr>
          <w:rStyle w:val="FootnoteTextChar"/>
          <w:rFonts w:eastAsiaTheme="minorHAnsi"/>
          <w:sz w:val="20"/>
          <w:highlight w:val="green"/>
        </w:rPr>
        <w:t>(</w:t>
      </w:r>
      <w:r w:rsidRPr="00630083">
        <w:rPr>
          <w:rStyle w:val="FootnoteTextChar"/>
          <w:rFonts w:eastAsiaTheme="minorHAnsi"/>
          <w:sz w:val="20"/>
        </w:rPr>
        <w:t>IPCC 2019).</w:t>
      </w:r>
    </w:p>
    <w:p w14:paraId="47C6AC5B" w14:textId="77777777" w:rsidR="00910F33" w:rsidRDefault="00910F33" w:rsidP="009E38C2">
      <w:pPr>
        <w:pStyle w:val="FootnoteText"/>
      </w:pPr>
    </w:p>
  </w:footnote>
  <w:footnote w:id="16">
    <w:p w14:paraId="1F403CED" w14:textId="1B9214C1" w:rsidR="00910F33" w:rsidRDefault="00910F33">
      <w:pPr>
        <w:pStyle w:val="FootnoteText"/>
      </w:pPr>
      <w:r>
        <w:rPr>
          <w:rStyle w:val="FootnoteReference"/>
        </w:rPr>
        <w:footnoteRef/>
      </w:r>
      <w:r>
        <w:t xml:space="preserve"> A mosquito pool is </w:t>
      </w:r>
      <w:r w:rsidRPr="00AB529C">
        <w:t>s a collection of mosquitoes (usually about 50) of any given species or group (e.</w:t>
      </w:r>
      <w:r>
        <w:t xml:space="preserve">g., </w:t>
      </w:r>
      <w:r w:rsidRPr="00AB529C">
        <w:t xml:space="preserve"> </w:t>
      </w:r>
      <w:r w:rsidRPr="00A13DD3">
        <w:rPr>
          <w:i/>
        </w:rPr>
        <w:t>Culex mosquitoes</w:t>
      </w:r>
      <w:r w:rsidRPr="00AB529C">
        <w:t>) that are likely to carry</w:t>
      </w:r>
      <w:r>
        <w:t xml:space="preserve"> and potentially </w:t>
      </w:r>
      <w:r w:rsidRPr="00AB529C">
        <w:t>transmit a virus.</w:t>
      </w:r>
    </w:p>
  </w:footnote>
  <w:footnote w:id="17">
    <w:p w14:paraId="06F7EDC2" w14:textId="77777777" w:rsidR="00910F33" w:rsidRDefault="00910F33" w:rsidP="006F5B8A">
      <w:pPr>
        <w:pStyle w:val="FootnoteText"/>
      </w:pPr>
      <w:r>
        <w:rPr>
          <w:rStyle w:val="FootnoteReference"/>
        </w:rPr>
        <w:footnoteRef/>
      </w:r>
      <w:r>
        <w:t xml:space="preserve"> Mobile homes are</w:t>
      </w:r>
      <w:r w:rsidRPr="001E6F56">
        <w:t xml:space="preserve"> defined by the Montana Department of Revenue as any trailer, house trailer, or trailer coach that is over 8 ft wide or 45 ft long and designed to be moved by connecting to another vehicle</w:t>
      </w:r>
      <w:r>
        <w:t xml:space="preserve">, </w:t>
      </w:r>
      <w:r w:rsidRPr="001E6F56">
        <w:t xml:space="preserve">or under 8 feet wide or 45 feet long and used as a principle residence </w:t>
      </w:r>
      <w:r w:rsidRPr="001E6F56">
        <w:rPr>
          <w:highlight w:val="green"/>
        </w:rPr>
        <w:t>(</w:t>
      </w:r>
      <w:r w:rsidRPr="001E6F56">
        <w:t>MDR undated).</w:t>
      </w:r>
    </w:p>
  </w:footnote>
  <w:footnote w:id="18">
    <w:p w14:paraId="4F3CF2EB" w14:textId="246CD364" w:rsidR="00910F33" w:rsidRDefault="00910F33" w:rsidP="00740630">
      <w:pPr>
        <w:pStyle w:val="nrpsLiteraturecited"/>
      </w:pPr>
      <w:r>
        <w:rPr>
          <w:rStyle w:val="FootnoteReference"/>
        </w:rPr>
        <w:footnoteRef/>
      </w:r>
      <w:r>
        <w:t xml:space="preserve"> </w:t>
      </w:r>
      <w:r w:rsidRPr="00965B77">
        <w:rPr>
          <w:rStyle w:val="FootnoteTextChar"/>
        </w:rPr>
        <w:t>The Supplemental Nutrition Assistance Program</w:t>
      </w:r>
      <w:r>
        <w:rPr>
          <w:rStyle w:val="FootnoteTextChar"/>
        </w:rPr>
        <w:t xml:space="preserve"> (SNAP) was previously known as </w:t>
      </w:r>
      <w:r w:rsidRPr="00965B77">
        <w:rPr>
          <w:rStyle w:val="FootnoteTextChar"/>
          <w:i/>
        </w:rPr>
        <w:t>food stamps</w:t>
      </w:r>
      <w:r>
        <w:rPr>
          <w:rStyle w:val="FootnoteTextChar"/>
        </w:rPr>
        <w:t xml:space="preserve">. SNAP provides </w:t>
      </w:r>
      <w:r w:rsidRPr="00965B77">
        <w:rPr>
          <w:rStyle w:val="FootnoteTextChar"/>
        </w:rPr>
        <w:t xml:space="preserve">benefits to </w:t>
      </w:r>
      <w:r>
        <w:rPr>
          <w:rStyle w:val="FootnoteTextChar"/>
        </w:rPr>
        <w:t xml:space="preserve">people who are elderly, homeless, </w:t>
      </w:r>
      <w:r w:rsidRPr="00965B77">
        <w:rPr>
          <w:rStyle w:val="FootnoteTextChar"/>
        </w:rPr>
        <w:t xml:space="preserve">unemployed, have </w:t>
      </w:r>
      <w:r>
        <w:rPr>
          <w:rStyle w:val="FootnoteTextChar"/>
        </w:rPr>
        <w:t xml:space="preserve">low or </w:t>
      </w:r>
      <w:r w:rsidRPr="00965B77">
        <w:rPr>
          <w:rStyle w:val="FootnoteTextChar"/>
        </w:rPr>
        <w:t xml:space="preserve">no income, </w:t>
      </w:r>
      <w:r>
        <w:rPr>
          <w:rStyle w:val="FootnoteTextChar"/>
        </w:rPr>
        <w:t xml:space="preserve">or </w:t>
      </w:r>
      <w:r w:rsidRPr="00965B77">
        <w:rPr>
          <w:rStyle w:val="FootnoteTextChar"/>
        </w:rPr>
        <w:t xml:space="preserve">are disabled with low incomes. </w:t>
      </w:r>
      <w:r>
        <w:rPr>
          <w:rStyle w:val="FootnoteTextChar"/>
        </w:rPr>
        <w:t>Recipients can purchase groceries with SNAP benefits.</w:t>
      </w:r>
    </w:p>
  </w:footnote>
  <w:footnote w:id="19">
    <w:p w14:paraId="4B96CF57" w14:textId="29453464" w:rsidR="00910F33" w:rsidRPr="00CD64B8" w:rsidRDefault="00910F33" w:rsidP="00CD64B8">
      <w:pPr>
        <w:pStyle w:val="nrpsLiteraturecited"/>
        <w:rPr>
          <w:highlight w:val="green"/>
        </w:rPr>
      </w:pPr>
      <w:r>
        <w:rPr>
          <w:rStyle w:val="FootnoteReference"/>
        </w:rPr>
        <w:footnoteRef/>
      </w:r>
      <w:r>
        <w:t xml:space="preserve"> </w:t>
      </w:r>
      <w:r w:rsidRPr="00965B77">
        <w:rPr>
          <w:rStyle w:val="FootnoteTextChar"/>
        </w:rPr>
        <w:t>Supplemental Security Income</w:t>
      </w:r>
      <w:r>
        <w:rPr>
          <w:rStyle w:val="FootnoteTextChar"/>
        </w:rPr>
        <w:t xml:space="preserve"> (</w:t>
      </w:r>
      <w:r w:rsidRPr="00965B77">
        <w:rPr>
          <w:rStyle w:val="FootnoteTextChar"/>
        </w:rPr>
        <w:t>SSI</w:t>
      </w:r>
      <w:r>
        <w:rPr>
          <w:rStyle w:val="FootnoteTextChar"/>
        </w:rPr>
        <w:t>)</w:t>
      </w:r>
      <w:r w:rsidRPr="00965B77">
        <w:rPr>
          <w:rStyle w:val="FootnoteTextChar"/>
        </w:rPr>
        <w:t xml:space="preserve"> </w:t>
      </w:r>
      <w:r>
        <w:rPr>
          <w:rStyle w:val="FootnoteTextChar"/>
        </w:rPr>
        <w:t xml:space="preserve">gives </w:t>
      </w:r>
      <w:r w:rsidRPr="00965B77">
        <w:rPr>
          <w:rStyle w:val="FootnoteTextChar"/>
        </w:rPr>
        <w:t xml:space="preserve">financial assistance to people </w:t>
      </w:r>
      <w:r>
        <w:rPr>
          <w:rStyle w:val="FootnoteTextChar"/>
        </w:rPr>
        <w:t xml:space="preserve">who are disabled, aged, or blind and of </w:t>
      </w:r>
      <w:r w:rsidRPr="00965B77">
        <w:rPr>
          <w:rStyle w:val="FootnoteTextChar"/>
        </w:rPr>
        <w:t xml:space="preserve">limited income. </w:t>
      </w:r>
      <w:r>
        <w:rPr>
          <w:rStyle w:val="FootnoteTextChar"/>
        </w:rPr>
        <w:t xml:space="preserve">SSI benefits </w:t>
      </w:r>
      <w:r w:rsidRPr="00965B77">
        <w:rPr>
          <w:rStyle w:val="FootnoteTextChar"/>
        </w:rPr>
        <w:t xml:space="preserve">are </w:t>
      </w:r>
      <w:r>
        <w:rPr>
          <w:rStyle w:val="FootnoteTextChar"/>
        </w:rPr>
        <w:t xml:space="preserve">not </w:t>
      </w:r>
      <w:r w:rsidRPr="00965B77">
        <w:rPr>
          <w:rStyle w:val="FootnoteTextChar"/>
        </w:rPr>
        <w:t xml:space="preserve">determined by the recipient’s lifetime earnings, </w:t>
      </w:r>
      <w:r>
        <w:rPr>
          <w:rStyle w:val="FootnoteTextChar"/>
        </w:rPr>
        <w:t>as with Social Security benefits.</w:t>
      </w:r>
      <w:r w:rsidRPr="00965B77">
        <w:t xml:space="preserve"> </w:t>
      </w:r>
    </w:p>
  </w:footnote>
  <w:footnote w:id="20">
    <w:p w14:paraId="0EC19796" w14:textId="474B989E" w:rsidR="00910F33" w:rsidRDefault="00910F33">
      <w:pPr>
        <w:pStyle w:val="FootnoteText"/>
      </w:pPr>
      <w:r>
        <w:rPr>
          <w:rStyle w:val="FootnoteReference"/>
        </w:rPr>
        <w:footnoteRef/>
      </w:r>
      <w:r>
        <w:t xml:space="preserve"> </w:t>
      </w:r>
      <w:r w:rsidRPr="00E61A4C">
        <w:t>According to the airnow.gov website, “The U.S. Environmental Protection Agency, National Oceanic and Atmospheric Administration, National Park Service, tribal, state, and local agencies developed the AirNow system to provide the public with easy access to national air quality information.</w:t>
      </w:r>
      <w:r>
        <w:t>”</w:t>
      </w:r>
    </w:p>
  </w:footnote>
  <w:footnote w:id="21">
    <w:p w14:paraId="35ABD320" w14:textId="77777777" w:rsidR="00910F33" w:rsidRDefault="00910F33" w:rsidP="00ED1465">
      <w:pPr>
        <w:pStyle w:val="FootnoteText"/>
      </w:pPr>
      <w:r>
        <w:rPr>
          <w:rStyle w:val="FootnoteReference"/>
        </w:rPr>
        <w:footnoteRef/>
      </w:r>
      <w:r>
        <w:t xml:space="preserve"> </w:t>
      </w:r>
      <w:hyperlink r:id="rId1" w:history="1">
        <w:r w:rsidRPr="007F112A">
          <w:t>https://www.cdc.gov/climateandhealth/BRACE.htm</w:t>
        </w:r>
      </w:hyperlink>
    </w:p>
  </w:footnote>
  <w:footnote w:id="22">
    <w:p w14:paraId="6DA3FCD9" w14:textId="25026A12" w:rsidR="00910F33" w:rsidRDefault="00910F33">
      <w:pPr>
        <w:pStyle w:val="FootnoteText"/>
      </w:pPr>
      <w:r>
        <w:rPr>
          <w:rStyle w:val="FootnoteReference"/>
        </w:rPr>
        <w:footnoteRef/>
      </w:r>
      <w:r>
        <w:t xml:space="preserve"> </w:t>
      </w:r>
      <w:hyperlink r:id="rId2" w:history="1">
        <w:r w:rsidRPr="007F112A">
          <w:t>https://www.cdc.gov/climateandhealth/climate_ready.htm</w:t>
        </w:r>
      </w:hyperlink>
    </w:p>
  </w:footnote>
  <w:footnote w:id="23">
    <w:p w14:paraId="1927C0FE" w14:textId="77777777" w:rsidR="00910F33" w:rsidRDefault="00910F33" w:rsidP="00634348">
      <w:pPr>
        <w:pStyle w:val="FootnoteText"/>
      </w:pPr>
      <w:r>
        <w:rPr>
          <w:rStyle w:val="FootnoteReference"/>
        </w:rPr>
        <w:footnoteRef/>
      </w:r>
      <w:r>
        <w:t xml:space="preserve"> </w:t>
      </w:r>
      <w:hyperlink r:id="rId3" w:history="1">
        <w:r>
          <w:rPr>
            <w:color w:val="auto"/>
            <w:szCs w:val="23"/>
          </w:rPr>
          <w:t>https://deq.mt.gov/Portals/112/Water/PWSUB/Documents/docs/EmergencyResponseFactSheet.pdf</w:t>
        </w:r>
      </w:hyperlink>
    </w:p>
  </w:footnote>
  <w:footnote w:id="24">
    <w:p w14:paraId="0BD6DE4A" w14:textId="5D5DEE6C" w:rsidR="00910F33" w:rsidRDefault="00910F33">
      <w:pPr>
        <w:pStyle w:val="FootnoteText"/>
      </w:pPr>
      <w:r>
        <w:rPr>
          <w:rStyle w:val="FootnoteReference"/>
        </w:rPr>
        <w:footnoteRef/>
      </w:r>
      <w:r>
        <w:t xml:space="preserve"> </w:t>
      </w:r>
      <w:r w:rsidRPr="00C372AF">
        <w:t>https://www.mtpca.org/programs-and-s</w:t>
      </w:r>
      <w:r>
        <w:t>ervices/emergency-preparedness/</w:t>
      </w:r>
    </w:p>
  </w:footnote>
  <w:footnote w:id="25">
    <w:p w14:paraId="63416F10" w14:textId="5D744BD3" w:rsidR="00910F33" w:rsidRDefault="00910F33">
      <w:pPr>
        <w:pStyle w:val="FootnoteText"/>
      </w:pPr>
      <w:r>
        <w:rPr>
          <w:rStyle w:val="FootnoteReference"/>
        </w:rPr>
        <w:footnoteRef/>
      </w:r>
      <w:r>
        <w:t xml:space="preserve"> </w:t>
      </w:r>
      <w:r w:rsidRPr="00C372AF">
        <w:rPr>
          <w:rStyle w:val="Hyperlink"/>
          <w:color w:val="000000" w:themeColor="text1"/>
          <w:u w:val="none"/>
        </w:rPr>
        <w:t>https://dphhs.mt.gov/publichealth/PHEP</w:t>
      </w:r>
    </w:p>
  </w:footnote>
  <w:footnote w:id="26">
    <w:p w14:paraId="40352446" w14:textId="469F791B" w:rsidR="00910F33" w:rsidRDefault="00910F33">
      <w:pPr>
        <w:pStyle w:val="FootnoteText"/>
      </w:pPr>
      <w:r>
        <w:rPr>
          <w:rStyle w:val="FootnoteReference"/>
        </w:rPr>
        <w:footnoteRef/>
      </w:r>
      <w:r>
        <w:t xml:space="preserve"> </w:t>
      </w:r>
      <w:r w:rsidRPr="00C372AF">
        <w:rPr>
          <w:rStyle w:val="Hyperlink"/>
          <w:color w:val="000000" w:themeColor="text1"/>
          <w:u w:val="none"/>
        </w:rPr>
        <w:t>http://readyandsafe.mt.gov</w:t>
      </w:r>
    </w:p>
  </w:footnote>
  <w:footnote w:id="27">
    <w:p w14:paraId="5AA43B21" w14:textId="7BA138BC" w:rsidR="00910F33" w:rsidRDefault="00910F33">
      <w:pPr>
        <w:pStyle w:val="FootnoteText"/>
      </w:pPr>
      <w:r>
        <w:rPr>
          <w:rStyle w:val="FootnoteReference"/>
        </w:rPr>
        <w:footnoteRef/>
      </w:r>
      <w:r>
        <w:t xml:space="preserve"> </w:t>
      </w:r>
      <w:hyperlink r:id="rId4" w:history="1">
        <w:r w:rsidRPr="00095E9E">
          <w:rPr>
            <w:rStyle w:val="Hyperlink"/>
            <w:color w:val="000000" w:themeColor="text1"/>
            <w:u w:val="none"/>
          </w:rPr>
          <w:t>https://www.cdc.gov/nceh/information/state_factsheets/montana.htm</w:t>
        </w:r>
      </w:hyperlink>
    </w:p>
  </w:footnote>
  <w:footnote w:id="28">
    <w:p w14:paraId="779AD703" w14:textId="4171B3F0" w:rsidR="00910F33" w:rsidRDefault="00910F33">
      <w:pPr>
        <w:pStyle w:val="FootnoteText"/>
      </w:pPr>
      <w:r>
        <w:rPr>
          <w:rStyle w:val="FootnoteReference"/>
        </w:rPr>
        <w:footnoteRef/>
      </w:r>
      <w:r>
        <w:t xml:space="preserve"> </w:t>
      </w:r>
      <w:hyperlink r:id="rId5" w:history="1">
        <w:r w:rsidRPr="00095E9E">
          <w:rPr>
            <w:rStyle w:val="Hyperlink"/>
            <w:color w:val="000000" w:themeColor="text1"/>
            <w:u w:val="none"/>
          </w:rPr>
          <w:t>https://www.aphis.usda.gov/aphis/home/</w:t>
        </w:r>
      </w:hyperlink>
    </w:p>
  </w:footnote>
  <w:footnote w:id="29">
    <w:p w14:paraId="50302A5E" w14:textId="53CC9D18" w:rsidR="00910F33" w:rsidRDefault="00910F33">
      <w:pPr>
        <w:pStyle w:val="FootnoteText"/>
      </w:pPr>
      <w:r>
        <w:rPr>
          <w:rStyle w:val="FootnoteReference"/>
        </w:rPr>
        <w:footnoteRef/>
      </w:r>
      <w:r>
        <w:t xml:space="preserve"> </w:t>
      </w:r>
      <w:r w:rsidRPr="00095E9E">
        <w:t>https://dphhs.mt.gov/HealthInThe406/HealthInThe406Archive/CommunicableDisease</w:t>
      </w:r>
    </w:p>
  </w:footnote>
  <w:footnote w:id="30">
    <w:p w14:paraId="0D52E0A6" w14:textId="77777777" w:rsidR="00910F33" w:rsidRDefault="00910F33" w:rsidP="00AC4063">
      <w:pPr>
        <w:pStyle w:val="FootnoteText"/>
      </w:pPr>
      <w:r>
        <w:rPr>
          <w:rStyle w:val="FootnoteReference"/>
        </w:rPr>
        <w:footnoteRef/>
      </w:r>
      <w:r>
        <w:t xml:space="preserve"> As of this writing t</w:t>
      </w:r>
      <w:r w:rsidRPr="00FD6A14">
        <w:t>hese continuing education programs can be found online</w:t>
      </w:r>
      <w:r>
        <w:t>:</w:t>
      </w:r>
    </w:p>
    <w:p w14:paraId="2DB3E568" w14:textId="210636EA" w:rsidR="00910F33" w:rsidRPr="00435D42" w:rsidRDefault="00910F33" w:rsidP="00DF5035">
      <w:pPr>
        <w:pStyle w:val="FootnoteText"/>
        <w:numPr>
          <w:ilvl w:val="0"/>
          <w:numId w:val="34"/>
        </w:numPr>
      </w:pPr>
      <w:r>
        <w:t>Yale program</w:t>
      </w:r>
      <w:r w:rsidRPr="00FD6A14">
        <w:t xml:space="preserve"> </w:t>
      </w:r>
      <w:r w:rsidRPr="00435D42">
        <w:t xml:space="preserve">at </w:t>
      </w:r>
      <w:hyperlink r:id="rId6" w:history="1">
        <w:r w:rsidRPr="00435D42">
          <w:t>https://publichealth.yale.edu/cchcert/</w:t>
        </w:r>
      </w:hyperlink>
    </w:p>
    <w:p w14:paraId="6B00807B" w14:textId="788F7589" w:rsidR="00910F33" w:rsidRDefault="00910F33" w:rsidP="00DF5035">
      <w:pPr>
        <w:pStyle w:val="FootnoteText"/>
        <w:numPr>
          <w:ilvl w:val="0"/>
          <w:numId w:val="34"/>
        </w:numPr>
      </w:pPr>
      <w:r w:rsidRPr="00435D42">
        <w:t xml:space="preserve">Minnesota program at </w:t>
      </w:r>
      <w:hyperlink r:id="rId7" w:history="1">
        <w:r w:rsidRPr="00435D42">
          <w:t>https://www.health.state.mn.us/communities/environment/climate/resources.html</w:t>
        </w:r>
      </w:hyperlink>
    </w:p>
  </w:footnote>
  <w:footnote w:id="31">
    <w:p w14:paraId="4DE0A928" w14:textId="5879EB13" w:rsidR="00910F33" w:rsidRDefault="00910F33" w:rsidP="00811993">
      <w:pPr>
        <w:pStyle w:val="FootnoteText"/>
        <w:jc w:val="left"/>
      </w:pPr>
      <w:r>
        <w:rPr>
          <w:rStyle w:val="FootnoteReference"/>
        </w:rPr>
        <w:footnoteRef/>
      </w:r>
      <w:r>
        <w:t xml:space="preserve"> </w:t>
      </w:r>
      <w:r w:rsidRPr="00811993">
        <w:t>https://www.nctsn.org/treatments-and-practices/psychological-first-aid-and-skills-for-psychological-recovery/about-pfa</w:t>
      </w:r>
    </w:p>
  </w:footnote>
  <w:footnote w:id="32">
    <w:p w14:paraId="1B6DCACE" w14:textId="77777777" w:rsidR="00910F33" w:rsidRDefault="00910F33" w:rsidP="00722DD9">
      <w:pPr>
        <w:pStyle w:val="FootnoteText"/>
      </w:pPr>
      <w:r>
        <w:rPr>
          <w:rStyle w:val="FootnoteReference"/>
        </w:rPr>
        <w:footnoteRef/>
      </w:r>
      <w:r>
        <w:t xml:space="preserve"> </w:t>
      </w:r>
      <w:r w:rsidRPr="00722DD9">
        <w:t>https://www.cdc.gov/climateandhealth/effects/default.htm</w:t>
      </w:r>
    </w:p>
  </w:footnote>
  <w:footnote w:id="33">
    <w:p w14:paraId="752BD336" w14:textId="5B2747A8" w:rsidR="00910F33" w:rsidRDefault="00910F33">
      <w:pPr>
        <w:pStyle w:val="FootnoteText"/>
      </w:pPr>
      <w:r>
        <w:rPr>
          <w:rStyle w:val="FootnoteReference"/>
        </w:rPr>
        <w:footnoteRef/>
      </w:r>
      <w:r>
        <w:t xml:space="preserve"> </w:t>
      </w:r>
      <w:r w:rsidRPr="00722DD9">
        <w:t>https://www.who.int/health-topics/climate-change#tab=tab_1</w:t>
      </w:r>
    </w:p>
  </w:footnote>
  <w:footnote w:id="34">
    <w:p w14:paraId="3733C143" w14:textId="2B4BFF91" w:rsidR="00910F33" w:rsidRDefault="00910F33">
      <w:pPr>
        <w:pStyle w:val="FootnoteText"/>
      </w:pPr>
      <w:r>
        <w:rPr>
          <w:rStyle w:val="FootnoteReference"/>
        </w:rPr>
        <w:footnoteRef/>
      </w:r>
      <w:r>
        <w:t xml:space="preserve"> </w:t>
      </w:r>
      <w:hyperlink r:id="rId8" w:history="1">
        <w:r w:rsidRPr="00722DD9">
          <w:t>https://unfccc.int/news/climate-change-impacts-human-health</w:t>
        </w:r>
      </w:hyperlink>
    </w:p>
  </w:footnote>
  <w:footnote w:id="35">
    <w:p w14:paraId="0DA867AA" w14:textId="71800391" w:rsidR="00910F33" w:rsidRDefault="00910F33">
      <w:pPr>
        <w:pStyle w:val="FootnoteText"/>
      </w:pPr>
      <w:r>
        <w:rPr>
          <w:rStyle w:val="FootnoteReference"/>
        </w:rPr>
        <w:footnoteRef/>
      </w:r>
      <w:r>
        <w:t xml:space="preserve"> </w:t>
      </w:r>
      <w:hyperlink r:id="rId9" w:history="1">
        <w:r w:rsidRPr="00722DD9">
          <w:t>https://19january2017snapshot.epa.gov/climate-impacts/climate-impacts-human-health_.html</w:t>
        </w:r>
      </w:hyperlink>
    </w:p>
  </w:footnote>
  <w:footnote w:id="36">
    <w:p w14:paraId="7864160A" w14:textId="63AA30E2" w:rsidR="00910F33" w:rsidRDefault="00910F33">
      <w:pPr>
        <w:pStyle w:val="FootnoteText"/>
      </w:pPr>
      <w:r>
        <w:rPr>
          <w:rStyle w:val="FootnoteReference"/>
        </w:rPr>
        <w:footnoteRef/>
      </w:r>
      <w:r>
        <w:t xml:space="preserve"> </w:t>
      </w:r>
      <w:hyperlink r:id="rId10" w:history="1">
        <w:r w:rsidRPr="00722DD9">
          <w:t>https://www.niehs.nih.gov/research/programs/geh/climatechange/index.cfm</w:t>
        </w:r>
      </w:hyperlink>
    </w:p>
  </w:footnote>
  <w:footnote w:id="37">
    <w:p w14:paraId="23121B51" w14:textId="1CD4B2D9" w:rsidR="00910F33" w:rsidRDefault="00910F33">
      <w:pPr>
        <w:pStyle w:val="FootnoteText"/>
      </w:pPr>
      <w:r>
        <w:rPr>
          <w:rStyle w:val="FootnoteReference"/>
        </w:rPr>
        <w:footnoteRef/>
      </w:r>
      <w:r>
        <w:t xml:space="preserve"> </w:t>
      </w:r>
      <w:r w:rsidRPr="00722DD9">
        <w:t>https://www.nihb.org/docs/10102019/Climate%20Change%20&amp;%20Tribes%20Article.pdf</w:t>
      </w:r>
    </w:p>
  </w:footnote>
  <w:footnote w:id="38">
    <w:p w14:paraId="471201B7" w14:textId="0D724EC1" w:rsidR="00910F33" w:rsidRDefault="00910F33">
      <w:pPr>
        <w:pStyle w:val="FootnoteText"/>
      </w:pPr>
      <w:r>
        <w:rPr>
          <w:rStyle w:val="FootnoteReference"/>
        </w:rPr>
        <w:footnoteRef/>
      </w:r>
      <w:r>
        <w:t xml:space="preserve"> </w:t>
      </w:r>
      <w:hyperlink r:id="rId11" w:history="1">
        <w:r w:rsidRPr="00AC6CFB">
          <w:t>https://www.hhs.gov/climate/index.html</w:t>
        </w:r>
      </w:hyperlink>
    </w:p>
  </w:footnote>
  <w:footnote w:id="39">
    <w:p w14:paraId="53B220AE" w14:textId="12D1FEAF" w:rsidR="00910F33" w:rsidRDefault="00910F33">
      <w:pPr>
        <w:pStyle w:val="FootnoteText"/>
      </w:pPr>
      <w:r>
        <w:rPr>
          <w:rStyle w:val="FootnoteReference"/>
        </w:rPr>
        <w:footnoteRef/>
      </w:r>
      <w:r>
        <w:t xml:space="preserve"> </w:t>
      </w:r>
      <w:hyperlink r:id="rId12" w:history="1">
        <w:r w:rsidRPr="00AC6CFB">
          <w:t>https://www.apha.org/topics-and-issues/climate-change/tribal-and-indigenous</w:t>
        </w:r>
      </w:hyperlink>
    </w:p>
  </w:footnote>
  <w:footnote w:id="40">
    <w:p w14:paraId="264DFA3D" w14:textId="37B61F3A" w:rsidR="00910F33" w:rsidRPr="00AC6CFB" w:rsidRDefault="00910F33">
      <w:pPr>
        <w:pStyle w:val="FootnoteText"/>
      </w:pPr>
      <w:r>
        <w:rPr>
          <w:rStyle w:val="FootnoteReference"/>
        </w:rPr>
        <w:footnoteRef/>
      </w:r>
      <w:r>
        <w:t xml:space="preserve"> </w:t>
      </w:r>
      <w:hyperlink r:id="rId13" w:history="1">
        <w:r w:rsidRPr="00AC6CFB">
          <w:t>https://www.niehs.nih.gov/health/topics/agents/climate-change/index.cfm</w:t>
        </w:r>
      </w:hyperlink>
    </w:p>
  </w:footnote>
  <w:footnote w:id="41">
    <w:p w14:paraId="4788FC27" w14:textId="440BFD6E" w:rsidR="00910F33" w:rsidRDefault="00910F33">
      <w:pPr>
        <w:pStyle w:val="FootnoteText"/>
      </w:pPr>
      <w:r>
        <w:rPr>
          <w:rStyle w:val="FootnoteReference"/>
        </w:rPr>
        <w:footnoteRef/>
      </w:r>
      <w:r>
        <w:t xml:space="preserve"> </w:t>
      </w:r>
      <w:hyperlink r:id="rId14" w:history="1">
        <w:r w:rsidRPr="00AC6CFB">
          <w:t>https://climatehealthaction.org/cta/climate-health-equity-policy/</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DC8BC" w14:textId="77777777" w:rsidR="00910F33" w:rsidRPr="00CB7DCD" w:rsidRDefault="00910F33" w:rsidP="00CB7DC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24AF0" w14:textId="77777777" w:rsidR="00910F33" w:rsidRPr="00CB7DCD" w:rsidRDefault="00910F33" w:rsidP="00CB7DCD"/>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7BE123" w14:textId="77777777" w:rsidR="00910F33" w:rsidRPr="00CB7DCD" w:rsidRDefault="00910F33" w:rsidP="002F32BB">
    <w:pPr>
      <w:ind w:left="-144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0B287B" w14:textId="77777777" w:rsidR="00910F33" w:rsidRPr="00CB7DCD" w:rsidRDefault="00910F33" w:rsidP="00CB7DCD"/>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8A101F" w14:textId="77777777" w:rsidR="00910F33" w:rsidRDefault="00910F33"/>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3FE153" w14:textId="77777777" w:rsidR="00910F33" w:rsidRPr="00893481" w:rsidRDefault="00910F33" w:rsidP="0089348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8FAC67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F0A23D84"/>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68EEDEE4"/>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5EE8831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76D0A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D8AE60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AC2D1A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2E8F85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0CC848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90AFB7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0002"/>
    <w:multiLevelType w:val="multilevel"/>
    <w:tmpl w:val="00000002"/>
    <w:name w:val="WW8Num2"/>
    <w:lvl w:ilvl="0">
      <w:start w:val="4"/>
      <w:numFmt w:val="decimal"/>
      <w:lvlText w:val="%1"/>
      <w:lvlJc w:val="left"/>
      <w:pPr>
        <w:tabs>
          <w:tab w:val="num" w:pos="1440"/>
        </w:tabs>
        <w:ind w:left="1440" w:hanging="720"/>
      </w:pPr>
      <w:rPr>
        <w:rFonts w:cs="Times New Roman"/>
        <w:sz w:val="22"/>
      </w:rPr>
    </w:lvl>
    <w:lvl w:ilvl="1">
      <w:start w:val="1"/>
      <w:numFmt w:val="decimal"/>
      <w:lvlText w:val="%2."/>
      <w:lvlJc w:val="left"/>
      <w:pPr>
        <w:tabs>
          <w:tab w:val="num" w:pos="1800"/>
        </w:tabs>
        <w:ind w:left="1800" w:hanging="360"/>
      </w:pPr>
      <w:rPr>
        <w:rFonts w:cs="Times New Roman"/>
        <w:sz w:val="22"/>
      </w:rPr>
    </w:lvl>
    <w:lvl w:ilvl="2">
      <w:start w:val="1"/>
      <w:numFmt w:val="lowerRoman"/>
      <w:lvlText w:val="%3."/>
      <w:lvlJc w:val="right"/>
      <w:pPr>
        <w:tabs>
          <w:tab w:val="num" w:pos="2520"/>
        </w:tabs>
        <w:ind w:left="2520" w:hanging="18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11" w15:restartNumberingAfterBreak="0">
    <w:nsid w:val="00000003"/>
    <w:multiLevelType w:val="singleLevel"/>
    <w:tmpl w:val="00000003"/>
    <w:name w:val="WW8Num3"/>
    <w:lvl w:ilvl="0">
      <w:start w:val="1"/>
      <w:numFmt w:val="decimal"/>
      <w:lvlText w:val="%1."/>
      <w:lvlJc w:val="left"/>
      <w:pPr>
        <w:tabs>
          <w:tab w:val="num" w:pos="720"/>
        </w:tabs>
        <w:ind w:left="720" w:hanging="360"/>
      </w:pPr>
      <w:rPr>
        <w:rFonts w:hint="default"/>
      </w:rPr>
    </w:lvl>
  </w:abstractNum>
  <w:abstractNum w:abstractNumId="12" w15:restartNumberingAfterBreak="0">
    <w:nsid w:val="0099216D"/>
    <w:multiLevelType w:val="multilevel"/>
    <w:tmpl w:val="2C64566C"/>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3" w15:restartNumberingAfterBreak="0">
    <w:nsid w:val="03C0062E"/>
    <w:multiLevelType w:val="hybridMultilevel"/>
    <w:tmpl w:val="6C101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BC6FAD"/>
    <w:multiLevelType w:val="hybridMultilevel"/>
    <w:tmpl w:val="11BCD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899762A"/>
    <w:multiLevelType w:val="multilevel"/>
    <w:tmpl w:val="E1BA4D54"/>
    <w:styleLink w:val="WWNum3"/>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16" w15:restartNumberingAfterBreak="0">
    <w:nsid w:val="0CB3540A"/>
    <w:multiLevelType w:val="hybridMultilevel"/>
    <w:tmpl w:val="99B2D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D813124"/>
    <w:multiLevelType w:val="hybridMultilevel"/>
    <w:tmpl w:val="C4EC3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C03E45"/>
    <w:multiLevelType w:val="multilevel"/>
    <w:tmpl w:val="33A218A4"/>
    <w:styleLink w:val="werte"/>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1BAC57A5"/>
    <w:multiLevelType w:val="hybridMultilevel"/>
    <w:tmpl w:val="138AF83A"/>
    <w:lvl w:ilvl="0" w:tplc="8E46A3EC">
      <w:start w:val="1"/>
      <w:numFmt w:val="lowerLetter"/>
      <w:pStyle w:val="nrpsBulletletterindentSB"/>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F5E00E3"/>
    <w:multiLevelType w:val="hybridMultilevel"/>
    <w:tmpl w:val="8208D88A"/>
    <w:styleLink w:val="ImportedStyle30"/>
    <w:lvl w:ilvl="0" w:tplc="AAB2DE1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01E8D9E">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52E48BCE">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80A9ED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8948351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4D66A736">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6F86FF3C">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63A6642C">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48C870B6">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1" w15:restartNumberingAfterBreak="0">
    <w:nsid w:val="1F6F28AD"/>
    <w:multiLevelType w:val="hybridMultilevel"/>
    <w:tmpl w:val="7090D6A4"/>
    <w:styleLink w:val="BulletBig"/>
    <w:lvl w:ilvl="0" w:tplc="ED36C316">
      <w:start w:val="1"/>
      <w:numFmt w:val="bullet"/>
      <w:lvlText w:val="•"/>
      <w:lvlJc w:val="left"/>
      <w:pPr>
        <w:ind w:left="240" w:hanging="240"/>
      </w:pPr>
      <w:rPr>
        <w:rFonts w:ascii="Times New Roman" w:eastAsia="Times New Roman" w:hAnsi="Times New Roman" w:cs="Times New Roman"/>
        <w:b w:val="0"/>
        <w:bCs w:val="0"/>
        <w:i/>
        <w:iCs/>
        <w:caps w:val="0"/>
        <w:smallCaps w:val="0"/>
        <w:strike w:val="0"/>
        <w:dstrike w:val="0"/>
        <w:outline w:val="0"/>
        <w:emboss w:val="0"/>
        <w:imprint w:val="0"/>
        <w:spacing w:val="0"/>
        <w:w w:val="100"/>
        <w:kern w:val="0"/>
        <w:position w:val="0"/>
        <w:highlight w:val="none"/>
        <w:vertAlign w:val="baseline"/>
      </w:rPr>
    </w:lvl>
    <w:lvl w:ilvl="1" w:tplc="C29081A0">
      <w:start w:val="1"/>
      <w:numFmt w:val="bullet"/>
      <w:lvlText w:val="•"/>
      <w:lvlJc w:val="left"/>
      <w:pPr>
        <w:ind w:left="491" w:hanging="251"/>
      </w:pPr>
      <w:rPr>
        <w:rFonts w:ascii="Times New Roman" w:eastAsia="Times New Roman" w:hAnsi="Times New Roman" w:cs="Times New Roman"/>
        <w:b w:val="0"/>
        <w:bCs w:val="0"/>
        <w:i/>
        <w:iCs/>
        <w:caps w:val="0"/>
        <w:smallCaps w:val="0"/>
        <w:strike w:val="0"/>
        <w:dstrike w:val="0"/>
        <w:outline w:val="0"/>
        <w:emboss w:val="0"/>
        <w:imprint w:val="0"/>
        <w:spacing w:val="0"/>
        <w:w w:val="100"/>
        <w:kern w:val="0"/>
        <w:position w:val="0"/>
        <w:highlight w:val="none"/>
        <w:vertAlign w:val="baseline"/>
      </w:rPr>
    </w:lvl>
    <w:lvl w:ilvl="2" w:tplc="4A8687BC">
      <w:start w:val="1"/>
      <w:numFmt w:val="bullet"/>
      <w:lvlText w:val="•"/>
      <w:lvlJc w:val="left"/>
      <w:pPr>
        <w:ind w:left="731" w:hanging="251"/>
      </w:pPr>
      <w:rPr>
        <w:rFonts w:ascii="Times New Roman" w:eastAsia="Times New Roman" w:hAnsi="Times New Roman" w:cs="Times New Roman"/>
        <w:b w:val="0"/>
        <w:bCs w:val="0"/>
        <w:i/>
        <w:iCs/>
        <w:caps w:val="0"/>
        <w:smallCaps w:val="0"/>
        <w:strike w:val="0"/>
        <w:dstrike w:val="0"/>
        <w:outline w:val="0"/>
        <w:emboss w:val="0"/>
        <w:imprint w:val="0"/>
        <w:spacing w:val="0"/>
        <w:w w:val="100"/>
        <w:kern w:val="0"/>
        <w:position w:val="0"/>
        <w:highlight w:val="none"/>
        <w:vertAlign w:val="baseline"/>
      </w:rPr>
    </w:lvl>
    <w:lvl w:ilvl="3" w:tplc="9FD66FC6">
      <w:start w:val="1"/>
      <w:numFmt w:val="bullet"/>
      <w:lvlText w:val="•"/>
      <w:lvlJc w:val="left"/>
      <w:pPr>
        <w:ind w:left="971" w:hanging="251"/>
      </w:pPr>
      <w:rPr>
        <w:rFonts w:ascii="Times New Roman" w:eastAsia="Times New Roman" w:hAnsi="Times New Roman" w:cs="Times New Roman"/>
        <w:b w:val="0"/>
        <w:bCs w:val="0"/>
        <w:i/>
        <w:iCs/>
        <w:caps w:val="0"/>
        <w:smallCaps w:val="0"/>
        <w:strike w:val="0"/>
        <w:dstrike w:val="0"/>
        <w:outline w:val="0"/>
        <w:emboss w:val="0"/>
        <w:imprint w:val="0"/>
        <w:spacing w:val="0"/>
        <w:w w:val="100"/>
        <w:kern w:val="0"/>
        <w:position w:val="0"/>
        <w:highlight w:val="none"/>
        <w:vertAlign w:val="baseline"/>
      </w:rPr>
    </w:lvl>
    <w:lvl w:ilvl="4" w:tplc="9A089ADA">
      <w:start w:val="1"/>
      <w:numFmt w:val="bullet"/>
      <w:lvlText w:val="•"/>
      <w:lvlJc w:val="left"/>
      <w:pPr>
        <w:ind w:left="1211" w:hanging="251"/>
      </w:pPr>
      <w:rPr>
        <w:rFonts w:ascii="Times New Roman" w:eastAsia="Times New Roman" w:hAnsi="Times New Roman" w:cs="Times New Roman"/>
        <w:b w:val="0"/>
        <w:bCs w:val="0"/>
        <w:i/>
        <w:iCs/>
        <w:caps w:val="0"/>
        <w:smallCaps w:val="0"/>
        <w:strike w:val="0"/>
        <w:dstrike w:val="0"/>
        <w:outline w:val="0"/>
        <w:emboss w:val="0"/>
        <w:imprint w:val="0"/>
        <w:spacing w:val="0"/>
        <w:w w:val="100"/>
        <w:kern w:val="0"/>
        <w:position w:val="0"/>
        <w:highlight w:val="none"/>
        <w:vertAlign w:val="baseline"/>
      </w:rPr>
    </w:lvl>
    <w:lvl w:ilvl="5" w:tplc="33E43334">
      <w:start w:val="1"/>
      <w:numFmt w:val="bullet"/>
      <w:lvlText w:val="•"/>
      <w:lvlJc w:val="left"/>
      <w:pPr>
        <w:ind w:left="1451" w:hanging="251"/>
      </w:pPr>
      <w:rPr>
        <w:rFonts w:ascii="Times New Roman" w:eastAsia="Times New Roman" w:hAnsi="Times New Roman" w:cs="Times New Roman"/>
        <w:b w:val="0"/>
        <w:bCs w:val="0"/>
        <w:i/>
        <w:iCs/>
        <w:caps w:val="0"/>
        <w:smallCaps w:val="0"/>
        <w:strike w:val="0"/>
        <w:dstrike w:val="0"/>
        <w:outline w:val="0"/>
        <w:emboss w:val="0"/>
        <w:imprint w:val="0"/>
        <w:spacing w:val="0"/>
        <w:w w:val="100"/>
        <w:kern w:val="0"/>
        <w:position w:val="0"/>
        <w:highlight w:val="none"/>
        <w:vertAlign w:val="baseline"/>
      </w:rPr>
    </w:lvl>
    <w:lvl w:ilvl="6" w:tplc="985CA348">
      <w:start w:val="1"/>
      <w:numFmt w:val="bullet"/>
      <w:lvlText w:val="•"/>
      <w:lvlJc w:val="left"/>
      <w:pPr>
        <w:ind w:left="1691" w:hanging="251"/>
      </w:pPr>
      <w:rPr>
        <w:rFonts w:ascii="Times New Roman" w:eastAsia="Times New Roman" w:hAnsi="Times New Roman" w:cs="Times New Roman"/>
        <w:b w:val="0"/>
        <w:bCs w:val="0"/>
        <w:i/>
        <w:iCs/>
        <w:caps w:val="0"/>
        <w:smallCaps w:val="0"/>
        <w:strike w:val="0"/>
        <w:dstrike w:val="0"/>
        <w:outline w:val="0"/>
        <w:emboss w:val="0"/>
        <w:imprint w:val="0"/>
        <w:spacing w:val="0"/>
        <w:w w:val="100"/>
        <w:kern w:val="0"/>
        <w:position w:val="0"/>
        <w:highlight w:val="none"/>
        <w:vertAlign w:val="baseline"/>
      </w:rPr>
    </w:lvl>
    <w:lvl w:ilvl="7" w:tplc="A8AEB3BA">
      <w:start w:val="1"/>
      <w:numFmt w:val="bullet"/>
      <w:lvlText w:val="•"/>
      <w:lvlJc w:val="left"/>
      <w:pPr>
        <w:ind w:left="1931" w:hanging="251"/>
      </w:pPr>
      <w:rPr>
        <w:rFonts w:ascii="Times New Roman" w:eastAsia="Times New Roman" w:hAnsi="Times New Roman" w:cs="Times New Roman"/>
        <w:b w:val="0"/>
        <w:bCs w:val="0"/>
        <w:i/>
        <w:iCs/>
        <w:caps w:val="0"/>
        <w:smallCaps w:val="0"/>
        <w:strike w:val="0"/>
        <w:dstrike w:val="0"/>
        <w:outline w:val="0"/>
        <w:emboss w:val="0"/>
        <w:imprint w:val="0"/>
        <w:spacing w:val="0"/>
        <w:w w:val="100"/>
        <w:kern w:val="0"/>
        <w:position w:val="0"/>
        <w:highlight w:val="none"/>
        <w:vertAlign w:val="baseline"/>
      </w:rPr>
    </w:lvl>
    <w:lvl w:ilvl="8" w:tplc="87FC74B6">
      <w:start w:val="1"/>
      <w:numFmt w:val="bullet"/>
      <w:lvlText w:val="•"/>
      <w:lvlJc w:val="left"/>
      <w:pPr>
        <w:ind w:left="2171" w:hanging="251"/>
      </w:pPr>
      <w:rPr>
        <w:rFonts w:ascii="Times New Roman" w:eastAsia="Times New Roman" w:hAnsi="Times New Roman" w:cs="Times New Roman"/>
        <w:b w:val="0"/>
        <w:bCs w:val="0"/>
        <w:i/>
        <w:iCs/>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278F53CD"/>
    <w:multiLevelType w:val="hybridMultilevel"/>
    <w:tmpl w:val="658E721E"/>
    <w:styleLink w:val="ImportedStyle3"/>
    <w:lvl w:ilvl="0" w:tplc="81C281A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84FC552A">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2" w:tplc="82CE8DD8">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3" w:tplc="FE98D6AA">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4" w:tplc="B5040C7C">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5" w:tplc="4A6ED5AE">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6" w:tplc="2A30C482">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7" w:tplc="21EA9992">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8" w:tplc="09DCA06C">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2EB04DBA"/>
    <w:multiLevelType w:val="hybridMultilevel"/>
    <w:tmpl w:val="1DD4B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C77F39"/>
    <w:multiLevelType w:val="hybridMultilevel"/>
    <w:tmpl w:val="FC9EC6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C025AA"/>
    <w:multiLevelType w:val="hybridMultilevel"/>
    <w:tmpl w:val="22C8D972"/>
    <w:lvl w:ilvl="0" w:tplc="04090001">
      <w:start w:val="1"/>
      <w:numFmt w:val="bullet"/>
      <w:lvlText w:val=""/>
      <w:lvlJc w:val="left"/>
      <w:pPr>
        <w:ind w:left="824" w:hanging="360"/>
      </w:pPr>
      <w:rPr>
        <w:rFonts w:ascii="Symbol" w:hAnsi="Symbol" w:hint="default"/>
      </w:rPr>
    </w:lvl>
    <w:lvl w:ilvl="1" w:tplc="04090003" w:tentative="1">
      <w:start w:val="1"/>
      <w:numFmt w:val="bullet"/>
      <w:lvlText w:val="o"/>
      <w:lvlJc w:val="left"/>
      <w:pPr>
        <w:ind w:left="1544" w:hanging="360"/>
      </w:pPr>
      <w:rPr>
        <w:rFonts w:ascii="Courier New" w:hAnsi="Courier New" w:cs="Courier New" w:hint="default"/>
      </w:rPr>
    </w:lvl>
    <w:lvl w:ilvl="2" w:tplc="04090005" w:tentative="1">
      <w:start w:val="1"/>
      <w:numFmt w:val="bullet"/>
      <w:lvlText w:val=""/>
      <w:lvlJc w:val="left"/>
      <w:pPr>
        <w:ind w:left="2264" w:hanging="360"/>
      </w:pPr>
      <w:rPr>
        <w:rFonts w:ascii="Wingdings" w:hAnsi="Wingdings" w:hint="default"/>
      </w:rPr>
    </w:lvl>
    <w:lvl w:ilvl="3" w:tplc="04090001" w:tentative="1">
      <w:start w:val="1"/>
      <w:numFmt w:val="bullet"/>
      <w:lvlText w:val=""/>
      <w:lvlJc w:val="left"/>
      <w:pPr>
        <w:ind w:left="2984" w:hanging="360"/>
      </w:pPr>
      <w:rPr>
        <w:rFonts w:ascii="Symbol" w:hAnsi="Symbol" w:hint="default"/>
      </w:rPr>
    </w:lvl>
    <w:lvl w:ilvl="4" w:tplc="04090003" w:tentative="1">
      <w:start w:val="1"/>
      <w:numFmt w:val="bullet"/>
      <w:lvlText w:val="o"/>
      <w:lvlJc w:val="left"/>
      <w:pPr>
        <w:ind w:left="3704" w:hanging="360"/>
      </w:pPr>
      <w:rPr>
        <w:rFonts w:ascii="Courier New" w:hAnsi="Courier New" w:cs="Courier New" w:hint="default"/>
      </w:rPr>
    </w:lvl>
    <w:lvl w:ilvl="5" w:tplc="04090005" w:tentative="1">
      <w:start w:val="1"/>
      <w:numFmt w:val="bullet"/>
      <w:lvlText w:val=""/>
      <w:lvlJc w:val="left"/>
      <w:pPr>
        <w:ind w:left="4424" w:hanging="360"/>
      </w:pPr>
      <w:rPr>
        <w:rFonts w:ascii="Wingdings" w:hAnsi="Wingdings" w:hint="default"/>
      </w:rPr>
    </w:lvl>
    <w:lvl w:ilvl="6" w:tplc="04090001" w:tentative="1">
      <w:start w:val="1"/>
      <w:numFmt w:val="bullet"/>
      <w:lvlText w:val=""/>
      <w:lvlJc w:val="left"/>
      <w:pPr>
        <w:ind w:left="5144" w:hanging="360"/>
      </w:pPr>
      <w:rPr>
        <w:rFonts w:ascii="Symbol" w:hAnsi="Symbol" w:hint="default"/>
      </w:rPr>
    </w:lvl>
    <w:lvl w:ilvl="7" w:tplc="04090003" w:tentative="1">
      <w:start w:val="1"/>
      <w:numFmt w:val="bullet"/>
      <w:lvlText w:val="o"/>
      <w:lvlJc w:val="left"/>
      <w:pPr>
        <w:ind w:left="5864" w:hanging="360"/>
      </w:pPr>
      <w:rPr>
        <w:rFonts w:ascii="Courier New" w:hAnsi="Courier New" w:cs="Courier New" w:hint="default"/>
      </w:rPr>
    </w:lvl>
    <w:lvl w:ilvl="8" w:tplc="04090005" w:tentative="1">
      <w:start w:val="1"/>
      <w:numFmt w:val="bullet"/>
      <w:lvlText w:val=""/>
      <w:lvlJc w:val="left"/>
      <w:pPr>
        <w:ind w:left="6584" w:hanging="360"/>
      </w:pPr>
      <w:rPr>
        <w:rFonts w:ascii="Wingdings" w:hAnsi="Wingdings" w:hint="default"/>
      </w:rPr>
    </w:lvl>
  </w:abstractNum>
  <w:abstractNum w:abstractNumId="26" w15:restartNumberingAfterBreak="0">
    <w:nsid w:val="46980279"/>
    <w:multiLevelType w:val="hybridMultilevel"/>
    <w:tmpl w:val="FC58770C"/>
    <w:lvl w:ilvl="0" w:tplc="A7FE41F4">
      <w:start w:val="1"/>
      <w:numFmt w:val="bullet"/>
      <w:pStyle w:val="nrpsBulletlis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57626E"/>
    <w:multiLevelType w:val="multilevel"/>
    <w:tmpl w:val="33A218A4"/>
    <w:styleLink w:val="nrpsNumlist"/>
    <w:lvl w:ilvl="0">
      <w:start w:val="1"/>
      <w:numFmt w:val="decimal"/>
      <w:lvlText w:val="%1."/>
      <w:lvlJc w:val="left"/>
      <w:pPr>
        <w:ind w:left="720" w:hanging="360"/>
      </w:pPr>
      <w:rPr>
        <w:i/>
        <w:iCs/>
        <w:color w:val="0000FF"/>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C8C4997"/>
    <w:multiLevelType w:val="multilevel"/>
    <w:tmpl w:val="AFFAA484"/>
    <w:styleLink w:val="Bulleted"/>
    <w:lvl w:ilvl="0">
      <w:start w:val="1"/>
      <w:numFmt w:val="bullet"/>
      <w:lvlText w:val=""/>
      <w:lvlJc w:val="left"/>
      <w:pPr>
        <w:tabs>
          <w:tab w:val="num" w:pos="720"/>
        </w:tabs>
        <w:ind w:left="360" w:hanging="360"/>
      </w:pPr>
      <w:rPr>
        <w:rFonts w:ascii="Symbol" w:hAnsi="Symbol"/>
        <w:sz w:val="24"/>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54E50F6B"/>
    <w:multiLevelType w:val="hybridMultilevel"/>
    <w:tmpl w:val="917261C4"/>
    <w:lvl w:ilvl="0" w:tplc="4A1ECEB8">
      <w:start w:val="1"/>
      <w:numFmt w:val="decimal"/>
      <w:pStyle w:val="nrpsBulletnumberedSB"/>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96262D"/>
    <w:multiLevelType w:val="hybridMultilevel"/>
    <w:tmpl w:val="8C7A850E"/>
    <w:styleLink w:val="ImportedStyle4"/>
    <w:lvl w:ilvl="0" w:tplc="0D2EFC6E">
      <w:start w:val="1"/>
      <w:numFmt w:val="decimal"/>
      <w:lvlText w:val="%1."/>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B7EA259C">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5678C17C">
      <w:start w:val="1"/>
      <w:numFmt w:val="lowerRoman"/>
      <w:lvlText w:val="%3."/>
      <w:lvlJc w:val="left"/>
      <w:pPr>
        <w:ind w:left="2160" w:hanging="276"/>
      </w:pPr>
      <w:rPr>
        <w:rFonts w:hAnsi="Arial Unicode MS"/>
        <w:caps w:val="0"/>
        <w:smallCaps w:val="0"/>
        <w:strike w:val="0"/>
        <w:dstrike w:val="0"/>
        <w:outline w:val="0"/>
        <w:emboss w:val="0"/>
        <w:imprint w:val="0"/>
        <w:spacing w:val="0"/>
        <w:w w:val="100"/>
        <w:kern w:val="0"/>
        <w:position w:val="0"/>
        <w:highlight w:val="none"/>
        <w:vertAlign w:val="baseline"/>
      </w:rPr>
    </w:lvl>
    <w:lvl w:ilvl="3" w:tplc="30CEC108">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EFD45E10">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012A64E">
      <w:start w:val="1"/>
      <w:numFmt w:val="lowerRoman"/>
      <w:lvlText w:val="%6."/>
      <w:lvlJc w:val="left"/>
      <w:pPr>
        <w:ind w:left="4320" w:hanging="276"/>
      </w:pPr>
      <w:rPr>
        <w:rFonts w:hAnsi="Arial Unicode MS"/>
        <w:caps w:val="0"/>
        <w:smallCaps w:val="0"/>
        <w:strike w:val="0"/>
        <w:dstrike w:val="0"/>
        <w:outline w:val="0"/>
        <w:emboss w:val="0"/>
        <w:imprint w:val="0"/>
        <w:spacing w:val="0"/>
        <w:w w:val="100"/>
        <w:kern w:val="0"/>
        <w:position w:val="0"/>
        <w:highlight w:val="none"/>
        <w:vertAlign w:val="baseline"/>
      </w:rPr>
    </w:lvl>
    <w:lvl w:ilvl="6" w:tplc="A0E62148">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35EC1A98">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ACA3290">
      <w:start w:val="1"/>
      <w:numFmt w:val="lowerRoman"/>
      <w:lvlText w:val="%9."/>
      <w:lvlJc w:val="left"/>
      <w:pPr>
        <w:ind w:left="6480" w:hanging="276"/>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5E760E26"/>
    <w:multiLevelType w:val="multilevel"/>
    <w:tmpl w:val="15327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3E17492"/>
    <w:multiLevelType w:val="hybridMultilevel"/>
    <w:tmpl w:val="79624866"/>
    <w:lvl w:ilvl="0" w:tplc="FCAABE92">
      <w:start w:val="1"/>
      <w:numFmt w:val="bullet"/>
      <w:pStyle w:val="nrpsBulletssquareSB"/>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C601B8"/>
    <w:multiLevelType w:val="multilevel"/>
    <w:tmpl w:val="30BA9CAC"/>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rPr>
    </w:lvl>
    <w:lvl w:ilvl="8">
      <w:numFmt w:val="bullet"/>
      <w:lvlText w:val=""/>
      <w:lvlJc w:val="left"/>
      <w:pPr>
        <w:ind w:left="6480" w:hanging="360"/>
      </w:pPr>
      <w:rPr>
        <w:rFonts w:ascii="Wingdings" w:hAnsi="Wingdings"/>
      </w:rPr>
    </w:lvl>
  </w:abstractNum>
  <w:abstractNum w:abstractNumId="34" w15:restartNumberingAfterBreak="0">
    <w:nsid w:val="70F65A43"/>
    <w:multiLevelType w:val="hybridMultilevel"/>
    <w:tmpl w:val="E90286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CA19D9"/>
    <w:multiLevelType w:val="hybridMultilevel"/>
    <w:tmpl w:val="93769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27"/>
  </w:num>
  <w:num w:numId="3">
    <w:abstractNumId w:val="18"/>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26"/>
  </w:num>
  <w:num w:numId="15">
    <w:abstractNumId w:val="33"/>
  </w:num>
  <w:num w:numId="16">
    <w:abstractNumId w:val="15"/>
  </w:num>
  <w:num w:numId="17">
    <w:abstractNumId w:val="12"/>
  </w:num>
  <w:num w:numId="18">
    <w:abstractNumId w:val="20"/>
  </w:num>
  <w:num w:numId="19">
    <w:abstractNumId w:val="22"/>
  </w:num>
  <w:num w:numId="20">
    <w:abstractNumId w:val="30"/>
  </w:num>
  <w:num w:numId="21">
    <w:abstractNumId w:val="21"/>
  </w:num>
  <w:num w:numId="22">
    <w:abstractNumId w:val="32"/>
  </w:num>
  <w:num w:numId="23">
    <w:abstractNumId w:val="29"/>
  </w:num>
  <w:num w:numId="24">
    <w:abstractNumId w:val="13"/>
  </w:num>
  <w:num w:numId="25">
    <w:abstractNumId w:val="17"/>
  </w:num>
  <w:num w:numId="26">
    <w:abstractNumId w:val="23"/>
  </w:num>
  <w:num w:numId="27">
    <w:abstractNumId w:val="14"/>
  </w:num>
  <w:num w:numId="28">
    <w:abstractNumId w:val="31"/>
  </w:num>
  <w:num w:numId="29">
    <w:abstractNumId w:val="19"/>
  </w:num>
  <w:num w:numId="30">
    <w:abstractNumId w:val="16"/>
  </w:num>
  <w:num w:numId="31">
    <w:abstractNumId w:val="35"/>
  </w:num>
  <w:num w:numId="32">
    <w:abstractNumId w:val="25"/>
  </w:num>
  <w:num w:numId="33">
    <w:abstractNumId w:val="24"/>
  </w:num>
  <w:num w:numId="34">
    <w:abstractNumId w:val="34"/>
  </w:num>
  <w:num w:numId="35">
    <w:abstractNumId w:val="19"/>
    <w:lvlOverride w:ilvl="0">
      <w:startOverride w:val="1"/>
    </w:lvlOverride>
  </w:num>
  <w:num w:numId="36">
    <w:abstractNumId w:val="19"/>
    <w:lvlOverride w:ilvl="0">
      <w:startOverride w:val="1"/>
    </w:lvlOverride>
  </w:num>
  <w:num w:numId="37">
    <w:abstractNumId w:val="19"/>
    <w:lvlOverride w:ilvl="0">
      <w:startOverride w:val="1"/>
    </w:lvlOverride>
  </w:num>
  <w:num w:numId="38">
    <w:abstractNumId w:val="29"/>
    <w:lvlOverride w:ilvl="0">
      <w:startOverride w:val="1"/>
    </w:lvlOverride>
  </w:num>
  <w:num w:numId="39">
    <w:abstractNumId w:val="19"/>
    <w:lvlOverride w:ilvl="0">
      <w:startOverride w:val="1"/>
    </w:lvlOverride>
  </w:num>
  <w:num w:numId="40">
    <w:abstractNumId w:val="19"/>
    <w:lvlOverride w:ilvl="0">
      <w:startOverride w:val="1"/>
    </w:lvlOverride>
  </w:num>
  <w:numIdMacAtCleanup w:val="4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cott@emountainworks.com">
    <w15:presenceInfo w15:providerId="None" w15:userId="scott@emountainworks.com"/>
  </w15:person>
  <w15:person w15:author="Whitlock, Cathy">
    <w15:presenceInfo w15:providerId="AD" w15:userId="S::v15r257@msu.montana.edu::2e6e6043-a051-4d17-92d2-1957f90901c6"/>
  </w15:person>
  <w15:person w15:author="Higgins, Susan">
    <w15:presenceInfo w15:providerId="AD" w15:userId="S::t94b582@msu.montana.edu::4ddf4594-778b-403a-8bf4-da5efeeda66e"/>
  </w15:person>
  <w15:person w15:author="Eliza Webber">
    <w15:presenceInfo w15:providerId="AD" w15:userId="S::q86t228@msu.montana.edu::faa8fedb-be62-451f-93b5-0de77cc8c16d"/>
  </w15:person>
  <w15:person w15:author="Philip Higuera">
    <w15:presenceInfo w15:providerId="AD" w15:userId="S-1-5-21-3518485270-3376454562-1749017530-17335"/>
  </w15:person>
  <w15:person w15:author="Maxwell, Bruce">
    <w15:presenceInfo w15:providerId="AD" w15:userId="S::c14t781@msu.montana.edu::c19a861d-4adf-4bb1-b70c-0080ad5e9413"/>
  </w15:person>
  <w15:person w15:author="Reviewer">
    <w15:presenceInfo w15:providerId="None" w15:userId="Reviewer"/>
  </w15:person>
  <w15:person w15:author="Mari">
    <w15:presenceInfo w15:providerId="None" w15:userId="Mar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US" w:vendorID="64" w:dllVersion="4096" w:nlCheck="1" w:checkStyle="0"/>
  <w:activeWritingStyle w:appName="MSWord" w:lang="en-US" w:vendorID="64" w:dllVersion="0" w:nlCheck="1" w:checkStyle="0"/>
  <w:proofState w:grammar="clean"/>
  <w:attachedTemplate r:id="rId1"/>
  <w:stylePaneFormatFilter w:val="B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1"/>
  <w:stylePaneSortMethod w:val="0000"/>
  <w:trackRevisions/>
  <w:defaultTabStop w:val="720"/>
  <w:drawingGridHorizontalSpacing w:val="120"/>
  <w:displayHorizontalDrawingGridEvery w:val="2"/>
  <w:displayVerticalDrawingGridEvery w:val="2"/>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158C"/>
    <w:rsid w:val="00000120"/>
    <w:rsid w:val="00000503"/>
    <w:rsid w:val="00000598"/>
    <w:rsid w:val="0000087F"/>
    <w:rsid w:val="00000E88"/>
    <w:rsid w:val="000012B0"/>
    <w:rsid w:val="00001CBA"/>
    <w:rsid w:val="00002007"/>
    <w:rsid w:val="0000210A"/>
    <w:rsid w:val="00002612"/>
    <w:rsid w:val="00002805"/>
    <w:rsid w:val="00003283"/>
    <w:rsid w:val="00003652"/>
    <w:rsid w:val="00003A84"/>
    <w:rsid w:val="00003AF9"/>
    <w:rsid w:val="00003B24"/>
    <w:rsid w:val="00003E3B"/>
    <w:rsid w:val="00004673"/>
    <w:rsid w:val="00004D4C"/>
    <w:rsid w:val="00005507"/>
    <w:rsid w:val="00005611"/>
    <w:rsid w:val="00005D01"/>
    <w:rsid w:val="00006076"/>
    <w:rsid w:val="00006427"/>
    <w:rsid w:val="000069A5"/>
    <w:rsid w:val="00006AC2"/>
    <w:rsid w:val="00006F76"/>
    <w:rsid w:val="00007089"/>
    <w:rsid w:val="00007286"/>
    <w:rsid w:val="00007524"/>
    <w:rsid w:val="000079E7"/>
    <w:rsid w:val="0001044E"/>
    <w:rsid w:val="00010983"/>
    <w:rsid w:val="00010FC4"/>
    <w:rsid w:val="0001170E"/>
    <w:rsid w:val="00011B87"/>
    <w:rsid w:val="00011C0B"/>
    <w:rsid w:val="00011E05"/>
    <w:rsid w:val="00012337"/>
    <w:rsid w:val="00012897"/>
    <w:rsid w:val="0001365C"/>
    <w:rsid w:val="000138FE"/>
    <w:rsid w:val="00013A62"/>
    <w:rsid w:val="00013C37"/>
    <w:rsid w:val="00013D4A"/>
    <w:rsid w:val="00013EE1"/>
    <w:rsid w:val="00014079"/>
    <w:rsid w:val="000145EB"/>
    <w:rsid w:val="00014808"/>
    <w:rsid w:val="000148A3"/>
    <w:rsid w:val="00014AEA"/>
    <w:rsid w:val="00015469"/>
    <w:rsid w:val="0001583B"/>
    <w:rsid w:val="00015E4B"/>
    <w:rsid w:val="0001672E"/>
    <w:rsid w:val="00016AAA"/>
    <w:rsid w:val="00016EC0"/>
    <w:rsid w:val="000173C2"/>
    <w:rsid w:val="00017436"/>
    <w:rsid w:val="00017987"/>
    <w:rsid w:val="000202E5"/>
    <w:rsid w:val="00020F36"/>
    <w:rsid w:val="00020FCB"/>
    <w:rsid w:val="00021016"/>
    <w:rsid w:val="00021089"/>
    <w:rsid w:val="00021234"/>
    <w:rsid w:val="0002168D"/>
    <w:rsid w:val="00021753"/>
    <w:rsid w:val="00021A0D"/>
    <w:rsid w:val="000224F9"/>
    <w:rsid w:val="00022701"/>
    <w:rsid w:val="000229B9"/>
    <w:rsid w:val="0002309F"/>
    <w:rsid w:val="00023115"/>
    <w:rsid w:val="0002321C"/>
    <w:rsid w:val="000232FD"/>
    <w:rsid w:val="000236CE"/>
    <w:rsid w:val="00023873"/>
    <w:rsid w:val="000239EA"/>
    <w:rsid w:val="000239ED"/>
    <w:rsid w:val="00023EAE"/>
    <w:rsid w:val="00023F2B"/>
    <w:rsid w:val="000242F7"/>
    <w:rsid w:val="000246CC"/>
    <w:rsid w:val="00024834"/>
    <w:rsid w:val="00024A39"/>
    <w:rsid w:val="00024E65"/>
    <w:rsid w:val="00024F13"/>
    <w:rsid w:val="00024FC8"/>
    <w:rsid w:val="00025082"/>
    <w:rsid w:val="0002514B"/>
    <w:rsid w:val="000253C1"/>
    <w:rsid w:val="00025530"/>
    <w:rsid w:val="0002570B"/>
    <w:rsid w:val="00025BAF"/>
    <w:rsid w:val="0002641D"/>
    <w:rsid w:val="000270A0"/>
    <w:rsid w:val="00027B1C"/>
    <w:rsid w:val="00027B5C"/>
    <w:rsid w:val="000301C7"/>
    <w:rsid w:val="00030854"/>
    <w:rsid w:val="00030A6E"/>
    <w:rsid w:val="00030C53"/>
    <w:rsid w:val="000316D1"/>
    <w:rsid w:val="00031EDB"/>
    <w:rsid w:val="00032186"/>
    <w:rsid w:val="00032B86"/>
    <w:rsid w:val="00032F85"/>
    <w:rsid w:val="000334CA"/>
    <w:rsid w:val="00033581"/>
    <w:rsid w:val="00033858"/>
    <w:rsid w:val="00033869"/>
    <w:rsid w:val="00033BAF"/>
    <w:rsid w:val="00033C22"/>
    <w:rsid w:val="00034253"/>
    <w:rsid w:val="000346B4"/>
    <w:rsid w:val="000346CB"/>
    <w:rsid w:val="000347B0"/>
    <w:rsid w:val="000349B4"/>
    <w:rsid w:val="000349BD"/>
    <w:rsid w:val="00034EE2"/>
    <w:rsid w:val="0003557C"/>
    <w:rsid w:val="00035991"/>
    <w:rsid w:val="000360F0"/>
    <w:rsid w:val="00036165"/>
    <w:rsid w:val="000369F9"/>
    <w:rsid w:val="00036E79"/>
    <w:rsid w:val="0003748A"/>
    <w:rsid w:val="000376CD"/>
    <w:rsid w:val="00037A00"/>
    <w:rsid w:val="00037AA7"/>
    <w:rsid w:val="00037C20"/>
    <w:rsid w:val="00037FDC"/>
    <w:rsid w:val="0004091B"/>
    <w:rsid w:val="00040951"/>
    <w:rsid w:val="000409DD"/>
    <w:rsid w:val="00040A87"/>
    <w:rsid w:val="00040BB6"/>
    <w:rsid w:val="00040DB1"/>
    <w:rsid w:val="00040FA7"/>
    <w:rsid w:val="00040FF7"/>
    <w:rsid w:val="00041017"/>
    <w:rsid w:val="000410B3"/>
    <w:rsid w:val="00041185"/>
    <w:rsid w:val="000411E5"/>
    <w:rsid w:val="000412B6"/>
    <w:rsid w:val="00041720"/>
    <w:rsid w:val="00041831"/>
    <w:rsid w:val="00041963"/>
    <w:rsid w:val="00041A16"/>
    <w:rsid w:val="00041AA2"/>
    <w:rsid w:val="00041B3E"/>
    <w:rsid w:val="00041B48"/>
    <w:rsid w:val="00041BED"/>
    <w:rsid w:val="00041F24"/>
    <w:rsid w:val="00041F9F"/>
    <w:rsid w:val="00042172"/>
    <w:rsid w:val="00042214"/>
    <w:rsid w:val="00042267"/>
    <w:rsid w:val="00042295"/>
    <w:rsid w:val="00042512"/>
    <w:rsid w:val="00042F40"/>
    <w:rsid w:val="0004310C"/>
    <w:rsid w:val="0004343A"/>
    <w:rsid w:val="000436F7"/>
    <w:rsid w:val="00043939"/>
    <w:rsid w:val="00043CB9"/>
    <w:rsid w:val="000443B9"/>
    <w:rsid w:val="0004440D"/>
    <w:rsid w:val="0004441B"/>
    <w:rsid w:val="00045352"/>
    <w:rsid w:val="00045744"/>
    <w:rsid w:val="000457C4"/>
    <w:rsid w:val="00045933"/>
    <w:rsid w:val="00045AFA"/>
    <w:rsid w:val="00045B3A"/>
    <w:rsid w:val="00045BD1"/>
    <w:rsid w:val="000464B9"/>
    <w:rsid w:val="000465F0"/>
    <w:rsid w:val="0004708A"/>
    <w:rsid w:val="000470BD"/>
    <w:rsid w:val="00047421"/>
    <w:rsid w:val="000474EF"/>
    <w:rsid w:val="0004794D"/>
    <w:rsid w:val="00047994"/>
    <w:rsid w:val="000479E2"/>
    <w:rsid w:val="00047A2A"/>
    <w:rsid w:val="00050278"/>
    <w:rsid w:val="0005083C"/>
    <w:rsid w:val="00050D71"/>
    <w:rsid w:val="00050DC7"/>
    <w:rsid w:val="00050E38"/>
    <w:rsid w:val="00050E71"/>
    <w:rsid w:val="00050F61"/>
    <w:rsid w:val="00050F65"/>
    <w:rsid w:val="0005194C"/>
    <w:rsid w:val="0005217A"/>
    <w:rsid w:val="00052CCF"/>
    <w:rsid w:val="00052F70"/>
    <w:rsid w:val="000531F5"/>
    <w:rsid w:val="000535DF"/>
    <w:rsid w:val="0005397B"/>
    <w:rsid w:val="000542A9"/>
    <w:rsid w:val="000546ED"/>
    <w:rsid w:val="00054D60"/>
    <w:rsid w:val="00054F4C"/>
    <w:rsid w:val="00054FDF"/>
    <w:rsid w:val="00055053"/>
    <w:rsid w:val="00055756"/>
    <w:rsid w:val="00055819"/>
    <w:rsid w:val="00056054"/>
    <w:rsid w:val="00056B5E"/>
    <w:rsid w:val="00056CFC"/>
    <w:rsid w:val="00056E0D"/>
    <w:rsid w:val="00057200"/>
    <w:rsid w:val="00057700"/>
    <w:rsid w:val="00057981"/>
    <w:rsid w:val="00057FC5"/>
    <w:rsid w:val="00057FD9"/>
    <w:rsid w:val="00060139"/>
    <w:rsid w:val="00060AC3"/>
    <w:rsid w:val="00060D08"/>
    <w:rsid w:val="00060E44"/>
    <w:rsid w:val="00060FA5"/>
    <w:rsid w:val="000611A8"/>
    <w:rsid w:val="000614E8"/>
    <w:rsid w:val="00061889"/>
    <w:rsid w:val="00061946"/>
    <w:rsid w:val="00061C8C"/>
    <w:rsid w:val="00062877"/>
    <w:rsid w:val="0006297A"/>
    <w:rsid w:val="00062A0F"/>
    <w:rsid w:val="00062C93"/>
    <w:rsid w:val="00063174"/>
    <w:rsid w:val="000633CB"/>
    <w:rsid w:val="00063461"/>
    <w:rsid w:val="00063E37"/>
    <w:rsid w:val="00063EFD"/>
    <w:rsid w:val="000641E9"/>
    <w:rsid w:val="00064540"/>
    <w:rsid w:val="00064D29"/>
    <w:rsid w:val="00064D5C"/>
    <w:rsid w:val="00065079"/>
    <w:rsid w:val="0006510A"/>
    <w:rsid w:val="0006511A"/>
    <w:rsid w:val="00065179"/>
    <w:rsid w:val="000654B4"/>
    <w:rsid w:val="00065BBD"/>
    <w:rsid w:val="00065C08"/>
    <w:rsid w:val="00065F11"/>
    <w:rsid w:val="00065FBF"/>
    <w:rsid w:val="00066103"/>
    <w:rsid w:val="00066105"/>
    <w:rsid w:val="0006639B"/>
    <w:rsid w:val="000665A5"/>
    <w:rsid w:val="00066B45"/>
    <w:rsid w:val="00066BE7"/>
    <w:rsid w:val="000700B5"/>
    <w:rsid w:val="000700C1"/>
    <w:rsid w:val="00070313"/>
    <w:rsid w:val="00070354"/>
    <w:rsid w:val="000705C8"/>
    <w:rsid w:val="00070FD3"/>
    <w:rsid w:val="00071008"/>
    <w:rsid w:val="00071073"/>
    <w:rsid w:val="000716DD"/>
    <w:rsid w:val="000717F1"/>
    <w:rsid w:val="00071B51"/>
    <w:rsid w:val="00071F8B"/>
    <w:rsid w:val="000727B7"/>
    <w:rsid w:val="00072B51"/>
    <w:rsid w:val="00072EDB"/>
    <w:rsid w:val="000732CB"/>
    <w:rsid w:val="0007361F"/>
    <w:rsid w:val="000742C1"/>
    <w:rsid w:val="0007443D"/>
    <w:rsid w:val="000749A3"/>
    <w:rsid w:val="00074B14"/>
    <w:rsid w:val="00074CDD"/>
    <w:rsid w:val="00075220"/>
    <w:rsid w:val="00075619"/>
    <w:rsid w:val="0007596E"/>
    <w:rsid w:val="00075B55"/>
    <w:rsid w:val="00075CDD"/>
    <w:rsid w:val="00076667"/>
    <w:rsid w:val="000766DD"/>
    <w:rsid w:val="00076ADA"/>
    <w:rsid w:val="00076D39"/>
    <w:rsid w:val="00077F8B"/>
    <w:rsid w:val="00080004"/>
    <w:rsid w:val="00080163"/>
    <w:rsid w:val="000808D9"/>
    <w:rsid w:val="000810A2"/>
    <w:rsid w:val="000815FB"/>
    <w:rsid w:val="000817EA"/>
    <w:rsid w:val="00081C03"/>
    <w:rsid w:val="00081CFF"/>
    <w:rsid w:val="00081DC3"/>
    <w:rsid w:val="00081DE8"/>
    <w:rsid w:val="00081E48"/>
    <w:rsid w:val="00081F2C"/>
    <w:rsid w:val="00082022"/>
    <w:rsid w:val="00082542"/>
    <w:rsid w:val="00082817"/>
    <w:rsid w:val="00082C1A"/>
    <w:rsid w:val="00082DAA"/>
    <w:rsid w:val="0008337D"/>
    <w:rsid w:val="00083C70"/>
    <w:rsid w:val="00083D2F"/>
    <w:rsid w:val="00083EE7"/>
    <w:rsid w:val="0008421C"/>
    <w:rsid w:val="00084974"/>
    <w:rsid w:val="00084BB0"/>
    <w:rsid w:val="00084FEE"/>
    <w:rsid w:val="000850A7"/>
    <w:rsid w:val="000850F2"/>
    <w:rsid w:val="0008534C"/>
    <w:rsid w:val="0008535E"/>
    <w:rsid w:val="000857DD"/>
    <w:rsid w:val="0008664B"/>
    <w:rsid w:val="00086661"/>
    <w:rsid w:val="00086713"/>
    <w:rsid w:val="0008690E"/>
    <w:rsid w:val="00086995"/>
    <w:rsid w:val="000871CA"/>
    <w:rsid w:val="00087725"/>
    <w:rsid w:val="00087B92"/>
    <w:rsid w:val="0009000D"/>
    <w:rsid w:val="00090581"/>
    <w:rsid w:val="00090A7F"/>
    <w:rsid w:val="00090AE5"/>
    <w:rsid w:val="00090B35"/>
    <w:rsid w:val="00090F81"/>
    <w:rsid w:val="000911E6"/>
    <w:rsid w:val="00091603"/>
    <w:rsid w:val="00091740"/>
    <w:rsid w:val="00091BAF"/>
    <w:rsid w:val="0009276A"/>
    <w:rsid w:val="000928CC"/>
    <w:rsid w:val="00092A11"/>
    <w:rsid w:val="00093077"/>
    <w:rsid w:val="000931A0"/>
    <w:rsid w:val="000933BA"/>
    <w:rsid w:val="00093461"/>
    <w:rsid w:val="00093511"/>
    <w:rsid w:val="00093AC8"/>
    <w:rsid w:val="00093ED4"/>
    <w:rsid w:val="000943E2"/>
    <w:rsid w:val="000949CD"/>
    <w:rsid w:val="000949E8"/>
    <w:rsid w:val="00094A26"/>
    <w:rsid w:val="00094E90"/>
    <w:rsid w:val="00095541"/>
    <w:rsid w:val="0009563D"/>
    <w:rsid w:val="0009568D"/>
    <w:rsid w:val="00095A95"/>
    <w:rsid w:val="00095D07"/>
    <w:rsid w:val="00095E9E"/>
    <w:rsid w:val="00096196"/>
    <w:rsid w:val="000962AE"/>
    <w:rsid w:val="000965E1"/>
    <w:rsid w:val="00096742"/>
    <w:rsid w:val="00096A0E"/>
    <w:rsid w:val="00097A92"/>
    <w:rsid w:val="00097D5C"/>
    <w:rsid w:val="00097EDD"/>
    <w:rsid w:val="000A0032"/>
    <w:rsid w:val="000A04F7"/>
    <w:rsid w:val="000A06A5"/>
    <w:rsid w:val="000A0C02"/>
    <w:rsid w:val="000A0F92"/>
    <w:rsid w:val="000A1835"/>
    <w:rsid w:val="000A1BB8"/>
    <w:rsid w:val="000A1C65"/>
    <w:rsid w:val="000A20F8"/>
    <w:rsid w:val="000A239B"/>
    <w:rsid w:val="000A262B"/>
    <w:rsid w:val="000A28B9"/>
    <w:rsid w:val="000A2A19"/>
    <w:rsid w:val="000A2C9E"/>
    <w:rsid w:val="000A2F77"/>
    <w:rsid w:val="000A3370"/>
    <w:rsid w:val="000A370D"/>
    <w:rsid w:val="000A39D4"/>
    <w:rsid w:val="000A3BAE"/>
    <w:rsid w:val="000A3BD3"/>
    <w:rsid w:val="000A3D6C"/>
    <w:rsid w:val="000A3DDB"/>
    <w:rsid w:val="000A3FCC"/>
    <w:rsid w:val="000A40A0"/>
    <w:rsid w:val="000A4201"/>
    <w:rsid w:val="000A4B3B"/>
    <w:rsid w:val="000A4D3E"/>
    <w:rsid w:val="000A4DFC"/>
    <w:rsid w:val="000A4EC0"/>
    <w:rsid w:val="000A4F14"/>
    <w:rsid w:val="000A52A9"/>
    <w:rsid w:val="000A53CC"/>
    <w:rsid w:val="000A55BF"/>
    <w:rsid w:val="000A5626"/>
    <w:rsid w:val="000A57A9"/>
    <w:rsid w:val="000A58B8"/>
    <w:rsid w:val="000A6B2C"/>
    <w:rsid w:val="000A72B7"/>
    <w:rsid w:val="000A72C1"/>
    <w:rsid w:val="000A738F"/>
    <w:rsid w:val="000A77A2"/>
    <w:rsid w:val="000A7FC6"/>
    <w:rsid w:val="000B0381"/>
    <w:rsid w:val="000B05F0"/>
    <w:rsid w:val="000B09BB"/>
    <w:rsid w:val="000B0F48"/>
    <w:rsid w:val="000B1199"/>
    <w:rsid w:val="000B2553"/>
    <w:rsid w:val="000B266C"/>
    <w:rsid w:val="000B26E4"/>
    <w:rsid w:val="000B2BEF"/>
    <w:rsid w:val="000B2C01"/>
    <w:rsid w:val="000B2E79"/>
    <w:rsid w:val="000B3023"/>
    <w:rsid w:val="000B3465"/>
    <w:rsid w:val="000B366D"/>
    <w:rsid w:val="000B38EF"/>
    <w:rsid w:val="000B38FE"/>
    <w:rsid w:val="000B3908"/>
    <w:rsid w:val="000B3A65"/>
    <w:rsid w:val="000B406B"/>
    <w:rsid w:val="000B41E8"/>
    <w:rsid w:val="000B436B"/>
    <w:rsid w:val="000B495D"/>
    <w:rsid w:val="000B5273"/>
    <w:rsid w:val="000B567C"/>
    <w:rsid w:val="000B59D8"/>
    <w:rsid w:val="000B64FA"/>
    <w:rsid w:val="000B6969"/>
    <w:rsid w:val="000B734B"/>
    <w:rsid w:val="000B79A1"/>
    <w:rsid w:val="000C1486"/>
    <w:rsid w:val="000C1D44"/>
    <w:rsid w:val="000C2411"/>
    <w:rsid w:val="000C246B"/>
    <w:rsid w:val="000C303A"/>
    <w:rsid w:val="000C31A6"/>
    <w:rsid w:val="000C32CD"/>
    <w:rsid w:val="000C3500"/>
    <w:rsid w:val="000C3CBF"/>
    <w:rsid w:val="000C419E"/>
    <w:rsid w:val="000C4A00"/>
    <w:rsid w:val="000C4EC9"/>
    <w:rsid w:val="000C56CB"/>
    <w:rsid w:val="000C5B42"/>
    <w:rsid w:val="000C5D53"/>
    <w:rsid w:val="000C63AA"/>
    <w:rsid w:val="000C65D3"/>
    <w:rsid w:val="000C6733"/>
    <w:rsid w:val="000C6934"/>
    <w:rsid w:val="000C6BC8"/>
    <w:rsid w:val="000C6DE6"/>
    <w:rsid w:val="000C75E7"/>
    <w:rsid w:val="000C7A3A"/>
    <w:rsid w:val="000C7D48"/>
    <w:rsid w:val="000C7F73"/>
    <w:rsid w:val="000D000E"/>
    <w:rsid w:val="000D04B0"/>
    <w:rsid w:val="000D0597"/>
    <w:rsid w:val="000D0D2C"/>
    <w:rsid w:val="000D1164"/>
    <w:rsid w:val="000D12D7"/>
    <w:rsid w:val="000D1332"/>
    <w:rsid w:val="000D13E8"/>
    <w:rsid w:val="000D1904"/>
    <w:rsid w:val="000D1A5D"/>
    <w:rsid w:val="000D1C88"/>
    <w:rsid w:val="000D204B"/>
    <w:rsid w:val="000D206B"/>
    <w:rsid w:val="000D21AA"/>
    <w:rsid w:val="000D2280"/>
    <w:rsid w:val="000D25C7"/>
    <w:rsid w:val="000D29ED"/>
    <w:rsid w:val="000D384A"/>
    <w:rsid w:val="000D3B06"/>
    <w:rsid w:val="000D4A7F"/>
    <w:rsid w:val="000D4ED2"/>
    <w:rsid w:val="000D4F36"/>
    <w:rsid w:val="000D561E"/>
    <w:rsid w:val="000D5ADD"/>
    <w:rsid w:val="000D5CE4"/>
    <w:rsid w:val="000D5EFE"/>
    <w:rsid w:val="000D6322"/>
    <w:rsid w:val="000D6741"/>
    <w:rsid w:val="000D6ECE"/>
    <w:rsid w:val="000D721F"/>
    <w:rsid w:val="000D76B3"/>
    <w:rsid w:val="000D7EA5"/>
    <w:rsid w:val="000D7EBC"/>
    <w:rsid w:val="000D7F75"/>
    <w:rsid w:val="000E0BB6"/>
    <w:rsid w:val="000E0D30"/>
    <w:rsid w:val="000E0FBB"/>
    <w:rsid w:val="000E140C"/>
    <w:rsid w:val="000E2348"/>
    <w:rsid w:val="000E24E8"/>
    <w:rsid w:val="000E269E"/>
    <w:rsid w:val="000E2872"/>
    <w:rsid w:val="000E2962"/>
    <w:rsid w:val="000E2C26"/>
    <w:rsid w:val="000E2C59"/>
    <w:rsid w:val="000E2EED"/>
    <w:rsid w:val="000E3248"/>
    <w:rsid w:val="000E33A2"/>
    <w:rsid w:val="000E3525"/>
    <w:rsid w:val="000E3912"/>
    <w:rsid w:val="000E3A61"/>
    <w:rsid w:val="000E3C82"/>
    <w:rsid w:val="000E3F36"/>
    <w:rsid w:val="000E48CF"/>
    <w:rsid w:val="000E4A30"/>
    <w:rsid w:val="000E4AC6"/>
    <w:rsid w:val="000E4BCB"/>
    <w:rsid w:val="000E5023"/>
    <w:rsid w:val="000E5325"/>
    <w:rsid w:val="000E55EE"/>
    <w:rsid w:val="000E5AB2"/>
    <w:rsid w:val="000E5B59"/>
    <w:rsid w:val="000E5BE1"/>
    <w:rsid w:val="000E5C37"/>
    <w:rsid w:val="000E5C64"/>
    <w:rsid w:val="000E5CFA"/>
    <w:rsid w:val="000E61A0"/>
    <w:rsid w:val="000E6419"/>
    <w:rsid w:val="000E6660"/>
    <w:rsid w:val="000E69DD"/>
    <w:rsid w:val="000E6F44"/>
    <w:rsid w:val="000E6F86"/>
    <w:rsid w:val="000E78AD"/>
    <w:rsid w:val="000E7A4E"/>
    <w:rsid w:val="000E7B6F"/>
    <w:rsid w:val="000E7BC8"/>
    <w:rsid w:val="000E7BF0"/>
    <w:rsid w:val="000F0017"/>
    <w:rsid w:val="000F033F"/>
    <w:rsid w:val="000F04E0"/>
    <w:rsid w:val="000F19D8"/>
    <w:rsid w:val="000F19E5"/>
    <w:rsid w:val="000F218A"/>
    <w:rsid w:val="000F21AD"/>
    <w:rsid w:val="000F220F"/>
    <w:rsid w:val="000F2283"/>
    <w:rsid w:val="000F242C"/>
    <w:rsid w:val="000F259A"/>
    <w:rsid w:val="000F26E8"/>
    <w:rsid w:val="000F28A9"/>
    <w:rsid w:val="000F2A27"/>
    <w:rsid w:val="000F2CBC"/>
    <w:rsid w:val="000F375A"/>
    <w:rsid w:val="000F3822"/>
    <w:rsid w:val="000F385F"/>
    <w:rsid w:val="000F39A1"/>
    <w:rsid w:val="000F39D8"/>
    <w:rsid w:val="000F416A"/>
    <w:rsid w:val="000F45DE"/>
    <w:rsid w:val="000F5237"/>
    <w:rsid w:val="000F5363"/>
    <w:rsid w:val="000F54FE"/>
    <w:rsid w:val="000F5679"/>
    <w:rsid w:val="000F5B8F"/>
    <w:rsid w:val="000F5C32"/>
    <w:rsid w:val="000F5C8B"/>
    <w:rsid w:val="000F673E"/>
    <w:rsid w:val="000F679B"/>
    <w:rsid w:val="000F688B"/>
    <w:rsid w:val="000F69E0"/>
    <w:rsid w:val="000F6D3A"/>
    <w:rsid w:val="000F70A9"/>
    <w:rsid w:val="000F7568"/>
    <w:rsid w:val="000F7BDD"/>
    <w:rsid w:val="000F7BFC"/>
    <w:rsid w:val="000F7C54"/>
    <w:rsid w:val="000F7CCE"/>
    <w:rsid w:val="000F7E10"/>
    <w:rsid w:val="001002C5"/>
    <w:rsid w:val="00100673"/>
    <w:rsid w:val="00100743"/>
    <w:rsid w:val="0010075A"/>
    <w:rsid w:val="0010075E"/>
    <w:rsid w:val="00100903"/>
    <w:rsid w:val="00100B22"/>
    <w:rsid w:val="00100CE7"/>
    <w:rsid w:val="00100D27"/>
    <w:rsid w:val="00100F22"/>
    <w:rsid w:val="00100F6D"/>
    <w:rsid w:val="00101182"/>
    <w:rsid w:val="00101A11"/>
    <w:rsid w:val="00101A1C"/>
    <w:rsid w:val="00101E59"/>
    <w:rsid w:val="00102036"/>
    <w:rsid w:val="0010216D"/>
    <w:rsid w:val="00102214"/>
    <w:rsid w:val="001025E1"/>
    <w:rsid w:val="00102A58"/>
    <w:rsid w:val="0010346A"/>
    <w:rsid w:val="001036D7"/>
    <w:rsid w:val="00103874"/>
    <w:rsid w:val="00103F6E"/>
    <w:rsid w:val="00104E8B"/>
    <w:rsid w:val="00104EA4"/>
    <w:rsid w:val="00104EFC"/>
    <w:rsid w:val="00105607"/>
    <w:rsid w:val="00105719"/>
    <w:rsid w:val="00105FE4"/>
    <w:rsid w:val="0010641E"/>
    <w:rsid w:val="00106660"/>
    <w:rsid w:val="001066CC"/>
    <w:rsid w:val="00106759"/>
    <w:rsid w:val="00106894"/>
    <w:rsid w:val="00106F41"/>
    <w:rsid w:val="001070A5"/>
    <w:rsid w:val="001071A4"/>
    <w:rsid w:val="00107247"/>
    <w:rsid w:val="0010735C"/>
    <w:rsid w:val="00107EBE"/>
    <w:rsid w:val="00110065"/>
    <w:rsid w:val="00110805"/>
    <w:rsid w:val="001108DC"/>
    <w:rsid w:val="00110AEA"/>
    <w:rsid w:val="00110ED6"/>
    <w:rsid w:val="00111C1D"/>
    <w:rsid w:val="00111C9D"/>
    <w:rsid w:val="00111CCD"/>
    <w:rsid w:val="00112201"/>
    <w:rsid w:val="00112767"/>
    <w:rsid w:val="001127BB"/>
    <w:rsid w:val="0011294F"/>
    <w:rsid w:val="00113137"/>
    <w:rsid w:val="00113243"/>
    <w:rsid w:val="00113391"/>
    <w:rsid w:val="00113A56"/>
    <w:rsid w:val="001140A8"/>
    <w:rsid w:val="0011411A"/>
    <w:rsid w:val="00114C07"/>
    <w:rsid w:val="00114E2F"/>
    <w:rsid w:val="00115161"/>
    <w:rsid w:val="0011532F"/>
    <w:rsid w:val="0011587D"/>
    <w:rsid w:val="001161CE"/>
    <w:rsid w:val="0011627E"/>
    <w:rsid w:val="00116653"/>
    <w:rsid w:val="001167B2"/>
    <w:rsid w:val="00116A9E"/>
    <w:rsid w:val="0011711D"/>
    <w:rsid w:val="00117173"/>
    <w:rsid w:val="00117837"/>
    <w:rsid w:val="0011785C"/>
    <w:rsid w:val="00117C10"/>
    <w:rsid w:val="00117E86"/>
    <w:rsid w:val="00120168"/>
    <w:rsid w:val="00120496"/>
    <w:rsid w:val="0012069E"/>
    <w:rsid w:val="001211D0"/>
    <w:rsid w:val="00121A57"/>
    <w:rsid w:val="00121A5C"/>
    <w:rsid w:val="00121CAC"/>
    <w:rsid w:val="00122299"/>
    <w:rsid w:val="00122D25"/>
    <w:rsid w:val="00122E3B"/>
    <w:rsid w:val="00123118"/>
    <w:rsid w:val="00124413"/>
    <w:rsid w:val="0012458A"/>
    <w:rsid w:val="0012499A"/>
    <w:rsid w:val="001254BB"/>
    <w:rsid w:val="00125851"/>
    <w:rsid w:val="001259B0"/>
    <w:rsid w:val="00125C05"/>
    <w:rsid w:val="00125DD4"/>
    <w:rsid w:val="00125EA1"/>
    <w:rsid w:val="001263D3"/>
    <w:rsid w:val="00126581"/>
    <w:rsid w:val="00126765"/>
    <w:rsid w:val="001269E5"/>
    <w:rsid w:val="00126C19"/>
    <w:rsid w:val="00127065"/>
    <w:rsid w:val="0012709A"/>
    <w:rsid w:val="001275A0"/>
    <w:rsid w:val="00127796"/>
    <w:rsid w:val="00127CC7"/>
    <w:rsid w:val="0013006C"/>
    <w:rsid w:val="001305A5"/>
    <w:rsid w:val="001306A4"/>
    <w:rsid w:val="001307EB"/>
    <w:rsid w:val="00130A74"/>
    <w:rsid w:val="00130EDB"/>
    <w:rsid w:val="001316B0"/>
    <w:rsid w:val="00131A49"/>
    <w:rsid w:val="00131F70"/>
    <w:rsid w:val="00132785"/>
    <w:rsid w:val="00132AC1"/>
    <w:rsid w:val="001338D1"/>
    <w:rsid w:val="001339FB"/>
    <w:rsid w:val="00133B03"/>
    <w:rsid w:val="00134B99"/>
    <w:rsid w:val="00134BE5"/>
    <w:rsid w:val="0013552A"/>
    <w:rsid w:val="001358B0"/>
    <w:rsid w:val="001358B8"/>
    <w:rsid w:val="00135C8C"/>
    <w:rsid w:val="00135E8D"/>
    <w:rsid w:val="00136529"/>
    <w:rsid w:val="00136FA6"/>
    <w:rsid w:val="001371C8"/>
    <w:rsid w:val="0013754F"/>
    <w:rsid w:val="00137753"/>
    <w:rsid w:val="00137B29"/>
    <w:rsid w:val="00137B64"/>
    <w:rsid w:val="00137CD7"/>
    <w:rsid w:val="00137DB5"/>
    <w:rsid w:val="00137F46"/>
    <w:rsid w:val="00137F8F"/>
    <w:rsid w:val="00140048"/>
    <w:rsid w:val="0014023C"/>
    <w:rsid w:val="001402DE"/>
    <w:rsid w:val="00140549"/>
    <w:rsid w:val="00140A27"/>
    <w:rsid w:val="00140DA0"/>
    <w:rsid w:val="00140FB7"/>
    <w:rsid w:val="001414D6"/>
    <w:rsid w:val="00142375"/>
    <w:rsid w:val="0014363C"/>
    <w:rsid w:val="00143E3F"/>
    <w:rsid w:val="00143EB0"/>
    <w:rsid w:val="00143F5B"/>
    <w:rsid w:val="00144046"/>
    <w:rsid w:val="001441A4"/>
    <w:rsid w:val="00144B78"/>
    <w:rsid w:val="00144C8F"/>
    <w:rsid w:val="00144D76"/>
    <w:rsid w:val="00144ED1"/>
    <w:rsid w:val="00144EE3"/>
    <w:rsid w:val="00145862"/>
    <w:rsid w:val="001459E5"/>
    <w:rsid w:val="00145ABD"/>
    <w:rsid w:val="00145B35"/>
    <w:rsid w:val="0014613D"/>
    <w:rsid w:val="00146B12"/>
    <w:rsid w:val="00147D39"/>
    <w:rsid w:val="001500B5"/>
    <w:rsid w:val="001500F6"/>
    <w:rsid w:val="0015011E"/>
    <w:rsid w:val="00150373"/>
    <w:rsid w:val="00150666"/>
    <w:rsid w:val="001508CF"/>
    <w:rsid w:val="00150CB4"/>
    <w:rsid w:val="00150CC6"/>
    <w:rsid w:val="001512B8"/>
    <w:rsid w:val="00151506"/>
    <w:rsid w:val="001517E0"/>
    <w:rsid w:val="00151A8A"/>
    <w:rsid w:val="00151BBA"/>
    <w:rsid w:val="00151FBA"/>
    <w:rsid w:val="001520FB"/>
    <w:rsid w:val="001522F0"/>
    <w:rsid w:val="00152722"/>
    <w:rsid w:val="00152950"/>
    <w:rsid w:val="001530BE"/>
    <w:rsid w:val="0015354C"/>
    <w:rsid w:val="00153761"/>
    <w:rsid w:val="0015386D"/>
    <w:rsid w:val="00153AD0"/>
    <w:rsid w:val="00154396"/>
    <w:rsid w:val="001548EE"/>
    <w:rsid w:val="00154AFA"/>
    <w:rsid w:val="0015509C"/>
    <w:rsid w:val="001550F7"/>
    <w:rsid w:val="00155119"/>
    <w:rsid w:val="00155883"/>
    <w:rsid w:val="00156211"/>
    <w:rsid w:val="001562A3"/>
    <w:rsid w:val="0015660E"/>
    <w:rsid w:val="0015664E"/>
    <w:rsid w:val="001566EF"/>
    <w:rsid w:val="001567E9"/>
    <w:rsid w:val="00156A0A"/>
    <w:rsid w:val="00156BEC"/>
    <w:rsid w:val="00156E15"/>
    <w:rsid w:val="00156E92"/>
    <w:rsid w:val="0015724C"/>
    <w:rsid w:val="0015787B"/>
    <w:rsid w:val="00157A39"/>
    <w:rsid w:val="00160083"/>
    <w:rsid w:val="0016033F"/>
    <w:rsid w:val="0016046B"/>
    <w:rsid w:val="001606D9"/>
    <w:rsid w:val="00160788"/>
    <w:rsid w:val="00160AAC"/>
    <w:rsid w:val="00161C1B"/>
    <w:rsid w:val="00161E0B"/>
    <w:rsid w:val="0016229A"/>
    <w:rsid w:val="001633AA"/>
    <w:rsid w:val="00163543"/>
    <w:rsid w:val="00163CB4"/>
    <w:rsid w:val="00163D14"/>
    <w:rsid w:val="0016423B"/>
    <w:rsid w:val="001642D1"/>
    <w:rsid w:val="00164AD7"/>
    <w:rsid w:val="00164AE3"/>
    <w:rsid w:val="00164B9C"/>
    <w:rsid w:val="00164D3D"/>
    <w:rsid w:val="00164F07"/>
    <w:rsid w:val="00164F85"/>
    <w:rsid w:val="001653E9"/>
    <w:rsid w:val="0016552D"/>
    <w:rsid w:val="00165826"/>
    <w:rsid w:val="001658C5"/>
    <w:rsid w:val="001662D1"/>
    <w:rsid w:val="00166D82"/>
    <w:rsid w:val="00166E27"/>
    <w:rsid w:val="00166F94"/>
    <w:rsid w:val="00167561"/>
    <w:rsid w:val="00167952"/>
    <w:rsid w:val="00167C18"/>
    <w:rsid w:val="00167DA9"/>
    <w:rsid w:val="001703B9"/>
    <w:rsid w:val="0017060B"/>
    <w:rsid w:val="0017082F"/>
    <w:rsid w:val="001708BA"/>
    <w:rsid w:val="00170CB5"/>
    <w:rsid w:val="00170E79"/>
    <w:rsid w:val="0017124E"/>
    <w:rsid w:val="00171A2A"/>
    <w:rsid w:val="00171CC7"/>
    <w:rsid w:val="00171FBA"/>
    <w:rsid w:val="00172596"/>
    <w:rsid w:val="00172652"/>
    <w:rsid w:val="0017272B"/>
    <w:rsid w:val="00172994"/>
    <w:rsid w:val="00172A0D"/>
    <w:rsid w:val="00172B72"/>
    <w:rsid w:val="001730A9"/>
    <w:rsid w:val="001735F3"/>
    <w:rsid w:val="001739F9"/>
    <w:rsid w:val="00173ED8"/>
    <w:rsid w:val="00174325"/>
    <w:rsid w:val="001746C7"/>
    <w:rsid w:val="001747CB"/>
    <w:rsid w:val="00174A58"/>
    <w:rsid w:val="001753C3"/>
    <w:rsid w:val="0017540F"/>
    <w:rsid w:val="001754B2"/>
    <w:rsid w:val="0017576C"/>
    <w:rsid w:val="00175788"/>
    <w:rsid w:val="00175910"/>
    <w:rsid w:val="00175F88"/>
    <w:rsid w:val="001765BE"/>
    <w:rsid w:val="0017677B"/>
    <w:rsid w:val="00176FD7"/>
    <w:rsid w:val="001772AF"/>
    <w:rsid w:val="0017735F"/>
    <w:rsid w:val="0017775A"/>
    <w:rsid w:val="00177BB7"/>
    <w:rsid w:val="00177C31"/>
    <w:rsid w:val="00177E70"/>
    <w:rsid w:val="00180108"/>
    <w:rsid w:val="00180352"/>
    <w:rsid w:val="001805A6"/>
    <w:rsid w:val="00180929"/>
    <w:rsid w:val="00180E0B"/>
    <w:rsid w:val="00181026"/>
    <w:rsid w:val="001810B3"/>
    <w:rsid w:val="0018181A"/>
    <w:rsid w:val="00181A48"/>
    <w:rsid w:val="00181E1A"/>
    <w:rsid w:val="001820E1"/>
    <w:rsid w:val="00182320"/>
    <w:rsid w:val="001823E5"/>
    <w:rsid w:val="001824D6"/>
    <w:rsid w:val="00182817"/>
    <w:rsid w:val="00182AE2"/>
    <w:rsid w:val="00182D61"/>
    <w:rsid w:val="0018339A"/>
    <w:rsid w:val="00183882"/>
    <w:rsid w:val="00183AD1"/>
    <w:rsid w:val="00183FEC"/>
    <w:rsid w:val="001840E1"/>
    <w:rsid w:val="0018487D"/>
    <w:rsid w:val="001848BB"/>
    <w:rsid w:val="00184906"/>
    <w:rsid w:val="00184B84"/>
    <w:rsid w:val="00184C9C"/>
    <w:rsid w:val="00185416"/>
    <w:rsid w:val="001859FE"/>
    <w:rsid w:val="00185C2D"/>
    <w:rsid w:val="00185E46"/>
    <w:rsid w:val="00185F08"/>
    <w:rsid w:val="001865AE"/>
    <w:rsid w:val="00186623"/>
    <w:rsid w:val="00186D82"/>
    <w:rsid w:val="00186E96"/>
    <w:rsid w:val="00186E9B"/>
    <w:rsid w:val="00187190"/>
    <w:rsid w:val="0018783C"/>
    <w:rsid w:val="00187855"/>
    <w:rsid w:val="001878B0"/>
    <w:rsid w:val="00187F85"/>
    <w:rsid w:val="00190242"/>
    <w:rsid w:val="001902A0"/>
    <w:rsid w:val="0019071C"/>
    <w:rsid w:val="00190C28"/>
    <w:rsid w:val="00190FD3"/>
    <w:rsid w:val="00191026"/>
    <w:rsid w:val="001911D4"/>
    <w:rsid w:val="00191334"/>
    <w:rsid w:val="00191953"/>
    <w:rsid w:val="00191978"/>
    <w:rsid w:val="00192083"/>
    <w:rsid w:val="001927FC"/>
    <w:rsid w:val="001929DF"/>
    <w:rsid w:val="00192F2D"/>
    <w:rsid w:val="0019303D"/>
    <w:rsid w:val="00193091"/>
    <w:rsid w:val="00193309"/>
    <w:rsid w:val="001934B4"/>
    <w:rsid w:val="00193ADC"/>
    <w:rsid w:val="001945F3"/>
    <w:rsid w:val="001946C5"/>
    <w:rsid w:val="0019481F"/>
    <w:rsid w:val="00194A46"/>
    <w:rsid w:val="00194BBD"/>
    <w:rsid w:val="001957E1"/>
    <w:rsid w:val="00195880"/>
    <w:rsid w:val="00195B01"/>
    <w:rsid w:val="00195CC1"/>
    <w:rsid w:val="001963C1"/>
    <w:rsid w:val="00196AB5"/>
    <w:rsid w:val="001977AE"/>
    <w:rsid w:val="001977EB"/>
    <w:rsid w:val="001979C7"/>
    <w:rsid w:val="00197DC2"/>
    <w:rsid w:val="00197DF0"/>
    <w:rsid w:val="00197F99"/>
    <w:rsid w:val="001A003E"/>
    <w:rsid w:val="001A01F9"/>
    <w:rsid w:val="001A0326"/>
    <w:rsid w:val="001A03D9"/>
    <w:rsid w:val="001A0739"/>
    <w:rsid w:val="001A0DDF"/>
    <w:rsid w:val="001A10AC"/>
    <w:rsid w:val="001A1229"/>
    <w:rsid w:val="001A14BA"/>
    <w:rsid w:val="001A1A8F"/>
    <w:rsid w:val="001A1CA1"/>
    <w:rsid w:val="001A1E7B"/>
    <w:rsid w:val="001A21E7"/>
    <w:rsid w:val="001A2F18"/>
    <w:rsid w:val="001A32A0"/>
    <w:rsid w:val="001A3459"/>
    <w:rsid w:val="001A3B86"/>
    <w:rsid w:val="001A4122"/>
    <w:rsid w:val="001A432C"/>
    <w:rsid w:val="001A43BD"/>
    <w:rsid w:val="001A441E"/>
    <w:rsid w:val="001A456D"/>
    <w:rsid w:val="001A4A8F"/>
    <w:rsid w:val="001A4FCE"/>
    <w:rsid w:val="001A5529"/>
    <w:rsid w:val="001A55E2"/>
    <w:rsid w:val="001A562A"/>
    <w:rsid w:val="001A5E04"/>
    <w:rsid w:val="001A5E85"/>
    <w:rsid w:val="001A6098"/>
    <w:rsid w:val="001A6187"/>
    <w:rsid w:val="001A6493"/>
    <w:rsid w:val="001A6713"/>
    <w:rsid w:val="001A67EC"/>
    <w:rsid w:val="001A6F2B"/>
    <w:rsid w:val="001A7163"/>
    <w:rsid w:val="001A756C"/>
    <w:rsid w:val="001A7A78"/>
    <w:rsid w:val="001A7A92"/>
    <w:rsid w:val="001A7C27"/>
    <w:rsid w:val="001B01E8"/>
    <w:rsid w:val="001B03C8"/>
    <w:rsid w:val="001B0637"/>
    <w:rsid w:val="001B0D32"/>
    <w:rsid w:val="001B0FC3"/>
    <w:rsid w:val="001B14CD"/>
    <w:rsid w:val="001B1897"/>
    <w:rsid w:val="001B259E"/>
    <w:rsid w:val="001B2723"/>
    <w:rsid w:val="001B29D9"/>
    <w:rsid w:val="001B2B09"/>
    <w:rsid w:val="001B2C8E"/>
    <w:rsid w:val="001B30CF"/>
    <w:rsid w:val="001B30F5"/>
    <w:rsid w:val="001B33CA"/>
    <w:rsid w:val="001B3CE9"/>
    <w:rsid w:val="001B4E7F"/>
    <w:rsid w:val="001B5178"/>
    <w:rsid w:val="001B518C"/>
    <w:rsid w:val="001B5AF2"/>
    <w:rsid w:val="001B5E27"/>
    <w:rsid w:val="001B5F2D"/>
    <w:rsid w:val="001B5F35"/>
    <w:rsid w:val="001B68F2"/>
    <w:rsid w:val="001B6C47"/>
    <w:rsid w:val="001B710B"/>
    <w:rsid w:val="001B733C"/>
    <w:rsid w:val="001B7580"/>
    <w:rsid w:val="001B78DF"/>
    <w:rsid w:val="001B7974"/>
    <w:rsid w:val="001C03D3"/>
    <w:rsid w:val="001C09FE"/>
    <w:rsid w:val="001C110E"/>
    <w:rsid w:val="001C15E0"/>
    <w:rsid w:val="001C1E38"/>
    <w:rsid w:val="001C1EF3"/>
    <w:rsid w:val="001C202F"/>
    <w:rsid w:val="001C23EE"/>
    <w:rsid w:val="001C24B0"/>
    <w:rsid w:val="001C2567"/>
    <w:rsid w:val="001C2FF8"/>
    <w:rsid w:val="001C3243"/>
    <w:rsid w:val="001C3839"/>
    <w:rsid w:val="001C3E21"/>
    <w:rsid w:val="001C4A52"/>
    <w:rsid w:val="001C4C42"/>
    <w:rsid w:val="001C4FFC"/>
    <w:rsid w:val="001C500B"/>
    <w:rsid w:val="001C5140"/>
    <w:rsid w:val="001C56AD"/>
    <w:rsid w:val="001C5989"/>
    <w:rsid w:val="001C5BFE"/>
    <w:rsid w:val="001C5DA2"/>
    <w:rsid w:val="001C5DEB"/>
    <w:rsid w:val="001C5E3F"/>
    <w:rsid w:val="001C625F"/>
    <w:rsid w:val="001C6485"/>
    <w:rsid w:val="001C6513"/>
    <w:rsid w:val="001C6592"/>
    <w:rsid w:val="001C7813"/>
    <w:rsid w:val="001D0385"/>
    <w:rsid w:val="001D08CD"/>
    <w:rsid w:val="001D0D0A"/>
    <w:rsid w:val="001D0FA1"/>
    <w:rsid w:val="001D166D"/>
    <w:rsid w:val="001D168C"/>
    <w:rsid w:val="001D1D4D"/>
    <w:rsid w:val="001D1EAB"/>
    <w:rsid w:val="001D2148"/>
    <w:rsid w:val="001D21A5"/>
    <w:rsid w:val="001D2479"/>
    <w:rsid w:val="001D29AB"/>
    <w:rsid w:val="001D2F5B"/>
    <w:rsid w:val="001D3139"/>
    <w:rsid w:val="001D3305"/>
    <w:rsid w:val="001D351E"/>
    <w:rsid w:val="001D35B7"/>
    <w:rsid w:val="001D37B5"/>
    <w:rsid w:val="001D38D5"/>
    <w:rsid w:val="001D4416"/>
    <w:rsid w:val="001D47D7"/>
    <w:rsid w:val="001D4B32"/>
    <w:rsid w:val="001D4CF6"/>
    <w:rsid w:val="001D5053"/>
    <w:rsid w:val="001D5219"/>
    <w:rsid w:val="001D53F9"/>
    <w:rsid w:val="001D5536"/>
    <w:rsid w:val="001D5EA3"/>
    <w:rsid w:val="001D6139"/>
    <w:rsid w:val="001D625A"/>
    <w:rsid w:val="001D6868"/>
    <w:rsid w:val="001D6FB8"/>
    <w:rsid w:val="001D6FD1"/>
    <w:rsid w:val="001D71DB"/>
    <w:rsid w:val="001D7346"/>
    <w:rsid w:val="001D79FE"/>
    <w:rsid w:val="001D7E3B"/>
    <w:rsid w:val="001E0182"/>
    <w:rsid w:val="001E022A"/>
    <w:rsid w:val="001E036B"/>
    <w:rsid w:val="001E0395"/>
    <w:rsid w:val="001E0770"/>
    <w:rsid w:val="001E0827"/>
    <w:rsid w:val="001E0851"/>
    <w:rsid w:val="001E09EA"/>
    <w:rsid w:val="001E0D0B"/>
    <w:rsid w:val="001E1C5E"/>
    <w:rsid w:val="001E1DA6"/>
    <w:rsid w:val="001E1FDC"/>
    <w:rsid w:val="001E2187"/>
    <w:rsid w:val="001E21E1"/>
    <w:rsid w:val="001E26E2"/>
    <w:rsid w:val="001E27CC"/>
    <w:rsid w:val="001E2A7F"/>
    <w:rsid w:val="001E2B73"/>
    <w:rsid w:val="001E2DCB"/>
    <w:rsid w:val="001E2E9F"/>
    <w:rsid w:val="001E3053"/>
    <w:rsid w:val="001E30EE"/>
    <w:rsid w:val="001E335D"/>
    <w:rsid w:val="001E3673"/>
    <w:rsid w:val="001E36BE"/>
    <w:rsid w:val="001E3E1D"/>
    <w:rsid w:val="001E403F"/>
    <w:rsid w:val="001E408E"/>
    <w:rsid w:val="001E409E"/>
    <w:rsid w:val="001E42C0"/>
    <w:rsid w:val="001E49CC"/>
    <w:rsid w:val="001E4AE5"/>
    <w:rsid w:val="001E4DB5"/>
    <w:rsid w:val="001E4F35"/>
    <w:rsid w:val="001E4FA6"/>
    <w:rsid w:val="001E528B"/>
    <w:rsid w:val="001E5427"/>
    <w:rsid w:val="001E55B8"/>
    <w:rsid w:val="001E5693"/>
    <w:rsid w:val="001E5A49"/>
    <w:rsid w:val="001E5FAE"/>
    <w:rsid w:val="001E6211"/>
    <w:rsid w:val="001E6268"/>
    <w:rsid w:val="001E6687"/>
    <w:rsid w:val="001E6918"/>
    <w:rsid w:val="001E6A12"/>
    <w:rsid w:val="001E6D33"/>
    <w:rsid w:val="001E6DD2"/>
    <w:rsid w:val="001E6E5C"/>
    <w:rsid w:val="001E6F56"/>
    <w:rsid w:val="001E7036"/>
    <w:rsid w:val="001E74E3"/>
    <w:rsid w:val="001E7B7E"/>
    <w:rsid w:val="001E7DC2"/>
    <w:rsid w:val="001F005B"/>
    <w:rsid w:val="001F015A"/>
    <w:rsid w:val="001F04B9"/>
    <w:rsid w:val="001F071F"/>
    <w:rsid w:val="001F1125"/>
    <w:rsid w:val="001F174A"/>
    <w:rsid w:val="001F203A"/>
    <w:rsid w:val="001F25EF"/>
    <w:rsid w:val="001F28F6"/>
    <w:rsid w:val="001F2AD9"/>
    <w:rsid w:val="001F2AF0"/>
    <w:rsid w:val="001F2C78"/>
    <w:rsid w:val="001F31BD"/>
    <w:rsid w:val="001F33DA"/>
    <w:rsid w:val="001F33FA"/>
    <w:rsid w:val="001F3A9E"/>
    <w:rsid w:val="001F3CD3"/>
    <w:rsid w:val="001F3D1E"/>
    <w:rsid w:val="001F3F34"/>
    <w:rsid w:val="001F4309"/>
    <w:rsid w:val="001F430A"/>
    <w:rsid w:val="001F4336"/>
    <w:rsid w:val="001F46D7"/>
    <w:rsid w:val="001F49AB"/>
    <w:rsid w:val="001F4B3A"/>
    <w:rsid w:val="001F4D26"/>
    <w:rsid w:val="001F54FE"/>
    <w:rsid w:val="001F5527"/>
    <w:rsid w:val="001F583E"/>
    <w:rsid w:val="001F5968"/>
    <w:rsid w:val="001F5E00"/>
    <w:rsid w:val="001F5E28"/>
    <w:rsid w:val="001F5FDA"/>
    <w:rsid w:val="001F6765"/>
    <w:rsid w:val="001F6788"/>
    <w:rsid w:val="001F7335"/>
    <w:rsid w:val="001F73B2"/>
    <w:rsid w:val="001F751F"/>
    <w:rsid w:val="001F783F"/>
    <w:rsid w:val="001F7977"/>
    <w:rsid w:val="001F7AAB"/>
    <w:rsid w:val="001F7C0F"/>
    <w:rsid w:val="001F7EF2"/>
    <w:rsid w:val="00200098"/>
    <w:rsid w:val="002004DB"/>
    <w:rsid w:val="00200685"/>
    <w:rsid w:val="00200893"/>
    <w:rsid w:val="00201430"/>
    <w:rsid w:val="002016A7"/>
    <w:rsid w:val="00201C46"/>
    <w:rsid w:val="00201E7E"/>
    <w:rsid w:val="002020F5"/>
    <w:rsid w:val="002023BB"/>
    <w:rsid w:val="00202441"/>
    <w:rsid w:val="00202487"/>
    <w:rsid w:val="00202790"/>
    <w:rsid w:val="002027C9"/>
    <w:rsid w:val="00202914"/>
    <w:rsid w:val="00202C47"/>
    <w:rsid w:val="00202DAB"/>
    <w:rsid w:val="00202DBF"/>
    <w:rsid w:val="00203067"/>
    <w:rsid w:val="00203419"/>
    <w:rsid w:val="00203590"/>
    <w:rsid w:val="0020367F"/>
    <w:rsid w:val="00203705"/>
    <w:rsid w:val="002037DB"/>
    <w:rsid w:val="00203869"/>
    <w:rsid w:val="00203EFE"/>
    <w:rsid w:val="00203F3B"/>
    <w:rsid w:val="002043C2"/>
    <w:rsid w:val="00204B56"/>
    <w:rsid w:val="00204D6C"/>
    <w:rsid w:val="00204F68"/>
    <w:rsid w:val="002051B0"/>
    <w:rsid w:val="0020558F"/>
    <w:rsid w:val="00205CD1"/>
    <w:rsid w:val="00205E2A"/>
    <w:rsid w:val="002060AD"/>
    <w:rsid w:val="002061A1"/>
    <w:rsid w:val="0020636F"/>
    <w:rsid w:val="00206C8F"/>
    <w:rsid w:val="00207655"/>
    <w:rsid w:val="00207B2E"/>
    <w:rsid w:val="00207E9A"/>
    <w:rsid w:val="00207EE5"/>
    <w:rsid w:val="0021007E"/>
    <w:rsid w:val="00210767"/>
    <w:rsid w:val="00210856"/>
    <w:rsid w:val="002109C4"/>
    <w:rsid w:val="00210BD7"/>
    <w:rsid w:val="0021139E"/>
    <w:rsid w:val="002118DE"/>
    <w:rsid w:val="00211D38"/>
    <w:rsid w:val="0021209C"/>
    <w:rsid w:val="002122DF"/>
    <w:rsid w:val="00212378"/>
    <w:rsid w:val="0021237F"/>
    <w:rsid w:val="00212AA9"/>
    <w:rsid w:val="00212AE6"/>
    <w:rsid w:val="00212FAF"/>
    <w:rsid w:val="00213081"/>
    <w:rsid w:val="0021322E"/>
    <w:rsid w:val="002135CD"/>
    <w:rsid w:val="00213654"/>
    <w:rsid w:val="00213970"/>
    <w:rsid w:val="00213C72"/>
    <w:rsid w:val="002148BE"/>
    <w:rsid w:val="00214A1E"/>
    <w:rsid w:val="002155B8"/>
    <w:rsid w:val="00215707"/>
    <w:rsid w:val="002158AD"/>
    <w:rsid w:val="00215B80"/>
    <w:rsid w:val="00216364"/>
    <w:rsid w:val="002165B1"/>
    <w:rsid w:val="00216AEC"/>
    <w:rsid w:val="00216FA9"/>
    <w:rsid w:val="00217641"/>
    <w:rsid w:val="0022020B"/>
    <w:rsid w:val="0022023B"/>
    <w:rsid w:val="002202EF"/>
    <w:rsid w:val="00220392"/>
    <w:rsid w:val="00220588"/>
    <w:rsid w:val="00220DD2"/>
    <w:rsid w:val="0022105E"/>
    <w:rsid w:val="002211B9"/>
    <w:rsid w:val="002211E0"/>
    <w:rsid w:val="002211E7"/>
    <w:rsid w:val="00221F71"/>
    <w:rsid w:val="00222323"/>
    <w:rsid w:val="00222347"/>
    <w:rsid w:val="002226A2"/>
    <w:rsid w:val="00222C34"/>
    <w:rsid w:val="0022335F"/>
    <w:rsid w:val="00223588"/>
    <w:rsid w:val="00223737"/>
    <w:rsid w:val="00223A2B"/>
    <w:rsid w:val="00223B22"/>
    <w:rsid w:val="00223D9E"/>
    <w:rsid w:val="0022473A"/>
    <w:rsid w:val="002247C2"/>
    <w:rsid w:val="002247FB"/>
    <w:rsid w:val="0022516D"/>
    <w:rsid w:val="00225468"/>
    <w:rsid w:val="00225583"/>
    <w:rsid w:val="00225804"/>
    <w:rsid w:val="002258EA"/>
    <w:rsid w:val="002266A4"/>
    <w:rsid w:val="00226A7F"/>
    <w:rsid w:val="00226B5E"/>
    <w:rsid w:val="00227238"/>
    <w:rsid w:val="00227386"/>
    <w:rsid w:val="00227594"/>
    <w:rsid w:val="0022762D"/>
    <w:rsid w:val="0022787E"/>
    <w:rsid w:val="00227906"/>
    <w:rsid w:val="00227BA4"/>
    <w:rsid w:val="002304F6"/>
    <w:rsid w:val="0023055C"/>
    <w:rsid w:val="002306B2"/>
    <w:rsid w:val="00230CA0"/>
    <w:rsid w:val="00230E55"/>
    <w:rsid w:val="00230EC6"/>
    <w:rsid w:val="002322B6"/>
    <w:rsid w:val="002326C1"/>
    <w:rsid w:val="00232BC3"/>
    <w:rsid w:val="002335DC"/>
    <w:rsid w:val="002341BD"/>
    <w:rsid w:val="002342CB"/>
    <w:rsid w:val="002343D5"/>
    <w:rsid w:val="00234947"/>
    <w:rsid w:val="00234AB7"/>
    <w:rsid w:val="0023527C"/>
    <w:rsid w:val="00235532"/>
    <w:rsid w:val="00235984"/>
    <w:rsid w:val="00235CE9"/>
    <w:rsid w:val="00235EA3"/>
    <w:rsid w:val="0023620C"/>
    <w:rsid w:val="00236413"/>
    <w:rsid w:val="0023644C"/>
    <w:rsid w:val="00236ACD"/>
    <w:rsid w:val="00236AF5"/>
    <w:rsid w:val="00236C86"/>
    <w:rsid w:val="00236EB5"/>
    <w:rsid w:val="00236F19"/>
    <w:rsid w:val="00237525"/>
    <w:rsid w:val="00237C1F"/>
    <w:rsid w:val="00237CBB"/>
    <w:rsid w:val="0024027F"/>
    <w:rsid w:val="002404D6"/>
    <w:rsid w:val="00240558"/>
    <w:rsid w:val="002406B1"/>
    <w:rsid w:val="002406C6"/>
    <w:rsid w:val="00240AA2"/>
    <w:rsid w:val="00241A43"/>
    <w:rsid w:val="00241C24"/>
    <w:rsid w:val="00241CED"/>
    <w:rsid w:val="002421DD"/>
    <w:rsid w:val="0024260C"/>
    <w:rsid w:val="0024291B"/>
    <w:rsid w:val="002430FC"/>
    <w:rsid w:val="002443A6"/>
    <w:rsid w:val="0024472A"/>
    <w:rsid w:val="002449A5"/>
    <w:rsid w:val="00244B4A"/>
    <w:rsid w:val="00244BD0"/>
    <w:rsid w:val="00245718"/>
    <w:rsid w:val="00245A75"/>
    <w:rsid w:val="00245F1E"/>
    <w:rsid w:val="00246088"/>
    <w:rsid w:val="00246242"/>
    <w:rsid w:val="002462CB"/>
    <w:rsid w:val="002463F6"/>
    <w:rsid w:val="00246800"/>
    <w:rsid w:val="00246E36"/>
    <w:rsid w:val="0024704C"/>
    <w:rsid w:val="002473DF"/>
    <w:rsid w:val="00247651"/>
    <w:rsid w:val="00247910"/>
    <w:rsid w:val="00247ADC"/>
    <w:rsid w:val="00247B65"/>
    <w:rsid w:val="00247BE2"/>
    <w:rsid w:val="00247FD6"/>
    <w:rsid w:val="0025010A"/>
    <w:rsid w:val="00250EEA"/>
    <w:rsid w:val="002512AF"/>
    <w:rsid w:val="00251499"/>
    <w:rsid w:val="002516C2"/>
    <w:rsid w:val="00251AEE"/>
    <w:rsid w:val="00251F35"/>
    <w:rsid w:val="00253023"/>
    <w:rsid w:val="0025310F"/>
    <w:rsid w:val="00253195"/>
    <w:rsid w:val="002531E7"/>
    <w:rsid w:val="002534B2"/>
    <w:rsid w:val="00253A48"/>
    <w:rsid w:val="00253D3E"/>
    <w:rsid w:val="0025482C"/>
    <w:rsid w:val="00254838"/>
    <w:rsid w:val="00254C6E"/>
    <w:rsid w:val="00255091"/>
    <w:rsid w:val="0025531A"/>
    <w:rsid w:val="00255424"/>
    <w:rsid w:val="00255886"/>
    <w:rsid w:val="00255C01"/>
    <w:rsid w:val="002567FA"/>
    <w:rsid w:val="00256B4E"/>
    <w:rsid w:val="00256CA2"/>
    <w:rsid w:val="00256CE9"/>
    <w:rsid w:val="00256D00"/>
    <w:rsid w:val="0025742D"/>
    <w:rsid w:val="0025799A"/>
    <w:rsid w:val="00257B19"/>
    <w:rsid w:val="00257BD3"/>
    <w:rsid w:val="00257FF9"/>
    <w:rsid w:val="00260013"/>
    <w:rsid w:val="00260B9E"/>
    <w:rsid w:val="00260E48"/>
    <w:rsid w:val="00261209"/>
    <w:rsid w:val="0026125D"/>
    <w:rsid w:val="002612AC"/>
    <w:rsid w:val="002612FE"/>
    <w:rsid w:val="002613BC"/>
    <w:rsid w:val="002615B3"/>
    <w:rsid w:val="00261E7E"/>
    <w:rsid w:val="00261EE6"/>
    <w:rsid w:val="00262AF2"/>
    <w:rsid w:val="00262BD9"/>
    <w:rsid w:val="00263157"/>
    <w:rsid w:val="00263387"/>
    <w:rsid w:val="00263B1C"/>
    <w:rsid w:val="00263F51"/>
    <w:rsid w:val="0026408C"/>
    <w:rsid w:val="00264738"/>
    <w:rsid w:val="00264E6E"/>
    <w:rsid w:val="00265109"/>
    <w:rsid w:val="0026536C"/>
    <w:rsid w:val="002653D9"/>
    <w:rsid w:val="00265544"/>
    <w:rsid w:val="00265B30"/>
    <w:rsid w:val="0026603A"/>
    <w:rsid w:val="00266197"/>
    <w:rsid w:val="0026672A"/>
    <w:rsid w:val="0026688B"/>
    <w:rsid w:val="00267018"/>
    <w:rsid w:val="0026730B"/>
    <w:rsid w:val="002677B6"/>
    <w:rsid w:val="00270182"/>
    <w:rsid w:val="00270245"/>
    <w:rsid w:val="00270901"/>
    <w:rsid w:val="002709FD"/>
    <w:rsid w:val="002710F5"/>
    <w:rsid w:val="002711DA"/>
    <w:rsid w:val="00271236"/>
    <w:rsid w:val="00271338"/>
    <w:rsid w:val="00271990"/>
    <w:rsid w:val="00271BBB"/>
    <w:rsid w:val="00271C13"/>
    <w:rsid w:val="00271E34"/>
    <w:rsid w:val="00272029"/>
    <w:rsid w:val="0027227C"/>
    <w:rsid w:val="00272693"/>
    <w:rsid w:val="00272860"/>
    <w:rsid w:val="00272988"/>
    <w:rsid w:val="00273057"/>
    <w:rsid w:val="0027306F"/>
    <w:rsid w:val="0027377F"/>
    <w:rsid w:val="00273C56"/>
    <w:rsid w:val="00273C61"/>
    <w:rsid w:val="00273CB5"/>
    <w:rsid w:val="002741AC"/>
    <w:rsid w:val="0027448E"/>
    <w:rsid w:val="00274961"/>
    <w:rsid w:val="00274C94"/>
    <w:rsid w:val="00274E55"/>
    <w:rsid w:val="00274F44"/>
    <w:rsid w:val="00275107"/>
    <w:rsid w:val="002757AE"/>
    <w:rsid w:val="0027594D"/>
    <w:rsid w:val="0027664C"/>
    <w:rsid w:val="002767F8"/>
    <w:rsid w:val="00276B24"/>
    <w:rsid w:val="00276DA4"/>
    <w:rsid w:val="002775B3"/>
    <w:rsid w:val="00277781"/>
    <w:rsid w:val="002777D2"/>
    <w:rsid w:val="00277A8E"/>
    <w:rsid w:val="00277F7B"/>
    <w:rsid w:val="002800C8"/>
    <w:rsid w:val="002801E7"/>
    <w:rsid w:val="002802E6"/>
    <w:rsid w:val="00280383"/>
    <w:rsid w:val="00280396"/>
    <w:rsid w:val="002808B5"/>
    <w:rsid w:val="00280C04"/>
    <w:rsid w:val="00280F4F"/>
    <w:rsid w:val="00280FAD"/>
    <w:rsid w:val="002817B2"/>
    <w:rsid w:val="002817E7"/>
    <w:rsid w:val="0028219B"/>
    <w:rsid w:val="0028257A"/>
    <w:rsid w:val="00282778"/>
    <w:rsid w:val="002828FC"/>
    <w:rsid w:val="002829EF"/>
    <w:rsid w:val="00282C69"/>
    <w:rsid w:val="00282EAB"/>
    <w:rsid w:val="0028338D"/>
    <w:rsid w:val="00284425"/>
    <w:rsid w:val="002844AC"/>
    <w:rsid w:val="00285031"/>
    <w:rsid w:val="00285B4B"/>
    <w:rsid w:val="00285BA9"/>
    <w:rsid w:val="00286047"/>
    <w:rsid w:val="002860EA"/>
    <w:rsid w:val="00286832"/>
    <w:rsid w:val="00286AF5"/>
    <w:rsid w:val="00286BDC"/>
    <w:rsid w:val="00287570"/>
    <w:rsid w:val="00287C06"/>
    <w:rsid w:val="0029011C"/>
    <w:rsid w:val="0029032E"/>
    <w:rsid w:val="002903CB"/>
    <w:rsid w:val="002903D6"/>
    <w:rsid w:val="0029061E"/>
    <w:rsid w:val="0029065A"/>
    <w:rsid w:val="0029083A"/>
    <w:rsid w:val="00290D3C"/>
    <w:rsid w:val="0029137A"/>
    <w:rsid w:val="00291792"/>
    <w:rsid w:val="00291A5A"/>
    <w:rsid w:val="00291AB5"/>
    <w:rsid w:val="00292995"/>
    <w:rsid w:val="00292CEF"/>
    <w:rsid w:val="00293097"/>
    <w:rsid w:val="002930B6"/>
    <w:rsid w:val="00293215"/>
    <w:rsid w:val="0029329D"/>
    <w:rsid w:val="00293621"/>
    <w:rsid w:val="002941B0"/>
    <w:rsid w:val="00294357"/>
    <w:rsid w:val="002945B3"/>
    <w:rsid w:val="00294B2B"/>
    <w:rsid w:val="00295246"/>
    <w:rsid w:val="002952BD"/>
    <w:rsid w:val="0029566B"/>
    <w:rsid w:val="002956CB"/>
    <w:rsid w:val="00295DC4"/>
    <w:rsid w:val="00296F95"/>
    <w:rsid w:val="002970CE"/>
    <w:rsid w:val="002972DF"/>
    <w:rsid w:val="00297975"/>
    <w:rsid w:val="00297CFE"/>
    <w:rsid w:val="002A0208"/>
    <w:rsid w:val="002A041F"/>
    <w:rsid w:val="002A0465"/>
    <w:rsid w:val="002A13CF"/>
    <w:rsid w:val="002A1B37"/>
    <w:rsid w:val="002A1D2F"/>
    <w:rsid w:val="002A20D9"/>
    <w:rsid w:val="002A235A"/>
    <w:rsid w:val="002A28F3"/>
    <w:rsid w:val="002A3569"/>
    <w:rsid w:val="002A3A33"/>
    <w:rsid w:val="002A4206"/>
    <w:rsid w:val="002A4678"/>
    <w:rsid w:val="002A4CA4"/>
    <w:rsid w:val="002A52E0"/>
    <w:rsid w:val="002A5437"/>
    <w:rsid w:val="002A56DD"/>
    <w:rsid w:val="002A58DA"/>
    <w:rsid w:val="002A5DC4"/>
    <w:rsid w:val="002A5EED"/>
    <w:rsid w:val="002A68A7"/>
    <w:rsid w:val="002A691E"/>
    <w:rsid w:val="002A6A18"/>
    <w:rsid w:val="002A6AE2"/>
    <w:rsid w:val="002A6E56"/>
    <w:rsid w:val="002A7456"/>
    <w:rsid w:val="002A760E"/>
    <w:rsid w:val="002A7AF2"/>
    <w:rsid w:val="002A7DC6"/>
    <w:rsid w:val="002A7EE0"/>
    <w:rsid w:val="002B0055"/>
    <w:rsid w:val="002B03E1"/>
    <w:rsid w:val="002B04BE"/>
    <w:rsid w:val="002B0A7D"/>
    <w:rsid w:val="002B0C27"/>
    <w:rsid w:val="002B12BF"/>
    <w:rsid w:val="002B148F"/>
    <w:rsid w:val="002B154B"/>
    <w:rsid w:val="002B15E0"/>
    <w:rsid w:val="002B1A3B"/>
    <w:rsid w:val="002B1BFC"/>
    <w:rsid w:val="002B1C62"/>
    <w:rsid w:val="002B1E68"/>
    <w:rsid w:val="002B29FE"/>
    <w:rsid w:val="002B2A6C"/>
    <w:rsid w:val="002B2ADC"/>
    <w:rsid w:val="002B3802"/>
    <w:rsid w:val="002B3BA5"/>
    <w:rsid w:val="002B4673"/>
    <w:rsid w:val="002B479A"/>
    <w:rsid w:val="002B4A22"/>
    <w:rsid w:val="002B5D05"/>
    <w:rsid w:val="002B6247"/>
    <w:rsid w:val="002B64E0"/>
    <w:rsid w:val="002B6591"/>
    <w:rsid w:val="002B6628"/>
    <w:rsid w:val="002B6E40"/>
    <w:rsid w:val="002B7C31"/>
    <w:rsid w:val="002C01A0"/>
    <w:rsid w:val="002C0384"/>
    <w:rsid w:val="002C04F2"/>
    <w:rsid w:val="002C058F"/>
    <w:rsid w:val="002C05FA"/>
    <w:rsid w:val="002C06CD"/>
    <w:rsid w:val="002C0C0E"/>
    <w:rsid w:val="002C0DE7"/>
    <w:rsid w:val="002C1248"/>
    <w:rsid w:val="002C1A77"/>
    <w:rsid w:val="002C1D3E"/>
    <w:rsid w:val="002C2A9D"/>
    <w:rsid w:val="002C2CBA"/>
    <w:rsid w:val="002C3040"/>
    <w:rsid w:val="002C36CC"/>
    <w:rsid w:val="002C3BD0"/>
    <w:rsid w:val="002C3EFD"/>
    <w:rsid w:val="002C40DB"/>
    <w:rsid w:val="002C42B0"/>
    <w:rsid w:val="002C453E"/>
    <w:rsid w:val="002C45AC"/>
    <w:rsid w:val="002C5AFB"/>
    <w:rsid w:val="002C5C14"/>
    <w:rsid w:val="002C5C83"/>
    <w:rsid w:val="002C5F60"/>
    <w:rsid w:val="002C6488"/>
    <w:rsid w:val="002C64F6"/>
    <w:rsid w:val="002C6655"/>
    <w:rsid w:val="002C6D86"/>
    <w:rsid w:val="002C7374"/>
    <w:rsid w:val="002D0265"/>
    <w:rsid w:val="002D03F1"/>
    <w:rsid w:val="002D060C"/>
    <w:rsid w:val="002D0B2A"/>
    <w:rsid w:val="002D0E88"/>
    <w:rsid w:val="002D1380"/>
    <w:rsid w:val="002D1714"/>
    <w:rsid w:val="002D1AF1"/>
    <w:rsid w:val="002D1CC2"/>
    <w:rsid w:val="002D1F79"/>
    <w:rsid w:val="002D2063"/>
    <w:rsid w:val="002D2272"/>
    <w:rsid w:val="002D27C0"/>
    <w:rsid w:val="002D2C75"/>
    <w:rsid w:val="002D2D46"/>
    <w:rsid w:val="002D2F2E"/>
    <w:rsid w:val="002D35DF"/>
    <w:rsid w:val="002D37AB"/>
    <w:rsid w:val="002D393C"/>
    <w:rsid w:val="002D4396"/>
    <w:rsid w:val="002D4555"/>
    <w:rsid w:val="002D49CD"/>
    <w:rsid w:val="002D4AAC"/>
    <w:rsid w:val="002D4BA3"/>
    <w:rsid w:val="002D4D94"/>
    <w:rsid w:val="002D4E29"/>
    <w:rsid w:val="002D4ED4"/>
    <w:rsid w:val="002D4F8C"/>
    <w:rsid w:val="002D556B"/>
    <w:rsid w:val="002D590E"/>
    <w:rsid w:val="002D5D0C"/>
    <w:rsid w:val="002D64A4"/>
    <w:rsid w:val="002D6997"/>
    <w:rsid w:val="002D69ED"/>
    <w:rsid w:val="002D6C8E"/>
    <w:rsid w:val="002D7343"/>
    <w:rsid w:val="002D7477"/>
    <w:rsid w:val="002D75FE"/>
    <w:rsid w:val="002D767E"/>
    <w:rsid w:val="002D794F"/>
    <w:rsid w:val="002D7B2E"/>
    <w:rsid w:val="002D7CBC"/>
    <w:rsid w:val="002D7CF8"/>
    <w:rsid w:val="002D7F16"/>
    <w:rsid w:val="002E03D8"/>
    <w:rsid w:val="002E06A9"/>
    <w:rsid w:val="002E08D2"/>
    <w:rsid w:val="002E0EF7"/>
    <w:rsid w:val="002E12D3"/>
    <w:rsid w:val="002E14A9"/>
    <w:rsid w:val="002E1787"/>
    <w:rsid w:val="002E1CFE"/>
    <w:rsid w:val="002E1E36"/>
    <w:rsid w:val="002E1EBF"/>
    <w:rsid w:val="002E2030"/>
    <w:rsid w:val="002E208B"/>
    <w:rsid w:val="002E2202"/>
    <w:rsid w:val="002E2260"/>
    <w:rsid w:val="002E25E2"/>
    <w:rsid w:val="002E26AD"/>
    <w:rsid w:val="002E26FB"/>
    <w:rsid w:val="002E2899"/>
    <w:rsid w:val="002E3385"/>
    <w:rsid w:val="002E3542"/>
    <w:rsid w:val="002E36A1"/>
    <w:rsid w:val="002E3744"/>
    <w:rsid w:val="002E38E5"/>
    <w:rsid w:val="002E3A3F"/>
    <w:rsid w:val="002E4127"/>
    <w:rsid w:val="002E4309"/>
    <w:rsid w:val="002E458A"/>
    <w:rsid w:val="002E4C9F"/>
    <w:rsid w:val="002E4D72"/>
    <w:rsid w:val="002E5B05"/>
    <w:rsid w:val="002E5B20"/>
    <w:rsid w:val="002E5B6D"/>
    <w:rsid w:val="002E5FD7"/>
    <w:rsid w:val="002E6073"/>
    <w:rsid w:val="002E61A2"/>
    <w:rsid w:val="002E63F8"/>
    <w:rsid w:val="002E69AA"/>
    <w:rsid w:val="002E69EE"/>
    <w:rsid w:val="002E6AFE"/>
    <w:rsid w:val="002E6EB8"/>
    <w:rsid w:val="002E762E"/>
    <w:rsid w:val="002F0154"/>
    <w:rsid w:val="002F0754"/>
    <w:rsid w:val="002F0D22"/>
    <w:rsid w:val="002F0F17"/>
    <w:rsid w:val="002F1298"/>
    <w:rsid w:val="002F1413"/>
    <w:rsid w:val="002F1612"/>
    <w:rsid w:val="002F1ABA"/>
    <w:rsid w:val="002F1DB4"/>
    <w:rsid w:val="002F1E7C"/>
    <w:rsid w:val="002F1F79"/>
    <w:rsid w:val="002F23A6"/>
    <w:rsid w:val="002F3084"/>
    <w:rsid w:val="002F3206"/>
    <w:rsid w:val="002F32BB"/>
    <w:rsid w:val="002F364D"/>
    <w:rsid w:val="002F3769"/>
    <w:rsid w:val="002F3783"/>
    <w:rsid w:val="002F3F78"/>
    <w:rsid w:val="002F442F"/>
    <w:rsid w:val="002F4764"/>
    <w:rsid w:val="002F4AF6"/>
    <w:rsid w:val="002F502B"/>
    <w:rsid w:val="002F5117"/>
    <w:rsid w:val="002F5482"/>
    <w:rsid w:val="002F5B91"/>
    <w:rsid w:val="002F5E5E"/>
    <w:rsid w:val="002F5EFD"/>
    <w:rsid w:val="002F6176"/>
    <w:rsid w:val="002F6487"/>
    <w:rsid w:val="002F73C8"/>
    <w:rsid w:val="002F7656"/>
    <w:rsid w:val="002F7740"/>
    <w:rsid w:val="002F7FE4"/>
    <w:rsid w:val="002F7FF8"/>
    <w:rsid w:val="003001DC"/>
    <w:rsid w:val="003004EF"/>
    <w:rsid w:val="003005DA"/>
    <w:rsid w:val="00300B5B"/>
    <w:rsid w:val="003018B6"/>
    <w:rsid w:val="00301D8F"/>
    <w:rsid w:val="00302063"/>
    <w:rsid w:val="003020A4"/>
    <w:rsid w:val="0030272C"/>
    <w:rsid w:val="00303752"/>
    <w:rsid w:val="0030392A"/>
    <w:rsid w:val="00303BEB"/>
    <w:rsid w:val="00303E36"/>
    <w:rsid w:val="0030412E"/>
    <w:rsid w:val="00304349"/>
    <w:rsid w:val="0030434F"/>
    <w:rsid w:val="003043DF"/>
    <w:rsid w:val="0030444C"/>
    <w:rsid w:val="00304492"/>
    <w:rsid w:val="00304520"/>
    <w:rsid w:val="00304662"/>
    <w:rsid w:val="003048E3"/>
    <w:rsid w:val="00304F09"/>
    <w:rsid w:val="003056B8"/>
    <w:rsid w:val="00305CF6"/>
    <w:rsid w:val="00305F1F"/>
    <w:rsid w:val="003061DB"/>
    <w:rsid w:val="0030620F"/>
    <w:rsid w:val="003064A7"/>
    <w:rsid w:val="0030650E"/>
    <w:rsid w:val="003065EB"/>
    <w:rsid w:val="003068F7"/>
    <w:rsid w:val="00306C08"/>
    <w:rsid w:val="003070A5"/>
    <w:rsid w:val="0030726F"/>
    <w:rsid w:val="003073BE"/>
    <w:rsid w:val="00307D49"/>
    <w:rsid w:val="00307EE5"/>
    <w:rsid w:val="0031027C"/>
    <w:rsid w:val="003104A0"/>
    <w:rsid w:val="00310A21"/>
    <w:rsid w:val="00310B2A"/>
    <w:rsid w:val="00310CCE"/>
    <w:rsid w:val="0031100C"/>
    <w:rsid w:val="00311925"/>
    <w:rsid w:val="00311B4C"/>
    <w:rsid w:val="00311C8A"/>
    <w:rsid w:val="00311E56"/>
    <w:rsid w:val="00312283"/>
    <w:rsid w:val="00312538"/>
    <w:rsid w:val="003130CF"/>
    <w:rsid w:val="0031367B"/>
    <w:rsid w:val="00313682"/>
    <w:rsid w:val="0031385C"/>
    <w:rsid w:val="00313AE7"/>
    <w:rsid w:val="00313D96"/>
    <w:rsid w:val="00313EC9"/>
    <w:rsid w:val="003142D5"/>
    <w:rsid w:val="003143D2"/>
    <w:rsid w:val="00314702"/>
    <w:rsid w:val="003148A3"/>
    <w:rsid w:val="00314BCA"/>
    <w:rsid w:val="00315122"/>
    <w:rsid w:val="003152B6"/>
    <w:rsid w:val="0031555B"/>
    <w:rsid w:val="0031585A"/>
    <w:rsid w:val="00315873"/>
    <w:rsid w:val="00315DAF"/>
    <w:rsid w:val="00315E2D"/>
    <w:rsid w:val="00315FE6"/>
    <w:rsid w:val="0031618E"/>
    <w:rsid w:val="003165D1"/>
    <w:rsid w:val="0031673C"/>
    <w:rsid w:val="00316851"/>
    <w:rsid w:val="00316A8A"/>
    <w:rsid w:val="00316F4D"/>
    <w:rsid w:val="00317576"/>
    <w:rsid w:val="00317A1F"/>
    <w:rsid w:val="00317B81"/>
    <w:rsid w:val="00317BE3"/>
    <w:rsid w:val="00317C00"/>
    <w:rsid w:val="00317E4D"/>
    <w:rsid w:val="00317E91"/>
    <w:rsid w:val="00320076"/>
    <w:rsid w:val="00320281"/>
    <w:rsid w:val="00320A98"/>
    <w:rsid w:val="00320CCA"/>
    <w:rsid w:val="00320F92"/>
    <w:rsid w:val="00320FF4"/>
    <w:rsid w:val="00321AC6"/>
    <w:rsid w:val="00321E5E"/>
    <w:rsid w:val="003229F6"/>
    <w:rsid w:val="00322B41"/>
    <w:rsid w:val="00322ED4"/>
    <w:rsid w:val="00323239"/>
    <w:rsid w:val="0032405C"/>
    <w:rsid w:val="00324131"/>
    <w:rsid w:val="00324188"/>
    <w:rsid w:val="003243F5"/>
    <w:rsid w:val="003243F7"/>
    <w:rsid w:val="0032463C"/>
    <w:rsid w:val="00324736"/>
    <w:rsid w:val="00324B7F"/>
    <w:rsid w:val="00324CB2"/>
    <w:rsid w:val="00324F53"/>
    <w:rsid w:val="003251EA"/>
    <w:rsid w:val="00325D74"/>
    <w:rsid w:val="003263F3"/>
    <w:rsid w:val="003264E4"/>
    <w:rsid w:val="003265A7"/>
    <w:rsid w:val="00326900"/>
    <w:rsid w:val="00326A65"/>
    <w:rsid w:val="00327122"/>
    <w:rsid w:val="003271C1"/>
    <w:rsid w:val="00327291"/>
    <w:rsid w:val="0032732F"/>
    <w:rsid w:val="00327DA5"/>
    <w:rsid w:val="00330101"/>
    <w:rsid w:val="003307F1"/>
    <w:rsid w:val="003310A1"/>
    <w:rsid w:val="003319FF"/>
    <w:rsid w:val="00331DB1"/>
    <w:rsid w:val="00332108"/>
    <w:rsid w:val="00332546"/>
    <w:rsid w:val="003337E6"/>
    <w:rsid w:val="00333C01"/>
    <w:rsid w:val="003340CF"/>
    <w:rsid w:val="0033440C"/>
    <w:rsid w:val="00334963"/>
    <w:rsid w:val="00334B4A"/>
    <w:rsid w:val="00334C58"/>
    <w:rsid w:val="00334C8B"/>
    <w:rsid w:val="00334DFA"/>
    <w:rsid w:val="00334EC5"/>
    <w:rsid w:val="0033504A"/>
    <w:rsid w:val="0033560D"/>
    <w:rsid w:val="0033570A"/>
    <w:rsid w:val="00335B07"/>
    <w:rsid w:val="00335DFC"/>
    <w:rsid w:val="00335FE2"/>
    <w:rsid w:val="003362E0"/>
    <w:rsid w:val="00336387"/>
    <w:rsid w:val="00337220"/>
    <w:rsid w:val="003373B3"/>
    <w:rsid w:val="003377A8"/>
    <w:rsid w:val="00337898"/>
    <w:rsid w:val="003379B6"/>
    <w:rsid w:val="00340153"/>
    <w:rsid w:val="0034049C"/>
    <w:rsid w:val="003407C7"/>
    <w:rsid w:val="0034091B"/>
    <w:rsid w:val="00340DBC"/>
    <w:rsid w:val="00340E45"/>
    <w:rsid w:val="00340F02"/>
    <w:rsid w:val="00341096"/>
    <w:rsid w:val="003413B5"/>
    <w:rsid w:val="003415E2"/>
    <w:rsid w:val="0034189B"/>
    <w:rsid w:val="00341BCC"/>
    <w:rsid w:val="003424E7"/>
    <w:rsid w:val="00342597"/>
    <w:rsid w:val="003425F8"/>
    <w:rsid w:val="0034292B"/>
    <w:rsid w:val="00342BE4"/>
    <w:rsid w:val="00342C46"/>
    <w:rsid w:val="003436D7"/>
    <w:rsid w:val="00343782"/>
    <w:rsid w:val="0034380E"/>
    <w:rsid w:val="00343887"/>
    <w:rsid w:val="00343D81"/>
    <w:rsid w:val="0034436B"/>
    <w:rsid w:val="00344999"/>
    <w:rsid w:val="00344E83"/>
    <w:rsid w:val="00345D6C"/>
    <w:rsid w:val="00346DA3"/>
    <w:rsid w:val="003479E3"/>
    <w:rsid w:val="00347C18"/>
    <w:rsid w:val="00347DC4"/>
    <w:rsid w:val="00347EAE"/>
    <w:rsid w:val="00347F5D"/>
    <w:rsid w:val="00350017"/>
    <w:rsid w:val="0035091C"/>
    <w:rsid w:val="003509E5"/>
    <w:rsid w:val="003509F4"/>
    <w:rsid w:val="00350FC8"/>
    <w:rsid w:val="00351C36"/>
    <w:rsid w:val="00351C82"/>
    <w:rsid w:val="00351D59"/>
    <w:rsid w:val="0035202E"/>
    <w:rsid w:val="003520EE"/>
    <w:rsid w:val="00352994"/>
    <w:rsid w:val="00352F82"/>
    <w:rsid w:val="00353201"/>
    <w:rsid w:val="003532ED"/>
    <w:rsid w:val="00353F2F"/>
    <w:rsid w:val="00354183"/>
    <w:rsid w:val="00354B79"/>
    <w:rsid w:val="00354BF5"/>
    <w:rsid w:val="003553AF"/>
    <w:rsid w:val="0035544A"/>
    <w:rsid w:val="00355A80"/>
    <w:rsid w:val="0035643F"/>
    <w:rsid w:val="00356673"/>
    <w:rsid w:val="0035667B"/>
    <w:rsid w:val="003566B8"/>
    <w:rsid w:val="00356BD2"/>
    <w:rsid w:val="003571D5"/>
    <w:rsid w:val="0035768A"/>
    <w:rsid w:val="00357C98"/>
    <w:rsid w:val="00357DDC"/>
    <w:rsid w:val="00360365"/>
    <w:rsid w:val="00360A7B"/>
    <w:rsid w:val="00360EA4"/>
    <w:rsid w:val="0036115C"/>
    <w:rsid w:val="00361459"/>
    <w:rsid w:val="003617DC"/>
    <w:rsid w:val="00361BFB"/>
    <w:rsid w:val="00361C92"/>
    <w:rsid w:val="00361DCB"/>
    <w:rsid w:val="00362092"/>
    <w:rsid w:val="00362140"/>
    <w:rsid w:val="003629C1"/>
    <w:rsid w:val="00363043"/>
    <w:rsid w:val="003633B7"/>
    <w:rsid w:val="00363452"/>
    <w:rsid w:val="00363CFC"/>
    <w:rsid w:val="00363D47"/>
    <w:rsid w:val="0036434A"/>
    <w:rsid w:val="003645E8"/>
    <w:rsid w:val="00364726"/>
    <w:rsid w:val="00364976"/>
    <w:rsid w:val="003650B4"/>
    <w:rsid w:val="003650C2"/>
    <w:rsid w:val="0036552F"/>
    <w:rsid w:val="00365B95"/>
    <w:rsid w:val="00365CB6"/>
    <w:rsid w:val="00365D1F"/>
    <w:rsid w:val="00366220"/>
    <w:rsid w:val="00366232"/>
    <w:rsid w:val="0036636D"/>
    <w:rsid w:val="00366433"/>
    <w:rsid w:val="00366737"/>
    <w:rsid w:val="003669A6"/>
    <w:rsid w:val="00366B19"/>
    <w:rsid w:val="00366C6B"/>
    <w:rsid w:val="00366C9B"/>
    <w:rsid w:val="003675CA"/>
    <w:rsid w:val="0036791A"/>
    <w:rsid w:val="00367A91"/>
    <w:rsid w:val="00367C80"/>
    <w:rsid w:val="00367EAC"/>
    <w:rsid w:val="00367ED3"/>
    <w:rsid w:val="00370224"/>
    <w:rsid w:val="003702C7"/>
    <w:rsid w:val="0037062F"/>
    <w:rsid w:val="00370882"/>
    <w:rsid w:val="0037089B"/>
    <w:rsid w:val="00370D4C"/>
    <w:rsid w:val="00371009"/>
    <w:rsid w:val="00371388"/>
    <w:rsid w:val="00371943"/>
    <w:rsid w:val="00371E33"/>
    <w:rsid w:val="00371FC7"/>
    <w:rsid w:val="00372889"/>
    <w:rsid w:val="00372966"/>
    <w:rsid w:val="00372ABE"/>
    <w:rsid w:val="00372DBC"/>
    <w:rsid w:val="0037326E"/>
    <w:rsid w:val="0037335A"/>
    <w:rsid w:val="00373E6E"/>
    <w:rsid w:val="003741DA"/>
    <w:rsid w:val="00375127"/>
    <w:rsid w:val="003757B3"/>
    <w:rsid w:val="00375C5C"/>
    <w:rsid w:val="00375CBA"/>
    <w:rsid w:val="00375D32"/>
    <w:rsid w:val="00375F1B"/>
    <w:rsid w:val="0037655E"/>
    <w:rsid w:val="00376723"/>
    <w:rsid w:val="00376A65"/>
    <w:rsid w:val="00376AD4"/>
    <w:rsid w:val="00376C48"/>
    <w:rsid w:val="003777B5"/>
    <w:rsid w:val="00377AF0"/>
    <w:rsid w:val="00377B01"/>
    <w:rsid w:val="00377C5E"/>
    <w:rsid w:val="00377D68"/>
    <w:rsid w:val="003801E3"/>
    <w:rsid w:val="0038074A"/>
    <w:rsid w:val="003811E6"/>
    <w:rsid w:val="003813B4"/>
    <w:rsid w:val="0038143C"/>
    <w:rsid w:val="00381C11"/>
    <w:rsid w:val="00381D1E"/>
    <w:rsid w:val="003820E6"/>
    <w:rsid w:val="00382D18"/>
    <w:rsid w:val="00383552"/>
    <w:rsid w:val="00383A19"/>
    <w:rsid w:val="00383F93"/>
    <w:rsid w:val="00384701"/>
    <w:rsid w:val="0038510E"/>
    <w:rsid w:val="00385533"/>
    <w:rsid w:val="003858A2"/>
    <w:rsid w:val="00385DB9"/>
    <w:rsid w:val="00385E92"/>
    <w:rsid w:val="003865A5"/>
    <w:rsid w:val="003865C4"/>
    <w:rsid w:val="00386852"/>
    <w:rsid w:val="00386914"/>
    <w:rsid w:val="00386C1D"/>
    <w:rsid w:val="00386C45"/>
    <w:rsid w:val="00386C50"/>
    <w:rsid w:val="0038704D"/>
    <w:rsid w:val="00387247"/>
    <w:rsid w:val="00387555"/>
    <w:rsid w:val="00387B0D"/>
    <w:rsid w:val="003906B0"/>
    <w:rsid w:val="00390E89"/>
    <w:rsid w:val="003911B2"/>
    <w:rsid w:val="003913DC"/>
    <w:rsid w:val="0039140E"/>
    <w:rsid w:val="0039182A"/>
    <w:rsid w:val="0039183E"/>
    <w:rsid w:val="00391C09"/>
    <w:rsid w:val="00391D1D"/>
    <w:rsid w:val="00391E70"/>
    <w:rsid w:val="00392206"/>
    <w:rsid w:val="00392356"/>
    <w:rsid w:val="003927F3"/>
    <w:rsid w:val="00392A0C"/>
    <w:rsid w:val="00392F7C"/>
    <w:rsid w:val="003931B7"/>
    <w:rsid w:val="00393416"/>
    <w:rsid w:val="0039369B"/>
    <w:rsid w:val="003937E0"/>
    <w:rsid w:val="003939BF"/>
    <w:rsid w:val="00393A82"/>
    <w:rsid w:val="00393D96"/>
    <w:rsid w:val="00393DCD"/>
    <w:rsid w:val="00393E64"/>
    <w:rsid w:val="00394026"/>
    <w:rsid w:val="003948EB"/>
    <w:rsid w:val="0039492A"/>
    <w:rsid w:val="00394CE9"/>
    <w:rsid w:val="00394F26"/>
    <w:rsid w:val="00395096"/>
    <w:rsid w:val="00395109"/>
    <w:rsid w:val="00395409"/>
    <w:rsid w:val="003957E7"/>
    <w:rsid w:val="00395CC3"/>
    <w:rsid w:val="00395E1B"/>
    <w:rsid w:val="00395E27"/>
    <w:rsid w:val="003961C6"/>
    <w:rsid w:val="003964C9"/>
    <w:rsid w:val="003967BA"/>
    <w:rsid w:val="003972F4"/>
    <w:rsid w:val="003977BD"/>
    <w:rsid w:val="0039789B"/>
    <w:rsid w:val="003A01F3"/>
    <w:rsid w:val="003A04DD"/>
    <w:rsid w:val="003A068F"/>
    <w:rsid w:val="003A06EC"/>
    <w:rsid w:val="003A16A2"/>
    <w:rsid w:val="003A16F4"/>
    <w:rsid w:val="003A1C04"/>
    <w:rsid w:val="003A1C61"/>
    <w:rsid w:val="003A1E11"/>
    <w:rsid w:val="003A23DB"/>
    <w:rsid w:val="003A26D6"/>
    <w:rsid w:val="003A2CAF"/>
    <w:rsid w:val="003A2E00"/>
    <w:rsid w:val="003A3434"/>
    <w:rsid w:val="003A349D"/>
    <w:rsid w:val="003A42A6"/>
    <w:rsid w:val="003A4404"/>
    <w:rsid w:val="003A453F"/>
    <w:rsid w:val="003A46B2"/>
    <w:rsid w:val="003A4F91"/>
    <w:rsid w:val="003A51C8"/>
    <w:rsid w:val="003A56BD"/>
    <w:rsid w:val="003A5A55"/>
    <w:rsid w:val="003A639C"/>
    <w:rsid w:val="003A6465"/>
    <w:rsid w:val="003A6A12"/>
    <w:rsid w:val="003A6E7D"/>
    <w:rsid w:val="003A7189"/>
    <w:rsid w:val="003B0228"/>
    <w:rsid w:val="003B0874"/>
    <w:rsid w:val="003B0B3A"/>
    <w:rsid w:val="003B0BCF"/>
    <w:rsid w:val="003B0DA5"/>
    <w:rsid w:val="003B0F60"/>
    <w:rsid w:val="003B1327"/>
    <w:rsid w:val="003B19D4"/>
    <w:rsid w:val="003B1AF4"/>
    <w:rsid w:val="003B1C48"/>
    <w:rsid w:val="003B1ED8"/>
    <w:rsid w:val="003B201B"/>
    <w:rsid w:val="003B21C9"/>
    <w:rsid w:val="003B2898"/>
    <w:rsid w:val="003B2986"/>
    <w:rsid w:val="003B2B44"/>
    <w:rsid w:val="003B2C53"/>
    <w:rsid w:val="003B32DB"/>
    <w:rsid w:val="003B333E"/>
    <w:rsid w:val="003B35D6"/>
    <w:rsid w:val="003B3CE7"/>
    <w:rsid w:val="003B410C"/>
    <w:rsid w:val="003B48B9"/>
    <w:rsid w:val="003B49D0"/>
    <w:rsid w:val="003B4A8E"/>
    <w:rsid w:val="003B4B77"/>
    <w:rsid w:val="003B5089"/>
    <w:rsid w:val="003B5169"/>
    <w:rsid w:val="003B518B"/>
    <w:rsid w:val="003B53AA"/>
    <w:rsid w:val="003B5417"/>
    <w:rsid w:val="003B5430"/>
    <w:rsid w:val="003B54C6"/>
    <w:rsid w:val="003B5569"/>
    <w:rsid w:val="003B5E8A"/>
    <w:rsid w:val="003B5EF5"/>
    <w:rsid w:val="003B60B7"/>
    <w:rsid w:val="003B68C3"/>
    <w:rsid w:val="003B69B5"/>
    <w:rsid w:val="003B6B3E"/>
    <w:rsid w:val="003B709C"/>
    <w:rsid w:val="003B7552"/>
    <w:rsid w:val="003B7E63"/>
    <w:rsid w:val="003B7EB3"/>
    <w:rsid w:val="003C0324"/>
    <w:rsid w:val="003C0563"/>
    <w:rsid w:val="003C0833"/>
    <w:rsid w:val="003C08DD"/>
    <w:rsid w:val="003C106D"/>
    <w:rsid w:val="003C1584"/>
    <w:rsid w:val="003C1A9E"/>
    <w:rsid w:val="003C1C5C"/>
    <w:rsid w:val="003C1F31"/>
    <w:rsid w:val="003C240F"/>
    <w:rsid w:val="003C2631"/>
    <w:rsid w:val="003C29E7"/>
    <w:rsid w:val="003C2B77"/>
    <w:rsid w:val="003C2C55"/>
    <w:rsid w:val="003C3788"/>
    <w:rsid w:val="003C3B13"/>
    <w:rsid w:val="003C40A6"/>
    <w:rsid w:val="003C4177"/>
    <w:rsid w:val="003C4BDE"/>
    <w:rsid w:val="003C4D7D"/>
    <w:rsid w:val="003C4FA6"/>
    <w:rsid w:val="003C5216"/>
    <w:rsid w:val="003C5359"/>
    <w:rsid w:val="003C5412"/>
    <w:rsid w:val="003C562F"/>
    <w:rsid w:val="003C57AB"/>
    <w:rsid w:val="003C57C3"/>
    <w:rsid w:val="003C5FAB"/>
    <w:rsid w:val="003C6650"/>
    <w:rsid w:val="003C689E"/>
    <w:rsid w:val="003C6CD7"/>
    <w:rsid w:val="003C7066"/>
    <w:rsid w:val="003C732D"/>
    <w:rsid w:val="003C77F1"/>
    <w:rsid w:val="003C78E6"/>
    <w:rsid w:val="003C7AB3"/>
    <w:rsid w:val="003D0099"/>
    <w:rsid w:val="003D0560"/>
    <w:rsid w:val="003D07DA"/>
    <w:rsid w:val="003D0948"/>
    <w:rsid w:val="003D10F7"/>
    <w:rsid w:val="003D1607"/>
    <w:rsid w:val="003D16D8"/>
    <w:rsid w:val="003D1707"/>
    <w:rsid w:val="003D1737"/>
    <w:rsid w:val="003D2253"/>
    <w:rsid w:val="003D236A"/>
    <w:rsid w:val="003D2F7A"/>
    <w:rsid w:val="003D3167"/>
    <w:rsid w:val="003D3673"/>
    <w:rsid w:val="003D370E"/>
    <w:rsid w:val="003D3ADC"/>
    <w:rsid w:val="003D3AF3"/>
    <w:rsid w:val="003D3C7B"/>
    <w:rsid w:val="003D438F"/>
    <w:rsid w:val="003D4E80"/>
    <w:rsid w:val="003D4F87"/>
    <w:rsid w:val="003D4FD2"/>
    <w:rsid w:val="003D50A9"/>
    <w:rsid w:val="003D539F"/>
    <w:rsid w:val="003D5553"/>
    <w:rsid w:val="003D557B"/>
    <w:rsid w:val="003D63C6"/>
    <w:rsid w:val="003D642A"/>
    <w:rsid w:val="003D6DA6"/>
    <w:rsid w:val="003D6EFC"/>
    <w:rsid w:val="003D7205"/>
    <w:rsid w:val="003D7502"/>
    <w:rsid w:val="003D7E75"/>
    <w:rsid w:val="003E0368"/>
    <w:rsid w:val="003E0721"/>
    <w:rsid w:val="003E09C8"/>
    <w:rsid w:val="003E0AF6"/>
    <w:rsid w:val="003E16B1"/>
    <w:rsid w:val="003E1B24"/>
    <w:rsid w:val="003E1F8C"/>
    <w:rsid w:val="003E28BA"/>
    <w:rsid w:val="003E2D61"/>
    <w:rsid w:val="003E32F2"/>
    <w:rsid w:val="003E33B1"/>
    <w:rsid w:val="003E3A3B"/>
    <w:rsid w:val="003E3F16"/>
    <w:rsid w:val="003E409E"/>
    <w:rsid w:val="003E45B1"/>
    <w:rsid w:val="003E4B59"/>
    <w:rsid w:val="003E4E3A"/>
    <w:rsid w:val="003E53D2"/>
    <w:rsid w:val="003E540B"/>
    <w:rsid w:val="003E5DE5"/>
    <w:rsid w:val="003E5E81"/>
    <w:rsid w:val="003E5EF2"/>
    <w:rsid w:val="003E63C3"/>
    <w:rsid w:val="003E6454"/>
    <w:rsid w:val="003E65D8"/>
    <w:rsid w:val="003E6CAB"/>
    <w:rsid w:val="003E6CDC"/>
    <w:rsid w:val="003E6FE0"/>
    <w:rsid w:val="003E7ECF"/>
    <w:rsid w:val="003F0017"/>
    <w:rsid w:val="003F02A7"/>
    <w:rsid w:val="003F03A1"/>
    <w:rsid w:val="003F03E1"/>
    <w:rsid w:val="003F0739"/>
    <w:rsid w:val="003F0AAB"/>
    <w:rsid w:val="003F0CBF"/>
    <w:rsid w:val="003F10D4"/>
    <w:rsid w:val="003F1546"/>
    <w:rsid w:val="003F174B"/>
    <w:rsid w:val="003F1BDB"/>
    <w:rsid w:val="003F1E16"/>
    <w:rsid w:val="003F2F80"/>
    <w:rsid w:val="003F3196"/>
    <w:rsid w:val="003F34F0"/>
    <w:rsid w:val="003F3540"/>
    <w:rsid w:val="003F3923"/>
    <w:rsid w:val="003F3DC5"/>
    <w:rsid w:val="003F3E9F"/>
    <w:rsid w:val="003F4B88"/>
    <w:rsid w:val="003F56A2"/>
    <w:rsid w:val="003F5846"/>
    <w:rsid w:val="003F5A95"/>
    <w:rsid w:val="003F5FC7"/>
    <w:rsid w:val="003F5FED"/>
    <w:rsid w:val="003F6119"/>
    <w:rsid w:val="003F63BC"/>
    <w:rsid w:val="003F6636"/>
    <w:rsid w:val="003F6A8B"/>
    <w:rsid w:val="003F76CB"/>
    <w:rsid w:val="003F7BA1"/>
    <w:rsid w:val="003F7BCA"/>
    <w:rsid w:val="0040006A"/>
    <w:rsid w:val="004000DC"/>
    <w:rsid w:val="004000F9"/>
    <w:rsid w:val="0040056D"/>
    <w:rsid w:val="00401520"/>
    <w:rsid w:val="00401930"/>
    <w:rsid w:val="00401D58"/>
    <w:rsid w:val="00401DEF"/>
    <w:rsid w:val="00401E3C"/>
    <w:rsid w:val="00401EA1"/>
    <w:rsid w:val="00401ECA"/>
    <w:rsid w:val="0040205D"/>
    <w:rsid w:val="004020BF"/>
    <w:rsid w:val="00402151"/>
    <w:rsid w:val="0040220A"/>
    <w:rsid w:val="004022CB"/>
    <w:rsid w:val="004028F5"/>
    <w:rsid w:val="00402B17"/>
    <w:rsid w:val="0040326E"/>
    <w:rsid w:val="004033D1"/>
    <w:rsid w:val="004033FE"/>
    <w:rsid w:val="00403837"/>
    <w:rsid w:val="004043C7"/>
    <w:rsid w:val="00404427"/>
    <w:rsid w:val="00404636"/>
    <w:rsid w:val="00404A6C"/>
    <w:rsid w:val="0040502C"/>
    <w:rsid w:val="0040511F"/>
    <w:rsid w:val="00405A1B"/>
    <w:rsid w:val="00405B0F"/>
    <w:rsid w:val="0040620A"/>
    <w:rsid w:val="0040647F"/>
    <w:rsid w:val="00406733"/>
    <w:rsid w:val="00406862"/>
    <w:rsid w:val="004068C5"/>
    <w:rsid w:val="00406EC4"/>
    <w:rsid w:val="004073AE"/>
    <w:rsid w:val="00407973"/>
    <w:rsid w:val="00407F12"/>
    <w:rsid w:val="00410479"/>
    <w:rsid w:val="00410AC3"/>
    <w:rsid w:val="00410B42"/>
    <w:rsid w:val="0041131C"/>
    <w:rsid w:val="00411746"/>
    <w:rsid w:val="0041208B"/>
    <w:rsid w:val="00412514"/>
    <w:rsid w:val="004126F3"/>
    <w:rsid w:val="00412825"/>
    <w:rsid w:val="00412B3E"/>
    <w:rsid w:val="00413035"/>
    <w:rsid w:val="00413700"/>
    <w:rsid w:val="00413819"/>
    <w:rsid w:val="00414162"/>
    <w:rsid w:val="00414631"/>
    <w:rsid w:val="00416142"/>
    <w:rsid w:val="00416713"/>
    <w:rsid w:val="00416DEB"/>
    <w:rsid w:val="00416E62"/>
    <w:rsid w:val="00416F20"/>
    <w:rsid w:val="00416F32"/>
    <w:rsid w:val="004170F1"/>
    <w:rsid w:val="004175A3"/>
    <w:rsid w:val="00417F6B"/>
    <w:rsid w:val="00420F82"/>
    <w:rsid w:val="0042169A"/>
    <w:rsid w:val="0042176B"/>
    <w:rsid w:val="00421D01"/>
    <w:rsid w:val="004220EE"/>
    <w:rsid w:val="00422329"/>
    <w:rsid w:val="004223F9"/>
    <w:rsid w:val="004240DA"/>
    <w:rsid w:val="00424844"/>
    <w:rsid w:val="00424A5D"/>
    <w:rsid w:val="0042501A"/>
    <w:rsid w:val="00425502"/>
    <w:rsid w:val="0042553A"/>
    <w:rsid w:val="0042562F"/>
    <w:rsid w:val="004256B4"/>
    <w:rsid w:val="0042580A"/>
    <w:rsid w:val="004266C0"/>
    <w:rsid w:val="00426744"/>
    <w:rsid w:val="004268AC"/>
    <w:rsid w:val="004268F2"/>
    <w:rsid w:val="00426C84"/>
    <w:rsid w:val="0043052E"/>
    <w:rsid w:val="004306AC"/>
    <w:rsid w:val="004307AB"/>
    <w:rsid w:val="004310DB"/>
    <w:rsid w:val="00431717"/>
    <w:rsid w:val="004318BB"/>
    <w:rsid w:val="00431C90"/>
    <w:rsid w:val="00431DF6"/>
    <w:rsid w:val="004320AD"/>
    <w:rsid w:val="00432130"/>
    <w:rsid w:val="0043216E"/>
    <w:rsid w:val="0043218D"/>
    <w:rsid w:val="004321D7"/>
    <w:rsid w:val="0043221F"/>
    <w:rsid w:val="00432726"/>
    <w:rsid w:val="00432A01"/>
    <w:rsid w:val="00433B7B"/>
    <w:rsid w:val="00433F93"/>
    <w:rsid w:val="004340EA"/>
    <w:rsid w:val="004341AF"/>
    <w:rsid w:val="004349F5"/>
    <w:rsid w:val="00434B4F"/>
    <w:rsid w:val="00434BB2"/>
    <w:rsid w:val="00434DA2"/>
    <w:rsid w:val="00434DB2"/>
    <w:rsid w:val="00435330"/>
    <w:rsid w:val="004357F5"/>
    <w:rsid w:val="00435CD0"/>
    <w:rsid w:val="00435D15"/>
    <w:rsid w:val="00435D42"/>
    <w:rsid w:val="00436354"/>
    <w:rsid w:val="004367F1"/>
    <w:rsid w:val="00436DFA"/>
    <w:rsid w:val="00436EA4"/>
    <w:rsid w:val="0043706B"/>
    <w:rsid w:val="00437116"/>
    <w:rsid w:val="0043765C"/>
    <w:rsid w:val="00437AE0"/>
    <w:rsid w:val="004403DD"/>
    <w:rsid w:val="00440747"/>
    <w:rsid w:val="0044096B"/>
    <w:rsid w:val="00440A24"/>
    <w:rsid w:val="00440E0B"/>
    <w:rsid w:val="00441081"/>
    <w:rsid w:val="00441096"/>
    <w:rsid w:val="004415B8"/>
    <w:rsid w:val="004419B9"/>
    <w:rsid w:val="00441A27"/>
    <w:rsid w:val="00441C44"/>
    <w:rsid w:val="004423AA"/>
    <w:rsid w:val="004425E0"/>
    <w:rsid w:val="00442697"/>
    <w:rsid w:val="0044289F"/>
    <w:rsid w:val="004428C3"/>
    <w:rsid w:val="00442D19"/>
    <w:rsid w:val="00443043"/>
    <w:rsid w:val="004435C8"/>
    <w:rsid w:val="00443959"/>
    <w:rsid w:val="00443AD5"/>
    <w:rsid w:val="00444384"/>
    <w:rsid w:val="00444B35"/>
    <w:rsid w:val="00444BDE"/>
    <w:rsid w:val="00444D72"/>
    <w:rsid w:val="00444ED0"/>
    <w:rsid w:val="00445023"/>
    <w:rsid w:val="00445416"/>
    <w:rsid w:val="004457D7"/>
    <w:rsid w:val="00445BF8"/>
    <w:rsid w:val="00445D55"/>
    <w:rsid w:val="00445D95"/>
    <w:rsid w:val="00445DC4"/>
    <w:rsid w:val="004460B5"/>
    <w:rsid w:val="00446169"/>
    <w:rsid w:val="004477A2"/>
    <w:rsid w:val="00450029"/>
    <w:rsid w:val="00450504"/>
    <w:rsid w:val="00450714"/>
    <w:rsid w:val="00450E97"/>
    <w:rsid w:val="0045102E"/>
    <w:rsid w:val="004513DA"/>
    <w:rsid w:val="0045165D"/>
    <w:rsid w:val="00451ED1"/>
    <w:rsid w:val="00451EE0"/>
    <w:rsid w:val="004520D8"/>
    <w:rsid w:val="0045217D"/>
    <w:rsid w:val="00452205"/>
    <w:rsid w:val="00452524"/>
    <w:rsid w:val="004527BF"/>
    <w:rsid w:val="0045292B"/>
    <w:rsid w:val="00452EF3"/>
    <w:rsid w:val="00453180"/>
    <w:rsid w:val="004537D6"/>
    <w:rsid w:val="00453841"/>
    <w:rsid w:val="00453A03"/>
    <w:rsid w:val="00453C00"/>
    <w:rsid w:val="00455234"/>
    <w:rsid w:val="0045554C"/>
    <w:rsid w:val="00455831"/>
    <w:rsid w:val="0045584E"/>
    <w:rsid w:val="00455A16"/>
    <w:rsid w:val="00455C87"/>
    <w:rsid w:val="00456336"/>
    <w:rsid w:val="004563C9"/>
    <w:rsid w:val="004565CC"/>
    <w:rsid w:val="004567CF"/>
    <w:rsid w:val="00456DB4"/>
    <w:rsid w:val="00456E4B"/>
    <w:rsid w:val="004570C2"/>
    <w:rsid w:val="004573AF"/>
    <w:rsid w:val="0045767C"/>
    <w:rsid w:val="00457B4C"/>
    <w:rsid w:val="00460125"/>
    <w:rsid w:val="004601CF"/>
    <w:rsid w:val="004601D0"/>
    <w:rsid w:val="004603DB"/>
    <w:rsid w:val="004607EF"/>
    <w:rsid w:val="004608F6"/>
    <w:rsid w:val="00460BFD"/>
    <w:rsid w:val="004612A8"/>
    <w:rsid w:val="004616E8"/>
    <w:rsid w:val="00461B55"/>
    <w:rsid w:val="00461FD4"/>
    <w:rsid w:val="00462D5C"/>
    <w:rsid w:val="0046303C"/>
    <w:rsid w:val="004635F3"/>
    <w:rsid w:val="004636F5"/>
    <w:rsid w:val="004637A8"/>
    <w:rsid w:val="00463855"/>
    <w:rsid w:val="004640FF"/>
    <w:rsid w:val="004647C7"/>
    <w:rsid w:val="004649C2"/>
    <w:rsid w:val="00464B68"/>
    <w:rsid w:val="00464D22"/>
    <w:rsid w:val="00465CAF"/>
    <w:rsid w:val="00465DC2"/>
    <w:rsid w:val="00465EC1"/>
    <w:rsid w:val="00465F43"/>
    <w:rsid w:val="0046645B"/>
    <w:rsid w:val="0046674A"/>
    <w:rsid w:val="004667A4"/>
    <w:rsid w:val="0046685C"/>
    <w:rsid w:val="004669AE"/>
    <w:rsid w:val="00466E03"/>
    <w:rsid w:val="00466FAF"/>
    <w:rsid w:val="004673AC"/>
    <w:rsid w:val="004673BB"/>
    <w:rsid w:val="00467538"/>
    <w:rsid w:val="00467887"/>
    <w:rsid w:val="00467932"/>
    <w:rsid w:val="00467F8B"/>
    <w:rsid w:val="0047007F"/>
    <w:rsid w:val="004703BB"/>
    <w:rsid w:val="004703DA"/>
    <w:rsid w:val="004704F0"/>
    <w:rsid w:val="00470DB4"/>
    <w:rsid w:val="00471518"/>
    <w:rsid w:val="004717E7"/>
    <w:rsid w:val="00471859"/>
    <w:rsid w:val="004719B8"/>
    <w:rsid w:val="00471ADD"/>
    <w:rsid w:val="00471B27"/>
    <w:rsid w:val="00471CD9"/>
    <w:rsid w:val="00471D16"/>
    <w:rsid w:val="00471DAE"/>
    <w:rsid w:val="00471E6D"/>
    <w:rsid w:val="00472127"/>
    <w:rsid w:val="00472588"/>
    <w:rsid w:val="00472AFA"/>
    <w:rsid w:val="00472BF3"/>
    <w:rsid w:val="00472C31"/>
    <w:rsid w:val="00472DFC"/>
    <w:rsid w:val="00473516"/>
    <w:rsid w:val="0047372B"/>
    <w:rsid w:val="00473824"/>
    <w:rsid w:val="00473F22"/>
    <w:rsid w:val="00474424"/>
    <w:rsid w:val="00474707"/>
    <w:rsid w:val="00474862"/>
    <w:rsid w:val="00474992"/>
    <w:rsid w:val="00474E02"/>
    <w:rsid w:val="00474F6F"/>
    <w:rsid w:val="00475164"/>
    <w:rsid w:val="004754BE"/>
    <w:rsid w:val="004755ED"/>
    <w:rsid w:val="00475A7F"/>
    <w:rsid w:val="00475BD4"/>
    <w:rsid w:val="00475C38"/>
    <w:rsid w:val="00475E1E"/>
    <w:rsid w:val="00476EF0"/>
    <w:rsid w:val="004771A2"/>
    <w:rsid w:val="00477A47"/>
    <w:rsid w:val="00477A63"/>
    <w:rsid w:val="00477BBA"/>
    <w:rsid w:val="00477DC6"/>
    <w:rsid w:val="00480704"/>
    <w:rsid w:val="0048077F"/>
    <w:rsid w:val="004809CE"/>
    <w:rsid w:val="00481064"/>
    <w:rsid w:val="00481136"/>
    <w:rsid w:val="0048189C"/>
    <w:rsid w:val="00481A15"/>
    <w:rsid w:val="00481C0F"/>
    <w:rsid w:val="00481CEA"/>
    <w:rsid w:val="004822CE"/>
    <w:rsid w:val="0048231F"/>
    <w:rsid w:val="0048233E"/>
    <w:rsid w:val="00482E52"/>
    <w:rsid w:val="004832B1"/>
    <w:rsid w:val="00483948"/>
    <w:rsid w:val="00483ADD"/>
    <w:rsid w:val="00483B4D"/>
    <w:rsid w:val="00483CAD"/>
    <w:rsid w:val="00484154"/>
    <w:rsid w:val="00484650"/>
    <w:rsid w:val="00484FEF"/>
    <w:rsid w:val="004854D2"/>
    <w:rsid w:val="004857D9"/>
    <w:rsid w:val="0048586A"/>
    <w:rsid w:val="00485F75"/>
    <w:rsid w:val="00486046"/>
    <w:rsid w:val="00486061"/>
    <w:rsid w:val="0048686E"/>
    <w:rsid w:val="00487004"/>
    <w:rsid w:val="004870CE"/>
    <w:rsid w:val="004870F2"/>
    <w:rsid w:val="004871A0"/>
    <w:rsid w:val="0048724D"/>
    <w:rsid w:val="0048747B"/>
    <w:rsid w:val="004874F2"/>
    <w:rsid w:val="0048788D"/>
    <w:rsid w:val="00487CCA"/>
    <w:rsid w:val="00490261"/>
    <w:rsid w:val="004908D5"/>
    <w:rsid w:val="00490963"/>
    <w:rsid w:val="00490BBB"/>
    <w:rsid w:val="00490C9F"/>
    <w:rsid w:val="00490DF6"/>
    <w:rsid w:val="00490FA3"/>
    <w:rsid w:val="00491185"/>
    <w:rsid w:val="00491641"/>
    <w:rsid w:val="00492846"/>
    <w:rsid w:val="00492C82"/>
    <w:rsid w:val="0049325E"/>
    <w:rsid w:val="004934E6"/>
    <w:rsid w:val="00493A4E"/>
    <w:rsid w:val="00493F9F"/>
    <w:rsid w:val="00494250"/>
    <w:rsid w:val="004943A1"/>
    <w:rsid w:val="0049467A"/>
    <w:rsid w:val="00494B1F"/>
    <w:rsid w:val="0049507F"/>
    <w:rsid w:val="00495279"/>
    <w:rsid w:val="004955CD"/>
    <w:rsid w:val="00495C62"/>
    <w:rsid w:val="004961B1"/>
    <w:rsid w:val="00496391"/>
    <w:rsid w:val="00496588"/>
    <w:rsid w:val="004966F9"/>
    <w:rsid w:val="00497172"/>
    <w:rsid w:val="0049718A"/>
    <w:rsid w:val="00497865"/>
    <w:rsid w:val="00497D5F"/>
    <w:rsid w:val="004A02C0"/>
    <w:rsid w:val="004A0988"/>
    <w:rsid w:val="004A0F21"/>
    <w:rsid w:val="004A153A"/>
    <w:rsid w:val="004A15FA"/>
    <w:rsid w:val="004A15FF"/>
    <w:rsid w:val="004A1F20"/>
    <w:rsid w:val="004A2463"/>
    <w:rsid w:val="004A2596"/>
    <w:rsid w:val="004A2751"/>
    <w:rsid w:val="004A277F"/>
    <w:rsid w:val="004A30B7"/>
    <w:rsid w:val="004A39A9"/>
    <w:rsid w:val="004A3C71"/>
    <w:rsid w:val="004A3EBC"/>
    <w:rsid w:val="004A4061"/>
    <w:rsid w:val="004A4088"/>
    <w:rsid w:val="004A4268"/>
    <w:rsid w:val="004A43D0"/>
    <w:rsid w:val="004A4443"/>
    <w:rsid w:val="004A4788"/>
    <w:rsid w:val="004A4851"/>
    <w:rsid w:val="004A4F1C"/>
    <w:rsid w:val="004A5473"/>
    <w:rsid w:val="004A557A"/>
    <w:rsid w:val="004A598C"/>
    <w:rsid w:val="004A609E"/>
    <w:rsid w:val="004A6200"/>
    <w:rsid w:val="004A6BDD"/>
    <w:rsid w:val="004A6CD3"/>
    <w:rsid w:val="004A7000"/>
    <w:rsid w:val="004A715D"/>
    <w:rsid w:val="004A727A"/>
    <w:rsid w:val="004A7705"/>
    <w:rsid w:val="004A79CF"/>
    <w:rsid w:val="004A7CE2"/>
    <w:rsid w:val="004B02A7"/>
    <w:rsid w:val="004B03AF"/>
    <w:rsid w:val="004B0AE4"/>
    <w:rsid w:val="004B1672"/>
    <w:rsid w:val="004B1680"/>
    <w:rsid w:val="004B1806"/>
    <w:rsid w:val="004B1C90"/>
    <w:rsid w:val="004B1CBF"/>
    <w:rsid w:val="004B2287"/>
    <w:rsid w:val="004B2477"/>
    <w:rsid w:val="004B297B"/>
    <w:rsid w:val="004B2B4E"/>
    <w:rsid w:val="004B2DA4"/>
    <w:rsid w:val="004B2DCC"/>
    <w:rsid w:val="004B2DF6"/>
    <w:rsid w:val="004B35BA"/>
    <w:rsid w:val="004B36B2"/>
    <w:rsid w:val="004B3956"/>
    <w:rsid w:val="004B3A51"/>
    <w:rsid w:val="004B3B97"/>
    <w:rsid w:val="004B3F90"/>
    <w:rsid w:val="004B3FB2"/>
    <w:rsid w:val="004B4BC5"/>
    <w:rsid w:val="004B515D"/>
    <w:rsid w:val="004B5A01"/>
    <w:rsid w:val="004B5B01"/>
    <w:rsid w:val="004B606B"/>
    <w:rsid w:val="004B667A"/>
    <w:rsid w:val="004B66DE"/>
    <w:rsid w:val="004B670C"/>
    <w:rsid w:val="004B6763"/>
    <w:rsid w:val="004B6797"/>
    <w:rsid w:val="004B6F71"/>
    <w:rsid w:val="004B7670"/>
    <w:rsid w:val="004B78B7"/>
    <w:rsid w:val="004B7981"/>
    <w:rsid w:val="004B7A07"/>
    <w:rsid w:val="004B7B2D"/>
    <w:rsid w:val="004C005C"/>
    <w:rsid w:val="004C0971"/>
    <w:rsid w:val="004C0D0E"/>
    <w:rsid w:val="004C0F21"/>
    <w:rsid w:val="004C1471"/>
    <w:rsid w:val="004C1B4D"/>
    <w:rsid w:val="004C1C51"/>
    <w:rsid w:val="004C1DD1"/>
    <w:rsid w:val="004C2B0D"/>
    <w:rsid w:val="004C2D14"/>
    <w:rsid w:val="004C31C6"/>
    <w:rsid w:val="004C351A"/>
    <w:rsid w:val="004C3B95"/>
    <w:rsid w:val="004C3F6B"/>
    <w:rsid w:val="004C3FEF"/>
    <w:rsid w:val="004C413A"/>
    <w:rsid w:val="004C4285"/>
    <w:rsid w:val="004C441B"/>
    <w:rsid w:val="004C4F1C"/>
    <w:rsid w:val="004C56C2"/>
    <w:rsid w:val="004C57A3"/>
    <w:rsid w:val="004C57F4"/>
    <w:rsid w:val="004C5F30"/>
    <w:rsid w:val="004C65D1"/>
    <w:rsid w:val="004C66B0"/>
    <w:rsid w:val="004C6A76"/>
    <w:rsid w:val="004C6B17"/>
    <w:rsid w:val="004C6B81"/>
    <w:rsid w:val="004C6C97"/>
    <w:rsid w:val="004C6DEF"/>
    <w:rsid w:val="004C71D7"/>
    <w:rsid w:val="004C7264"/>
    <w:rsid w:val="004C784F"/>
    <w:rsid w:val="004C7BDE"/>
    <w:rsid w:val="004C7E9F"/>
    <w:rsid w:val="004C7F19"/>
    <w:rsid w:val="004C7F5C"/>
    <w:rsid w:val="004D09FE"/>
    <w:rsid w:val="004D0AAC"/>
    <w:rsid w:val="004D0EC1"/>
    <w:rsid w:val="004D1890"/>
    <w:rsid w:val="004D1CA4"/>
    <w:rsid w:val="004D22F7"/>
    <w:rsid w:val="004D2394"/>
    <w:rsid w:val="004D26EF"/>
    <w:rsid w:val="004D2867"/>
    <w:rsid w:val="004D29F0"/>
    <w:rsid w:val="004D2A94"/>
    <w:rsid w:val="004D2AEA"/>
    <w:rsid w:val="004D2F27"/>
    <w:rsid w:val="004D31F0"/>
    <w:rsid w:val="004D3499"/>
    <w:rsid w:val="004D34B3"/>
    <w:rsid w:val="004D3762"/>
    <w:rsid w:val="004D390A"/>
    <w:rsid w:val="004D3FF0"/>
    <w:rsid w:val="004D40CD"/>
    <w:rsid w:val="004D4589"/>
    <w:rsid w:val="004D4A3A"/>
    <w:rsid w:val="004D4D42"/>
    <w:rsid w:val="004D4EE1"/>
    <w:rsid w:val="004D5BD6"/>
    <w:rsid w:val="004D5C8C"/>
    <w:rsid w:val="004D5F37"/>
    <w:rsid w:val="004D61C0"/>
    <w:rsid w:val="004D63B9"/>
    <w:rsid w:val="004D6475"/>
    <w:rsid w:val="004D6696"/>
    <w:rsid w:val="004D66F3"/>
    <w:rsid w:val="004D66F5"/>
    <w:rsid w:val="004D692B"/>
    <w:rsid w:val="004D6E0F"/>
    <w:rsid w:val="004D6F65"/>
    <w:rsid w:val="004D7217"/>
    <w:rsid w:val="004D7ABE"/>
    <w:rsid w:val="004D7C06"/>
    <w:rsid w:val="004D7FC7"/>
    <w:rsid w:val="004E0062"/>
    <w:rsid w:val="004E01D4"/>
    <w:rsid w:val="004E03EA"/>
    <w:rsid w:val="004E11C0"/>
    <w:rsid w:val="004E1454"/>
    <w:rsid w:val="004E168A"/>
    <w:rsid w:val="004E1D73"/>
    <w:rsid w:val="004E2410"/>
    <w:rsid w:val="004E2706"/>
    <w:rsid w:val="004E2D92"/>
    <w:rsid w:val="004E3385"/>
    <w:rsid w:val="004E3AA6"/>
    <w:rsid w:val="004E40BE"/>
    <w:rsid w:val="004E4232"/>
    <w:rsid w:val="004E4239"/>
    <w:rsid w:val="004E42C3"/>
    <w:rsid w:val="004E43DD"/>
    <w:rsid w:val="004E4A10"/>
    <w:rsid w:val="004E6323"/>
    <w:rsid w:val="004E6416"/>
    <w:rsid w:val="004E6696"/>
    <w:rsid w:val="004E6AF0"/>
    <w:rsid w:val="004E6C2F"/>
    <w:rsid w:val="004E6D8F"/>
    <w:rsid w:val="004E6FA0"/>
    <w:rsid w:val="004E725F"/>
    <w:rsid w:val="004E77F0"/>
    <w:rsid w:val="004E78E0"/>
    <w:rsid w:val="004E7E13"/>
    <w:rsid w:val="004F033A"/>
    <w:rsid w:val="004F0418"/>
    <w:rsid w:val="004F060A"/>
    <w:rsid w:val="004F0FA2"/>
    <w:rsid w:val="004F13F5"/>
    <w:rsid w:val="004F1407"/>
    <w:rsid w:val="004F1476"/>
    <w:rsid w:val="004F1477"/>
    <w:rsid w:val="004F1749"/>
    <w:rsid w:val="004F1928"/>
    <w:rsid w:val="004F1BD6"/>
    <w:rsid w:val="004F1F5E"/>
    <w:rsid w:val="004F2829"/>
    <w:rsid w:val="004F2B68"/>
    <w:rsid w:val="004F2D7D"/>
    <w:rsid w:val="004F306C"/>
    <w:rsid w:val="004F30ED"/>
    <w:rsid w:val="004F312E"/>
    <w:rsid w:val="004F342A"/>
    <w:rsid w:val="004F3591"/>
    <w:rsid w:val="004F3619"/>
    <w:rsid w:val="004F36EB"/>
    <w:rsid w:val="004F3CB1"/>
    <w:rsid w:val="004F4E88"/>
    <w:rsid w:val="004F4EE9"/>
    <w:rsid w:val="004F53AA"/>
    <w:rsid w:val="004F54B4"/>
    <w:rsid w:val="004F561E"/>
    <w:rsid w:val="004F5629"/>
    <w:rsid w:val="004F5650"/>
    <w:rsid w:val="004F57E8"/>
    <w:rsid w:val="004F626F"/>
    <w:rsid w:val="004F6A0C"/>
    <w:rsid w:val="004F6B0C"/>
    <w:rsid w:val="004F7683"/>
    <w:rsid w:val="004F76E8"/>
    <w:rsid w:val="004F7E57"/>
    <w:rsid w:val="00500739"/>
    <w:rsid w:val="00500908"/>
    <w:rsid w:val="00500A41"/>
    <w:rsid w:val="00501529"/>
    <w:rsid w:val="00501AD5"/>
    <w:rsid w:val="00501CE3"/>
    <w:rsid w:val="00501FBC"/>
    <w:rsid w:val="00502204"/>
    <w:rsid w:val="0050244C"/>
    <w:rsid w:val="005024D4"/>
    <w:rsid w:val="00502CA4"/>
    <w:rsid w:val="005032AF"/>
    <w:rsid w:val="00503C75"/>
    <w:rsid w:val="00503F32"/>
    <w:rsid w:val="005042C1"/>
    <w:rsid w:val="005046EE"/>
    <w:rsid w:val="005047A1"/>
    <w:rsid w:val="005047C8"/>
    <w:rsid w:val="00504A3B"/>
    <w:rsid w:val="00504A98"/>
    <w:rsid w:val="005057D7"/>
    <w:rsid w:val="00505D67"/>
    <w:rsid w:val="00505D87"/>
    <w:rsid w:val="00506146"/>
    <w:rsid w:val="005062B8"/>
    <w:rsid w:val="005063CA"/>
    <w:rsid w:val="0050729B"/>
    <w:rsid w:val="00510234"/>
    <w:rsid w:val="0051075E"/>
    <w:rsid w:val="005110F1"/>
    <w:rsid w:val="0051132C"/>
    <w:rsid w:val="00511586"/>
    <w:rsid w:val="00511BB9"/>
    <w:rsid w:val="00511D5B"/>
    <w:rsid w:val="00512565"/>
    <w:rsid w:val="005125D5"/>
    <w:rsid w:val="00512819"/>
    <w:rsid w:val="0051285F"/>
    <w:rsid w:val="00512BA6"/>
    <w:rsid w:val="005131FD"/>
    <w:rsid w:val="00513711"/>
    <w:rsid w:val="00513C7F"/>
    <w:rsid w:val="00513E4F"/>
    <w:rsid w:val="00514116"/>
    <w:rsid w:val="00514275"/>
    <w:rsid w:val="00514422"/>
    <w:rsid w:val="00514DE0"/>
    <w:rsid w:val="005154FC"/>
    <w:rsid w:val="00515647"/>
    <w:rsid w:val="005159C9"/>
    <w:rsid w:val="005162AD"/>
    <w:rsid w:val="0051632E"/>
    <w:rsid w:val="0051642D"/>
    <w:rsid w:val="00516E83"/>
    <w:rsid w:val="00517108"/>
    <w:rsid w:val="005173FB"/>
    <w:rsid w:val="005176E6"/>
    <w:rsid w:val="005200AE"/>
    <w:rsid w:val="00520208"/>
    <w:rsid w:val="005203B3"/>
    <w:rsid w:val="00520460"/>
    <w:rsid w:val="0052046F"/>
    <w:rsid w:val="00520EA9"/>
    <w:rsid w:val="0052104B"/>
    <w:rsid w:val="005213FE"/>
    <w:rsid w:val="00522194"/>
    <w:rsid w:val="00522747"/>
    <w:rsid w:val="00522907"/>
    <w:rsid w:val="00522B70"/>
    <w:rsid w:val="005230E9"/>
    <w:rsid w:val="005238E7"/>
    <w:rsid w:val="005239E5"/>
    <w:rsid w:val="00524229"/>
    <w:rsid w:val="005243A8"/>
    <w:rsid w:val="005248F4"/>
    <w:rsid w:val="00524A37"/>
    <w:rsid w:val="00524A8D"/>
    <w:rsid w:val="00524C20"/>
    <w:rsid w:val="005252E9"/>
    <w:rsid w:val="00525442"/>
    <w:rsid w:val="005254AA"/>
    <w:rsid w:val="0052560F"/>
    <w:rsid w:val="005257B2"/>
    <w:rsid w:val="0052580C"/>
    <w:rsid w:val="00525981"/>
    <w:rsid w:val="00525E98"/>
    <w:rsid w:val="00525ED1"/>
    <w:rsid w:val="0052604A"/>
    <w:rsid w:val="0052610F"/>
    <w:rsid w:val="005261CD"/>
    <w:rsid w:val="005262BA"/>
    <w:rsid w:val="00526932"/>
    <w:rsid w:val="00526C1E"/>
    <w:rsid w:val="00526C91"/>
    <w:rsid w:val="0052715F"/>
    <w:rsid w:val="005276EA"/>
    <w:rsid w:val="00527998"/>
    <w:rsid w:val="00527DB9"/>
    <w:rsid w:val="00527E8C"/>
    <w:rsid w:val="00527F28"/>
    <w:rsid w:val="00530452"/>
    <w:rsid w:val="005306E9"/>
    <w:rsid w:val="00530799"/>
    <w:rsid w:val="00530889"/>
    <w:rsid w:val="0053110B"/>
    <w:rsid w:val="00531157"/>
    <w:rsid w:val="0053120B"/>
    <w:rsid w:val="00531222"/>
    <w:rsid w:val="00531A8E"/>
    <w:rsid w:val="00531B74"/>
    <w:rsid w:val="00531B94"/>
    <w:rsid w:val="00531F8B"/>
    <w:rsid w:val="0053284B"/>
    <w:rsid w:val="0053305D"/>
    <w:rsid w:val="00533447"/>
    <w:rsid w:val="00533523"/>
    <w:rsid w:val="00533769"/>
    <w:rsid w:val="00533C66"/>
    <w:rsid w:val="00533E39"/>
    <w:rsid w:val="00534176"/>
    <w:rsid w:val="0053432F"/>
    <w:rsid w:val="005346B6"/>
    <w:rsid w:val="005348FD"/>
    <w:rsid w:val="005349B8"/>
    <w:rsid w:val="00534B0E"/>
    <w:rsid w:val="00534CC1"/>
    <w:rsid w:val="00534D42"/>
    <w:rsid w:val="00534E44"/>
    <w:rsid w:val="00534E66"/>
    <w:rsid w:val="005351F0"/>
    <w:rsid w:val="0053527A"/>
    <w:rsid w:val="0053572C"/>
    <w:rsid w:val="0053573A"/>
    <w:rsid w:val="0053594F"/>
    <w:rsid w:val="00535AD0"/>
    <w:rsid w:val="00535D18"/>
    <w:rsid w:val="00535D36"/>
    <w:rsid w:val="00535FC5"/>
    <w:rsid w:val="005360C8"/>
    <w:rsid w:val="00536466"/>
    <w:rsid w:val="00536B0C"/>
    <w:rsid w:val="00537170"/>
    <w:rsid w:val="0053730A"/>
    <w:rsid w:val="00537516"/>
    <w:rsid w:val="00537ADB"/>
    <w:rsid w:val="00537EC9"/>
    <w:rsid w:val="0054004B"/>
    <w:rsid w:val="00541561"/>
    <w:rsid w:val="00542062"/>
    <w:rsid w:val="005420B2"/>
    <w:rsid w:val="00542698"/>
    <w:rsid w:val="00542995"/>
    <w:rsid w:val="00542C43"/>
    <w:rsid w:val="00542DB9"/>
    <w:rsid w:val="005430E8"/>
    <w:rsid w:val="00543173"/>
    <w:rsid w:val="005431D0"/>
    <w:rsid w:val="00543211"/>
    <w:rsid w:val="0054344B"/>
    <w:rsid w:val="00543736"/>
    <w:rsid w:val="00543E55"/>
    <w:rsid w:val="00544032"/>
    <w:rsid w:val="0054426A"/>
    <w:rsid w:val="00544413"/>
    <w:rsid w:val="0054489A"/>
    <w:rsid w:val="00544B05"/>
    <w:rsid w:val="00544B26"/>
    <w:rsid w:val="00544D55"/>
    <w:rsid w:val="00544D90"/>
    <w:rsid w:val="005451FD"/>
    <w:rsid w:val="00545468"/>
    <w:rsid w:val="005459F6"/>
    <w:rsid w:val="00545A64"/>
    <w:rsid w:val="00545D08"/>
    <w:rsid w:val="00545EFD"/>
    <w:rsid w:val="0054643B"/>
    <w:rsid w:val="005464B2"/>
    <w:rsid w:val="005467B5"/>
    <w:rsid w:val="0054684E"/>
    <w:rsid w:val="00546D44"/>
    <w:rsid w:val="00547469"/>
    <w:rsid w:val="00547570"/>
    <w:rsid w:val="00547838"/>
    <w:rsid w:val="005478D9"/>
    <w:rsid w:val="005479D7"/>
    <w:rsid w:val="005500FC"/>
    <w:rsid w:val="005501D5"/>
    <w:rsid w:val="005504FF"/>
    <w:rsid w:val="00550902"/>
    <w:rsid w:val="00550A64"/>
    <w:rsid w:val="00550C5A"/>
    <w:rsid w:val="00550D84"/>
    <w:rsid w:val="00550ECA"/>
    <w:rsid w:val="00551340"/>
    <w:rsid w:val="005514AE"/>
    <w:rsid w:val="005516D2"/>
    <w:rsid w:val="00551D02"/>
    <w:rsid w:val="0055219A"/>
    <w:rsid w:val="005523AB"/>
    <w:rsid w:val="00552B4F"/>
    <w:rsid w:val="005534D8"/>
    <w:rsid w:val="00553B00"/>
    <w:rsid w:val="00553F87"/>
    <w:rsid w:val="005540D6"/>
    <w:rsid w:val="00554A30"/>
    <w:rsid w:val="00554B57"/>
    <w:rsid w:val="005552EE"/>
    <w:rsid w:val="00555C6E"/>
    <w:rsid w:val="00555CA7"/>
    <w:rsid w:val="00555CBB"/>
    <w:rsid w:val="00555DB1"/>
    <w:rsid w:val="00555FE8"/>
    <w:rsid w:val="00556196"/>
    <w:rsid w:val="0055621D"/>
    <w:rsid w:val="0055660E"/>
    <w:rsid w:val="00556635"/>
    <w:rsid w:val="0055699D"/>
    <w:rsid w:val="00556BAE"/>
    <w:rsid w:val="00556D7D"/>
    <w:rsid w:val="0055708F"/>
    <w:rsid w:val="00557100"/>
    <w:rsid w:val="00557264"/>
    <w:rsid w:val="00557C6C"/>
    <w:rsid w:val="00560166"/>
    <w:rsid w:val="0056060C"/>
    <w:rsid w:val="005606E8"/>
    <w:rsid w:val="00560796"/>
    <w:rsid w:val="005608B4"/>
    <w:rsid w:val="00560F80"/>
    <w:rsid w:val="00561084"/>
    <w:rsid w:val="005610BC"/>
    <w:rsid w:val="00561320"/>
    <w:rsid w:val="005613A2"/>
    <w:rsid w:val="00561A15"/>
    <w:rsid w:val="00561DFC"/>
    <w:rsid w:val="005621E4"/>
    <w:rsid w:val="00562289"/>
    <w:rsid w:val="00562476"/>
    <w:rsid w:val="005627AD"/>
    <w:rsid w:val="00562A80"/>
    <w:rsid w:val="00562AE5"/>
    <w:rsid w:val="0056322B"/>
    <w:rsid w:val="00563588"/>
    <w:rsid w:val="00563B22"/>
    <w:rsid w:val="00563BBA"/>
    <w:rsid w:val="00563C2C"/>
    <w:rsid w:val="00563CB5"/>
    <w:rsid w:val="00563DBC"/>
    <w:rsid w:val="005644AC"/>
    <w:rsid w:val="00564816"/>
    <w:rsid w:val="0056498D"/>
    <w:rsid w:val="00564BAE"/>
    <w:rsid w:val="00565432"/>
    <w:rsid w:val="00565816"/>
    <w:rsid w:val="00565B3C"/>
    <w:rsid w:val="00565BE8"/>
    <w:rsid w:val="00565C8F"/>
    <w:rsid w:val="00565EA4"/>
    <w:rsid w:val="005667BC"/>
    <w:rsid w:val="00566C01"/>
    <w:rsid w:val="00566C3C"/>
    <w:rsid w:val="00566C62"/>
    <w:rsid w:val="00567584"/>
    <w:rsid w:val="00567986"/>
    <w:rsid w:val="00567F95"/>
    <w:rsid w:val="00570088"/>
    <w:rsid w:val="00570962"/>
    <w:rsid w:val="00570A72"/>
    <w:rsid w:val="00570C7B"/>
    <w:rsid w:val="00570D02"/>
    <w:rsid w:val="00571D16"/>
    <w:rsid w:val="00571D25"/>
    <w:rsid w:val="00571D2F"/>
    <w:rsid w:val="00571DD6"/>
    <w:rsid w:val="00571EB4"/>
    <w:rsid w:val="00571ED6"/>
    <w:rsid w:val="0057272B"/>
    <w:rsid w:val="0057333D"/>
    <w:rsid w:val="00573554"/>
    <w:rsid w:val="00573A16"/>
    <w:rsid w:val="00573DDD"/>
    <w:rsid w:val="00573FFB"/>
    <w:rsid w:val="00574014"/>
    <w:rsid w:val="00574026"/>
    <w:rsid w:val="005742BF"/>
    <w:rsid w:val="00574C0E"/>
    <w:rsid w:val="00574DA1"/>
    <w:rsid w:val="00574F63"/>
    <w:rsid w:val="00575368"/>
    <w:rsid w:val="005758CF"/>
    <w:rsid w:val="00575A1C"/>
    <w:rsid w:val="0057613A"/>
    <w:rsid w:val="0057619C"/>
    <w:rsid w:val="00576975"/>
    <w:rsid w:val="00576F21"/>
    <w:rsid w:val="00577085"/>
    <w:rsid w:val="00577110"/>
    <w:rsid w:val="0057724C"/>
    <w:rsid w:val="00580A85"/>
    <w:rsid w:val="00580E71"/>
    <w:rsid w:val="00581514"/>
    <w:rsid w:val="0058256E"/>
    <w:rsid w:val="00582865"/>
    <w:rsid w:val="00582898"/>
    <w:rsid w:val="00582BB7"/>
    <w:rsid w:val="00583182"/>
    <w:rsid w:val="005831D2"/>
    <w:rsid w:val="0058326E"/>
    <w:rsid w:val="00583566"/>
    <w:rsid w:val="00583883"/>
    <w:rsid w:val="00583924"/>
    <w:rsid w:val="00583AB6"/>
    <w:rsid w:val="00583CC1"/>
    <w:rsid w:val="0058431E"/>
    <w:rsid w:val="0058434F"/>
    <w:rsid w:val="0058480A"/>
    <w:rsid w:val="0058495F"/>
    <w:rsid w:val="00584DA7"/>
    <w:rsid w:val="00584F6E"/>
    <w:rsid w:val="00585429"/>
    <w:rsid w:val="005855EB"/>
    <w:rsid w:val="00585B75"/>
    <w:rsid w:val="005865CB"/>
    <w:rsid w:val="00586665"/>
    <w:rsid w:val="00586DA4"/>
    <w:rsid w:val="00586EC3"/>
    <w:rsid w:val="00587381"/>
    <w:rsid w:val="00587462"/>
    <w:rsid w:val="00587596"/>
    <w:rsid w:val="005879FB"/>
    <w:rsid w:val="00590415"/>
    <w:rsid w:val="00590574"/>
    <w:rsid w:val="0059081F"/>
    <w:rsid w:val="005909FC"/>
    <w:rsid w:val="00590E86"/>
    <w:rsid w:val="00590F58"/>
    <w:rsid w:val="00590F90"/>
    <w:rsid w:val="005911E2"/>
    <w:rsid w:val="00591204"/>
    <w:rsid w:val="00591521"/>
    <w:rsid w:val="00591829"/>
    <w:rsid w:val="00591881"/>
    <w:rsid w:val="00591D4F"/>
    <w:rsid w:val="00591FC6"/>
    <w:rsid w:val="0059229E"/>
    <w:rsid w:val="005922A2"/>
    <w:rsid w:val="00593253"/>
    <w:rsid w:val="005939C7"/>
    <w:rsid w:val="00593A09"/>
    <w:rsid w:val="00593BC6"/>
    <w:rsid w:val="00593BE9"/>
    <w:rsid w:val="00593C9E"/>
    <w:rsid w:val="00593EE8"/>
    <w:rsid w:val="00594008"/>
    <w:rsid w:val="0059413E"/>
    <w:rsid w:val="00594436"/>
    <w:rsid w:val="0059456C"/>
    <w:rsid w:val="005950B3"/>
    <w:rsid w:val="005953AF"/>
    <w:rsid w:val="005959D3"/>
    <w:rsid w:val="00595C9F"/>
    <w:rsid w:val="00595D32"/>
    <w:rsid w:val="00595F08"/>
    <w:rsid w:val="0059667D"/>
    <w:rsid w:val="00596778"/>
    <w:rsid w:val="00596806"/>
    <w:rsid w:val="0059693A"/>
    <w:rsid w:val="005969EE"/>
    <w:rsid w:val="00596BDE"/>
    <w:rsid w:val="00596E2B"/>
    <w:rsid w:val="0059794E"/>
    <w:rsid w:val="005979A4"/>
    <w:rsid w:val="00597A80"/>
    <w:rsid w:val="00597B6B"/>
    <w:rsid w:val="005A0255"/>
    <w:rsid w:val="005A039F"/>
    <w:rsid w:val="005A0716"/>
    <w:rsid w:val="005A1765"/>
    <w:rsid w:val="005A191C"/>
    <w:rsid w:val="005A21D3"/>
    <w:rsid w:val="005A2267"/>
    <w:rsid w:val="005A22AA"/>
    <w:rsid w:val="005A2A89"/>
    <w:rsid w:val="005A2C69"/>
    <w:rsid w:val="005A2FA8"/>
    <w:rsid w:val="005A3080"/>
    <w:rsid w:val="005A312D"/>
    <w:rsid w:val="005A3211"/>
    <w:rsid w:val="005A3B51"/>
    <w:rsid w:val="005A3EB2"/>
    <w:rsid w:val="005A414B"/>
    <w:rsid w:val="005A41EC"/>
    <w:rsid w:val="005A4219"/>
    <w:rsid w:val="005A4231"/>
    <w:rsid w:val="005A4348"/>
    <w:rsid w:val="005A4C5F"/>
    <w:rsid w:val="005A4F9E"/>
    <w:rsid w:val="005A52AF"/>
    <w:rsid w:val="005A56AE"/>
    <w:rsid w:val="005A56BC"/>
    <w:rsid w:val="005A6047"/>
    <w:rsid w:val="005A656B"/>
    <w:rsid w:val="005A6BA4"/>
    <w:rsid w:val="005A6BE9"/>
    <w:rsid w:val="005A6D89"/>
    <w:rsid w:val="005A7539"/>
    <w:rsid w:val="005B03DA"/>
    <w:rsid w:val="005B1141"/>
    <w:rsid w:val="005B1498"/>
    <w:rsid w:val="005B1561"/>
    <w:rsid w:val="005B1DE9"/>
    <w:rsid w:val="005B2406"/>
    <w:rsid w:val="005B25DB"/>
    <w:rsid w:val="005B3482"/>
    <w:rsid w:val="005B3547"/>
    <w:rsid w:val="005B35B1"/>
    <w:rsid w:val="005B377B"/>
    <w:rsid w:val="005B37A6"/>
    <w:rsid w:val="005B3B2B"/>
    <w:rsid w:val="005B3BE9"/>
    <w:rsid w:val="005B426E"/>
    <w:rsid w:val="005B4321"/>
    <w:rsid w:val="005B432B"/>
    <w:rsid w:val="005B43F2"/>
    <w:rsid w:val="005B450F"/>
    <w:rsid w:val="005B46DD"/>
    <w:rsid w:val="005B4833"/>
    <w:rsid w:val="005B4B3B"/>
    <w:rsid w:val="005B57B6"/>
    <w:rsid w:val="005B5BB5"/>
    <w:rsid w:val="005B62D7"/>
    <w:rsid w:val="005B65D6"/>
    <w:rsid w:val="005B681A"/>
    <w:rsid w:val="005B6899"/>
    <w:rsid w:val="005B6A40"/>
    <w:rsid w:val="005B77B7"/>
    <w:rsid w:val="005B7A8C"/>
    <w:rsid w:val="005B7CFA"/>
    <w:rsid w:val="005C0246"/>
    <w:rsid w:val="005C04C9"/>
    <w:rsid w:val="005C062E"/>
    <w:rsid w:val="005C0A7B"/>
    <w:rsid w:val="005C0B08"/>
    <w:rsid w:val="005C0B1C"/>
    <w:rsid w:val="005C0B3C"/>
    <w:rsid w:val="005C124C"/>
    <w:rsid w:val="005C1B96"/>
    <w:rsid w:val="005C1BC0"/>
    <w:rsid w:val="005C1BFE"/>
    <w:rsid w:val="005C2224"/>
    <w:rsid w:val="005C2512"/>
    <w:rsid w:val="005C257A"/>
    <w:rsid w:val="005C2603"/>
    <w:rsid w:val="005C29C5"/>
    <w:rsid w:val="005C2D5E"/>
    <w:rsid w:val="005C2D64"/>
    <w:rsid w:val="005C2E35"/>
    <w:rsid w:val="005C2F5D"/>
    <w:rsid w:val="005C3241"/>
    <w:rsid w:val="005C3309"/>
    <w:rsid w:val="005C34CE"/>
    <w:rsid w:val="005C3783"/>
    <w:rsid w:val="005C3CB3"/>
    <w:rsid w:val="005C3E6D"/>
    <w:rsid w:val="005C4986"/>
    <w:rsid w:val="005C4C10"/>
    <w:rsid w:val="005C513B"/>
    <w:rsid w:val="005C51B0"/>
    <w:rsid w:val="005C5C5D"/>
    <w:rsid w:val="005C6326"/>
    <w:rsid w:val="005C633B"/>
    <w:rsid w:val="005C6475"/>
    <w:rsid w:val="005C669F"/>
    <w:rsid w:val="005C70AC"/>
    <w:rsid w:val="005C795E"/>
    <w:rsid w:val="005C7B8B"/>
    <w:rsid w:val="005C7DF7"/>
    <w:rsid w:val="005C7E5A"/>
    <w:rsid w:val="005C7E94"/>
    <w:rsid w:val="005D0101"/>
    <w:rsid w:val="005D01A9"/>
    <w:rsid w:val="005D0546"/>
    <w:rsid w:val="005D071A"/>
    <w:rsid w:val="005D0E9E"/>
    <w:rsid w:val="005D0FA7"/>
    <w:rsid w:val="005D1438"/>
    <w:rsid w:val="005D145E"/>
    <w:rsid w:val="005D15B4"/>
    <w:rsid w:val="005D1ADF"/>
    <w:rsid w:val="005D1CA9"/>
    <w:rsid w:val="005D1F2E"/>
    <w:rsid w:val="005D220E"/>
    <w:rsid w:val="005D2A2B"/>
    <w:rsid w:val="005D3BEB"/>
    <w:rsid w:val="005D3C43"/>
    <w:rsid w:val="005D3DCC"/>
    <w:rsid w:val="005D3F33"/>
    <w:rsid w:val="005D3F9E"/>
    <w:rsid w:val="005D404B"/>
    <w:rsid w:val="005D4086"/>
    <w:rsid w:val="005D411F"/>
    <w:rsid w:val="005D4F8E"/>
    <w:rsid w:val="005D5037"/>
    <w:rsid w:val="005D5434"/>
    <w:rsid w:val="005D54E8"/>
    <w:rsid w:val="005D5B09"/>
    <w:rsid w:val="005D6A28"/>
    <w:rsid w:val="005D6D28"/>
    <w:rsid w:val="005D6E80"/>
    <w:rsid w:val="005D7425"/>
    <w:rsid w:val="005D74DB"/>
    <w:rsid w:val="005D789C"/>
    <w:rsid w:val="005D7CB4"/>
    <w:rsid w:val="005E02C5"/>
    <w:rsid w:val="005E052E"/>
    <w:rsid w:val="005E073B"/>
    <w:rsid w:val="005E123F"/>
    <w:rsid w:val="005E12A5"/>
    <w:rsid w:val="005E12B9"/>
    <w:rsid w:val="005E13EE"/>
    <w:rsid w:val="005E140B"/>
    <w:rsid w:val="005E156C"/>
    <w:rsid w:val="005E16A9"/>
    <w:rsid w:val="005E1BEA"/>
    <w:rsid w:val="005E1EC2"/>
    <w:rsid w:val="005E237A"/>
    <w:rsid w:val="005E2F44"/>
    <w:rsid w:val="005E3723"/>
    <w:rsid w:val="005E39E6"/>
    <w:rsid w:val="005E3AE2"/>
    <w:rsid w:val="005E3CF9"/>
    <w:rsid w:val="005E44E7"/>
    <w:rsid w:val="005E4654"/>
    <w:rsid w:val="005E4C0B"/>
    <w:rsid w:val="005E5163"/>
    <w:rsid w:val="005E519D"/>
    <w:rsid w:val="005E5DEA"/>
    <w:rsid w:val="005E6823"/>
    <w:rsid w:val="005E686F"/>
    <w:rsid w:val="005E6EB4"/>
    <w:rsid w:val="005E7945"/>
    <w:rsid w:val="005E7DC5"/>
    <w:rsid w:val="005E7F27"/>
    <w:rsid w:val="005F01D1"/>
    <w:rsid w:val="005F0AD5"/>
    <w:rsid w:val="005F11E6"/>
    <w:rsid w:val="005F1587"/>
    <w:rsid w:val="005F17E1"/>
    <w:rsid w:val="005F1C39"/>
    <w:rsid w:val="005F20A0"/>
    <w:rsid w:val="005F20E3"/>
    <w:rsid w:val="005F22EC"/>
    <w:rsid w:val="005F269B"/>
    <w:rsid w:val="005F27E7"/>
    <w:rsid w:val="005F29F4"/>
    <w:rsid w:val="005F3265"/>
    <w:rsid w:val="005F36EF"/>
    <w:rsid w:val="005F3728"/>
    <w:rsid w:val="005F39BE"/>
    <w:rsid w:val="005F3B4B"/>
    <w:rsid w:val="005F3CA8"/>
    <w:rsid w:val="005F3E55"/>
    <w:rsid w:val="005F42E0"/>
    <w:rsid w:val="005F4563"/>
    <w:rsid w:val="005F4BFF"/>
    <w:rsid w:val="005F4D19"/>
    <w:rsid w:val="005F4DBE"/>
    <w:rsid w:val="005F4E35"/>
    <w:rsid w:val="005F60F9"/>
    <w:rsid w:val="005F6E9A"/>
    <w:rsid w:val="005F6F44"/>
    <w:rsid w:val="005F70D0"/>
    <w:rsid w:val="005F7144"/>
    <w:rsid w:val="005F76A9"/>
    <w:rsid w:val="005F7A5F"/>
    <w:rsid w:val="005F7E36"/>
    <w:rsid w:val="006003BB"/>
    <w:rsid w:val="00600C67"/>
    <w:rsid w:val="00600D02"/>
    <w:rsid w:val="00600E1E"/>
    <w:rsid w:val="006010D7"/>
    <w:rsid w:val="006011FB"/>
    <w:rsid w:val="00601BBE"/>
    <w:rsid w:val="00601E41"/>
    <w:rsid w:val="006021CD"/>
    <w:rsid w:val="00602970"/>
    <w:rsid w:val="00602B80"/>
    <w:rsid w:val="00602C38"/>
    <w:rsid w:val="00602DB0"/>
    <w:rsid w:val="006036EA"/>
    <w:rsid w:val="00603869"/>
    <w:rsid w:val="00603D8D"/>
    <w:rsid w:val="00604484"/>
    <w:rsid w:val="00604665"/>
    <w:rsid w:val="0060471C"/>
    <w:rsid w:val="00604B2B"/>
    <w:rsid w:val="00604D79"/>
    <w:rsid w:val="00604FA6"/>
    <w:rsid w:val="0060501F"/>
    <w:rsid w:val="0060511B"/>
    <w:rsid w:val="00605756"/>
    <w:rsid w:val="006057E8"/>
    <w:rsid w:val="00605CD0"/>
    <w:rsid w:val="006064F3"/>
    <w:rsid w:val="00606C53"/>
    <w:rsid w:val="006070AF"/>
    <w:rsid w:val="00607C5A"/>
    <w:rsid w:val="00607CC8"/>
    <w:rsid w:val="00610084"/>
    <w:rsid w:val="0061022A"/>
    <w:rsid w:val="00610319"/>
    <w:rsid w:val="00610387"/>
    <w:rsid w:val="00610AB2"/>
    <w:rsid w:val="00610F7C"/>
    <w:rsid w:val="006116DB"/>
    <w:rsid w:val="00611B60"/>
    <w:rsid w:val="00611E24"/>
    <w:rsid w:val="006120A5"/>
    <w:rsid w:val="006121E2"/>
    <w:rsid w:val="00612561"/>
    <w:rsid w:val="00612714"/>
    <w:rsid w:val="00612929"/>
    <w:rsid w:val="00612AF5"/>
    <w:rsid w:val="00612F13"/>
    <w:rsid w:val="00613023"/>
    <w:rsid w:val="006132C9"/>
    <w:rsid w:val="00613ACF"/>
    <w:rsid w:val="00613B32"/>
    <w:rsid w:val="00613C63"/>
    <w:rsid w:val="006143F6"/>
    <w:rsid w:val="00614421"/>
    <w:rsid w:val="006149EF"/>
    <w:rsid w:val="006152D9"/>
    <w:rsid w:val="00615611"/>
    <w:rsid w:val="00615DD3"/>
    <w:rsid w:val="00615F08"/>
    <w:rsid w:val="00616306"/>
    <w:rsid w:val="00616746"/>
    <w:rsid w:val="00616BEB"/>
    <w:rsid w:val="00616C51"/>
    <w:rsid w:val="0061702B"/>
    <w:rsid w:val="006171CF"/>
    <w:rsid w:val="006177B2"/>
    <w:rsid w:val="00617DF2"/>
    <w:rsid w:val="006202AE"/>
    <w:rsid w:val="006207EE"/>
    <w:rsid w:val="006207EF"/>
    <w:rsid w:val="00620AAA"/>
    <w:rsid w:val="00621993"/>
    <w:rsid w:val="00621C63"/>
    <w:rsid w:val="006220A2"/>
    <w:rsid w:val="00622912"/>
    <w:rsid w:val="00622C19"/>
    <w:rsid w:val="00622CE3"/>
    <w:rsid w:val="00623285"/>
    <w:rsid w:val="00623413"/>
    <w:rsid w:val="00623442"/>
    <w:rsid w:val="00624360"/>
    <w:rsid w:val="0062445C"/>
    <w:rsid w:val="00624542"/>
    <w:rsid w:val="00625011"/>
    <w:rsid w:val="0062563F"/>
    <w:rsid w:val="006258B4"/>
    <w:rsid w:val="0062591F"/>
    <w:rsid w:val="00625E34"/>
    <w:rsid w:val="006263CE"/>
    <w:rsid w:val="006266E8"/>
    <w:rsid w:val="0062671C"/>
    <w:rsid w:val="006267F7"/>
    <w:rsid w:val="00626884"/>
    <w:rsid w:val="00626B69"/>
    <w:rsid w:val="00626E11"/>
    <w:rsid w:val="006277C1"/>
    <w:rsid w:val="006279EB"/>
    <w:rsid w:val="00627A49"/>
    <w:rsid w:val="00627BF7"/>
    <w:rsid w:val="00630083"/>
    <w:rsid w:val="006303A6"/>
    <w:rsid w:val="00630666"/>
    <w:rsid w:val="00630A9E"/>
    <w:rsid w:val="00631143"/>
    <w:rsid w:val="0063148F"/>
    <w:rsid w:val="0063153C"/>
    <w:rsid w:val="0063184F"/>
    <w:rsid w:val="00631890"/>
    <w:rsid w:val="006318B1"/>
    <w:rsid w:val="006319EE"/>
    <w:rsid w:val="00631B91"/>
    <w:rsid w:val="00631DB7"/>
    <w:rsid w:val="006321F7"/>
    <w:rsid w:val="0063220F"/>
    <w:rsid w:val="00632345"/>
    <w:rsid w:val="00632723"/>
    <w:rsid w:val="006327B7"/>
    <w:rsid w:val="00632941"/>
    <w:rsid w:val="00632979"/>
    <w:rsid w:val="00632B24"/>
    <w:rsid w:val="00633108"/>
    <w:rsid w:val="006332C7"/>
    <w:rsid w:val="006332E8"/>
    <w:rsid w:val="006337B3"/>
    <w:rsid w:val="00633847"/>
    <w:rsid w:val="00633855"/>
    <w:rsid w:val="00633882"/>
    <w:rsid w:val="00633C9B"/>
    <w:rsid w:val="00634348"/>
    <w:rsid w:val="006345E9"/>
    <w:rsid w:val="0063517A"/>
    <w:rsid w:val="0063538A"/>
    <w:rsid w:val="006359D2"/>
    <w:rsid w:val="00635AFA"/>
    <w:rsid w:val="00635E83"/>
    <w:rsid w:val="00636472"/>
    <w:rsid w:val="0063662E"/>
    <w:rsid w:val="00636736"/>
    <w:rsid w:val="0063679E"/>
    <w:rsid w:val="00636841"/>
    <w:rsid w:val="00636882"/>
    <w:rsid w:val="00636CC6"/>
    <w:rsid w:val="00636E25"/>
    <w:rsid w:val="00637714"/>
    <w:rsid w:val="00637749"/>
    <w:rsid w:val="00637809"/>
    <w:rsid w:val="00637A01"/>
    <w:rsid w:val="00637B7F"/>
    <w:rsid w:val="00637BDB"/>
    <w:rsid w:val="00640013"/>
    <w:rsid w:val="006405D1"/>
    <w:rsid w:val="00640899"/>
    <w:rsid w:val="00641390"/>
    <w:rsid w:val="00641404"/>
    <w:rsid w:val="006414C4"/>
    <w:rsid w:val="006418B2"/>
    <w:rsid w:val="00641AC6"/>
    <w:rsid w:val="00641B32"/>
    <w:rsid w:val="00641EAF"/>
    <w:rsid w:val="00641EB4"/>
    <w:rsid w:val="006423FC"/>
    <w:rsid w:val="00642630"/>
    <w:rsid w:val="00642952"/>
    <w:rsid w:val="00642D5A"/>
    <w:rsid w:val="00642D61"/>
    <w:rsid w:val="00642D9C"/>
    <w:rsid w:val="006430DF"/>
    <w:rsid w:val="00643250"/>
    <w:rsid w:val="006433DF"/>
    <w:rsid w:val="00643AED"/>
    <w:rsid w:val="00643DB9"/>
    <w:rsid w:val="00643DEA"/>
    <w:rsid w:val="00643EA4"/>
    <w:rsid w:val="00643EB2"/>
    <w:rsid w:val="00644279"/>
    <w:rsid w:val="00644714"/>
    <w:rsid w:val="00644AF6"/>
    <w:rsid w:val="00644B42"/>
    <w:rsid w:val="00645576"/>
    <w:rsid w:val="006455E2"/>
    <w:rsid w:val="00645B0C"/>
    <w:rsid w:val="006462EA"/>
    <w:rsid w:val="00646545"/>
    <w:rsid w:val="00646583"/>
    <w:rsid w:val="0064690A"/>
    <w:rsid w:val="00646910"/>
    <w:rsid w:val="006469FC"/>
    <w:rsid w:val="00646EB2"/>
    <w:rsid w:val="00647075"/>
    <w:rsid w:val="006472A6"/>
    <w:rsid w:val="0064737C"/>
    <w:rsid w:val="0064777E"/>
    <w:rsid w:val="00647E9C"/>
    <w:rsid w:val="006501B7"/>
    <w:rsid w:val="006502DA"/>
    <w:rsid w:val="00650752"/>
    <w:rsid w:val="00650837"/>
    <w:rsid w:val="00650A45"/>
    <w:rsid w:val="00650ADB"/>
    <w:rsid w:val="00650B9B"/>
    <w:rsid w:val="00650D9D"/>
    <w:rsid w:val="00650F88"/>
    <w:rsid w:val="0065144D"/>
    <w:rsid w:val="00651954"/>
    <w:rsid w:val="00651BED"/>
    <w:rsid w:val="006525D0"/>
    <w:rsid w:val="00652AA7"/>
    <w:rsid w:val="006532C1"/>
    <w:rsid w:val="00653628"/>
    <w:rsid w:val="006536BD"/>
    <w:rsid w:val="0065417B"/>
    <w:rsid w:val="006541E6"/>
    <w:rsid w:val="00654401"/>
    <w:rsid w:val="00654FDA"/>
    <w:rsid w:val="00655318"/>
    <w:rsid w:val="00655551"/>
    <w:rsid w:val="00655713"/>
    <w:rsid w:val="00655C4A"/>
    <w:rsid w:val="00656087"/>
    <w:rsid w:val="0065662A"/>
    <w:rsid w:val="006567DB"/>
    <w:rsid w:val="0065693E"/>
    <w:rsid w:val="006569D7"/>
    <w:rsid w:val="00657344"/>
    <w:rsid w:val="0065789E"/>
    <w:rsid w:val="006578B6"/>
    <w:rsid w:val="00657980"/>
    <w:rsid w:val="006579CE"/>
    <w:rsid w:val="00657EC1"/>
    <w:rsid w:val="00657EE0"/>
    <w:rsid w:val="0066004F"/>
    <w:rsid w:val="00660885"/>
    <w:rsid w:val="0066095A"/>
    <w:rsid w:val="00660C2B"/>
    <w:rsid w:val="00660FB8"/>
    <w:rsid w:val="006611C5"/>
    <w:rsid w:val="006612FE"/>
    <w:rsid w:val="006615FB"/>
    <w:rsid w:val="00661700"/>
    <w:rsid w:val="006617C9"/>
    <w:rsid w:val="00661893"/>
    <w:rsid w:val="006619AB"/>
    <w:rsid w:val="00661C4D"/>
    <w:rsid w:val="00661E24"/>
    <w:rsid w:val="00661F04"/>
    <w:rsid w:val="00662022"/>
    <w:rsid w:val="0066223F"/>
    <w:rsid w:val="00662C46"/>
    <w:rsid w:val="0066328F"/>
    <w:rsid w:val="00663344"/>
    <w:rsid w:val="006633A9"/>
    <w:rsid w:val="00663582"/>
    <w:rsid w:val="006635B7"/>
    <w:rsid w:val="00663AE4"/>
    <w:rsid w:val="00663E2C"/>
    <w:rsid w:val="00664595"/>
    <w:rsid w:val="0066466F"/>
    <w:rsid w:val="0066482B"/>
    <w:rsid w:val="00664B01"/>
    <w:rsid w:val="00664B0A"/>
    <w:rsid w:val="00664B73"/>
    <w:rsid w:val="006652BF"/>
    <w:rsid w:val="006653D5"/>
    <w:rsid w:val="00665422"/>
    <w:rsid w:val="00665BC3"/>
    <w:rsid w:val="00665E52"/>
    <w:rsid w:val="006661BE"/>
    <w:rsid w:val="00666BB2"/>
    <w:rsid w:val="00666E01"/>
    <w:rsid w:val="006672A7"/>
    <w:rsid w:val="00667557"/>
    <w:rsid w:val="00667EF6"/>
    <w:rsid w:val="0067038A"/>
    <w:rsid w:val="0067049F"/>
    <w:rsid w:val="006706D3"/>
    <w:rsid w:val="006706DF"/>
    <w:rsid w:val="00670CD5"/>
    <w:rsid w:val="00671127"/>
    <w:rsid w:val="0067133D"/>
    <w:rsid w:val="0067160A"/>
    <w:rsid w:val="0067187E"/>
    <w:rsid w:val="006718A3"/>
    <w:rsid w:val="006718C4"/>
    <w:rsid w:val="00671B4D"/>
    <w:rsid w:val="00671DDD"/>
    <w:rsid w:val="00671E33"/>
    <w:rsid w:val="00672126"/>
    <w:rsid w:val="00672445"/>
    <w:rsid w:val="006724D4"/>
    <w:rsid w:val="006729B5"/>
    <w:rsid w:val="00672C41"/>
    <w:rsid w:val="00672FDE"/>
    <w:rsid w:val="00672FF9"/>
    <w:rsid w:val="00673647"/>
    <w:rsid w:val="006737DA"/>
    <w:rsid w:val="00673F86"/>
    <w:rsid w:val="00673FAF"/>
    <w:rsid w:val="00674093"/>
    <w:rsid w:val="00674760"/>
    <w:rsid w:val="00674AA2"/>
    <w:rsid w:val="00674CEE"/>
    <w:rsid w:val="00674EF0"/>
    <w:rsid w:val="00674FC6"/>
    <w:rsid w:val="0067504C"/>
    <w:rsid w:val="0067555C"/>
    <w:rsid w:val="006755D4"/>
    <w:rsid w:val="006756E7"/>
    <w:rsid w:val="00675BFA"/>
    <w:rsid w:val="00675CF6"/>
    <w:rsid w:val="006767E3"/>
    <w:rsid w:val="00676943"/>
    <w:rsid w:val="00676B67"/>
    <w:rsid w:val="00676C84"/>
    <w:rsid w:val="00676ED2"/>
    <w:rsid w:val="0067701E"/>
    <w:rsid w:val="00677823"/>
    <w:rsid w:val="00677910"/>
    <w:rsid w:val="00677DC7"/>
    <w:rsid w:val="00680618"/>
    <w:rsid w:val="006806E6"/>
    <w:rsid w:val="006807AA"/>
    <w:rsid w:val="006808FD"/>
    <w:rsid w:val="00680C41"/>
    <w:rsid w:val="006814DD"/>
    <w:rsid w:val="00681684"/>
    <w:rsid w:val="006816CE"/>
    <w:rsid w:val="00681719"/>
    <w:rsid w:val="0068234D"/>
    <w:rsid w:val="00682359"/>
    <w:rsid w:val="0068245F"/>
    <w:rsid w:val="00682621"/>
    <w:rsid w:val="00682B30"/>
    <w:rsid w:val="00682DB9"/>
    <w:rsid w:val="00683115"/>
    <w:rsid w:val="00683230"/>
    <w:rsid w:val="006835B4"/>
    <w:rsid w:val="00683E8B"/>
    <w:rsid w:val="00684056"/>
    <w:rsid w:val="0068409A"/>
    <w:rsid w:val="006841AF"/>
    <w:rsid w:val="00684AD6"/>
    <w:rsid w:val="00684D43"/>
    <w:rsid w:val="00684E2F"/>
    <w:rsid w:val="0068563B"/>
    <w:rsid w:val="00685A6D"/>
    <w:rsid w:val="00686232"/>
    <w:rsid w:val="00686375"/>
    <w:rsid w:val="00686741"/>
    <w:rsid w:val="00686906"/>
    <w:rsid w:val="0068692D"/>
    <w:rsid w:val="00687075"/>
    <w:rsid w:val="00687213"/>
    <w:rsid w:val="0068755A"/>
    <w:rsid w:val="006875AD"/>
    <w:rsid w:val="00687AC0"/>
    <w:rsid w:val="00687E76"/>
    <w:rsid w:val="00690032"/>
    <w:rsid w:val="00690443"/>
    <w:rsid w:val="00691160"/>
    <w:rsid w:val="00691165"/>
    <w:rsid w:val="00691324"/>
    <w:rsid w:val="006913C2"/>
    <w:rsid w:val="00691A11"/>
    <w:rsid w:val="00691CF6"/>
    <w:rsid w:val="00691D19"/>
    <w:rsid w:val="00691D47"/>
    <w:rsid w:val="00691E27"/>
    <w:rsid w:val="006927D5"/>
    <w:rsid w:val="00692842"/>
    <w:rsid w:val="006929FD"/>
    <w:rsid w:val="00692CA1"/>
    <w:rsid w:val="00692E18"/>
    <w:rsid w:val="00693A56"/>
    <w:rsid w:val="00693A70"/>
    <w:rsid w:val="00693DBC"/>
    <w:rsid w:val="00693E7A"/>
    <w:rsid w:val="006942A6"/>
    <w:rsid w:val="006942FA"/>
    <w:rsid w:val="006944EF"/>
    <w:rsid w:val="006952AD"/>
    <w:rsid w:val="006952C7"/>
    <w:rsid w:val="00695544"/>
    <w:rsid w:val="00695DF0"/>
    <w:rsid w:val="00695E94"/>
    <w:rsid w:val="006962FB"/>
    <w:rsid w:val="00696757"/>
    <w:rsid w:val="00696C58"/>
    <w:rsid w:val="00696CA5"/>
    <w:rsid w:val="00696E89"/>
    <w:rsid w:val="006976A5"/>
    <w:rsid w:val="006A06DC"/>
    <w:rsid w:val="006A0E3A"/>
    <w:rsid w:val="006A13D2"/>
    <w:rsid w:val="006A1617"/>
    <w:rsid w:val="006A1E82"/>
    <w:rsid w:val="006A25E2"/>
    <w:rsid w:val="006A2897"/>
    <w:rsid w:val="006A293C"/>
    <w:rsid w:val="006A295A"/>
    <w:rsid w:val="006A2BF6"/>
    <w:rsid w:val="006A345D"/>
    <w:rsid w:val="006A3842"/>
    <w:rsid w:val="006A4112"/>
    <w:rsid w:val="006A44B5"/>
    <w:rsid w:val="006A4863"/>
    <w:rsid w:val="006A4943"/>
    <w:rsid w:val="006A4FA9"/>
    <w:rsid w:val="006A520D"/>
    <w:rsid w:val="006A526E"/>
    <w:rsid w:val="006A56A3"/>
    <w:rsid w:val="006A5AEA"/>
    <w:rsid w:val="006A5C46"/>
    <w:rsid w:val="006A62D1"/>
    <w:rsid w:val="006A631D"/>
    <w:rsid w:val="006A6BD1"/>
    <w:rsid w:val="006A6D58"/>
    <w:rsid w:val="006A6EC9"/>
    <w:rsid w:val="006A7436"/>
    <w:rsid w:val="006A79D2"/>
    <w:rsid w:val="006A7BC9"/>
    <w:rsid w:val="006A7BFC"/>
    <w:rsid w:val="006B0636"/>
    <w:rsid w:val="006B0925"/>
    <w:rsid w:val="006B0C5C"/>
    <w:rsid w:val="006B10FF"/>
    <w:rsid w:val="006B1522"/>
    <w:rsid w:val="006B1581"/>
    <w:rsid w:val="006B1C53"/>
    <w:rsid w:val="006B2421"/>
    <w:rsid w:val="006B26BE"/>
    <w:rsid w:val="006B27DD"/>
    <w:rsid w:val="006B28D9"/>
    <w:rsid w:val="006B2B9C"/>
    <w:rsid w:val="006B2E10"/>
    <w:rsid w:val="006B2EE7"/>
    <w:rsid w:val="006B2F0E"/>
    <w:rsid w:val="006B345F"/>
    <w:rsid w:val="006B34D2"/>
    <w:rsid w:val="006B3796"/>
    <w:rsid w:val="006B3956"/>
    <w:rsid w:val="006B39C4"/>
    <w:rsid w:val="006B3B6D"/>
    <w:rsid w:val="006B421B"/>
    <w:rsid w:val="006B425A"/>
    <w:rsid w:val="006B4487"/>
    <w:rsid w:val="006B4891"/>
    <w:rsid w:val="006B4BD8"/>
    <w:rsid w:val="006B4F3E"/>
    <w:rsid w:val="006B50A2"/>
    <w:rsid w:val="006B539B"/>
    <w:rsid w:val="006B5672"/>
    <w:rsid w:val="006B58DB"/>
    <w:rsid w:val="006B5BE1"/>
    <w:rsid w:val="006B5EF9"/>
    <w:rsid w:val="006B62D5"/>
    <w:rsid w:val="006B6358"/>
    <w:rsid w:val="006B69F7"/>
    <w:rsid w:val="006B6E45"/>
    <w:rsid w:val="006B7D5B"/>
    <w:rsid w:val="006B7DBA"/>
    <w:rsid w:val="006B7E24"/>
    <w:rsid w:val="006B7FF3"/>
    <w:rsid w:val="006C0364"/>
    <w:rsid w:val="006C082B"/>
    <w:rsid w:val="006C0C6A"/>
    <w:rsid w:val="006C0D86"/>
    <w:rsid w:val="006C0EAC"/>
    <w:rsid w:val="006C0F38"/>
    <w:rsid w:val="006C187F"/>
    <w:rsid w:val="006C1BCA"/>
    <w:rsid w:val="006C2162"/>
    <w:rsid w:val="006C218E"/>
    <w:rsid w:val="006C2654"/>
    <w:rsid w:val="006C268A"/>
    <w:rsid w:val="006C2878"/>
    <w:rsid w:val="006C2A5B"/>
    <w:rsid w:val="006C2B90"/>
    <w:rsid w:val="006C2F14"/>
    <w:rsid w:val="006C327C"/>
    <w:rsid w:val="006C3501"/>
    <w:rsid w:val="006C36A0"/>
    <w:rsid w:val="006C3834"/>
    <w:rsid w:val="006C3B74"/>
    <w:rsid w:val="006C404D"/>
    <w:rsid w:val="006C4214"/>
    <w:rsid w:val="006C48B7"/>
    <w:rsid w:val="006C4C2D"/>
    <w:rsid w:val="006C57D8"/>
    <w:rsid w:val="006C5BEB"/>
    <w:rsid w:val="006C62D2"/>
    <w:rsid w:val="006C6847"/>
    <w:rsid w:val="006C6928"/>
    <w:rsid w:val="006C6D00"/>
    <w:rsid w:val="006C6E77"/>
    <w:rsid w:val="006C6F21"/>
    <w:rsid w:val="006C726E"/>
    <w:rsid w:val="006C7829"/>
    <w:rsid w:val="006D0010"/>
    <w:rsid w:val="006D0A3B"/>
    <w:rsid w:val="006D0AFB"/>
    <w:rsid w:val="006D0C76"/>
    <w:rsid w:val="006D0E7E"/>
    <w:rsid w:val="006D13DF"/>
    <w:rsid w:val="006D15A1"/>
    <w:rsid w:val="006D1817"/>
    <w:rsid w:val="006D190D"/>
    <w:rsid w:val="006D1956"/>
    <w:rsid w:val="006D1AE5"/>
    <w:rsid w:val="006D20FC"/>
    <w:rsid w:val="006D2318"/>
    <w:rsid w:val="006D23A0"/>
    <w:rsid w:val="006D24A2"/>
    <w:rsid w:val="006D2A45"/>
    <w:rsid w:val="006D2B7A"/>
    <w:rsid w:val="006D399A"/>
    <w:rsid w:val="006D3C40"/>
    <w:rsid w:val="006D3D60"/>
    <w:rsid w:val="006D3E1E"/>
    <w:rsid w:val="006D3E44"/>
    <w:rsid w:val="006D3E9B"/>
    <w:rsid w:val="006D3F68"/>
    <w:rsid w:val="006D3F8A"/>
    <w:rsid w:val="006D440A"/>
    <w:rsid w:val="006D4624"/>
    <w:rsid w:val="006D4D2F"/>
    <w:rsid w:val="006D5057"/>
    <w:rsid w:val="006D506F"/>
    <w:rsid w:val="006D507A"/>
    <w:rsid w:val="006D526B"/>
    <w:rsid w:val="006D53AB"/>
    <w:rsid w:val="006D543B"/>
    <w:rsid w:val="006D557B"/>
    <w:rsid w:val="006D597A"/>
    <w:rsid w:val="006D59BB"/>
    <w:rsid w:val="006D5E08"/>
    <w:rsid w:val="006D5FDD"/>
    <w:rsid w:val="006D65C1"/>
    <w:rsid w:val="006D6BC7"/>
    <w:rsid w:val="006D70B1"/>
    <w:rsid w:val="006D7550"/>
    <w:rsid w:val="006E056F"/>
    <w:rsid w:val="006E05F5"/>
    <w:rsid w:val="006E07A2"/>
    <w:rsid w:val="006E09A7"/>
    <w:rsid w:val="006E0CB6"/>
    <w:rsid w:val="006E1116"/>
    <w:rsid w:val="006E11B2"/>
    <w:rsid w:val="006E141D"/>
    <w:rsid w:val="006E1764"/>
    <w:rsid w:val="006E1BC7"/>
    <w:rsid w:val="006E1BD9"/>
    <w:rsid w:val="006E226B"/>
    <w:rsid w:val="006E272E"/>
    <w:rsid w:val="006E27BD"/>
    <w:rsid w:val="006E2B53"/>
    <w:rsid w:val="006E3362"/>
    <w:rsid w:val="006E3842"/>
    <w:rsid w:val="006E3B44"/>
    <w:rsid w:val="006E3D0F"/>
    <w:rsid w:val="006E3DC8"/>
    <w:rsid w:val="006E4084"/>
    <w:rsid w:val="006E40D7"/>
    <w:rsid w:val="006E4265"/>
    <w:rsid w:val="006E507B"/>
    <w:rsid w:val="006E50AD"/>
    <w:rsid w:val="006E5314"/>
    <w:rsid w:val="006E5744"/>
    <w:rsid w:val="006E57D7"/>
    <w:rsid w:val="006E58C3"/>
    <w:rsid w:val="006E5CEB"/>
    <w:rsid w:val="006E6060"/>
    <w:rsid w:val="006E6101"/>
    <w:rsid w:val="006E63E2"/>
    <w:rsid w:val="006E6419"/>
    <w:rsid w:val="006E65E1"/>
    <w:rsid w:val="006E6A47"/>
    <w:rsid w:val="006E6DBE"/>
    <w:rsid w:val="006E6F99"/>
    <w:rsid w:val="006E73AD"/>
    <w:rsid w:val="006E742F"/>
    <w:rsid w:val="006E746E"/>
    <w:rsid w:val="006E7606"/>
    <w:rsid w:val="006E7C70"/>
    <w:rsid w:val="006F016C"/>
    <w:rsid w:val="006F0413"/>
    <w:rsid w:val="006F09F8"/>
    <w:rsid w:val="006F0D17"/>
    <w:rsid w:val="006F0E37"/>
    <w:rsid w:val="006F0ED4"/>
    <w:rsid w:val="006F13B8"/>
    <w:rsid w:val="006F187C"/>
    <w:rsid w:val="006F1F86"/>
    <w:rsid w:val="006F20DD"/>
    <w:rsid w:val="006F2428"/>
    <w:rsid w:val="006F24ED"/>
    <w:rsid w:val="006F27A1"/>
    <w:rsid w:val="006F29EF"/>
    <w:rsid w:val="006F2B97"/>
    <w:rsid w:val="006F2C9A"/>
    <w:rsid w:val="006F3402"/>
    <w:rsid w:val="006F3C69"/>
    <w:rsid w:val="006F3CDA"/>
    <w:rsid w:val="006F3CFD"/>
    <w:rsid w:val="006F4621"/>
    <w:rsid w:val="006F47AA"/>
    <w:rsid w:val="006F5B8A"/>
    <w:rsid w:val="006F63F7"/>
    <w:rsid w:val="006F6E87"/>
    <w:rsid w:val="006F6F9B"/>
    <w:rsid w:val="006F72D6"/>
    <w:rsid w:val="006F7533"/>
    <w:rsid w:val="006F76B0"/>
    <w:rsid w:val="006F7808"/>
    <w:rsid w:val="006F79A3"/>
    <w:rsid w:val="0070003B"/>
    <w:rsid w:val="007001F6"/>
    <w:rsid w:val="007002CD"/>
    <w:rsid w:val="00700354"/>
    <w:rsid w:val="0070063A"/>
    <w:rsid w:val="0070063F"/>
    <w:rsid w:val="00700938"/>
    <w:rsid w:val="00700B15"/>
    <w:rsid w:val="007011AC"/>
    <w:rsid w:val="007012E1"/>
    <w:rsid w:val="007013CF"/>
    <w:rsid w:val="007016B3"/>
    <w:rsid w:val="007016EA"/>
    <w:rsid w:val="00701813"/>
    <w:rsid w:val="00701E04"/>
    <w:rsid w:val="007021CD"/>
    <w:rsid w:val="00702268"/>
    <w:rsid w:val="007026D8"/>
    <w:rsid w:val="0070289B"/>
    <w:rsid w:val="00702C1B"/>
    <w:rsid w:val="007032A5"/>
    <w:rsid w:val="007032AF"/>
    <w:rsid w:val="0070381E"/>
    <w:rsid w:val="00703837"/>
    <w:rsid w:val="0070385B"/>
    <w:rsid w:val="007045C9"/>
    <w:rsid w:val="00704F3F"/>
    <w:rsid w:val="007050E5"/>
    <w:rsid w:val="007050EA"/>
    <w:rsid w:val="00705183"/>
    <w:rsid w:val="007052C4"/>
    <w:rsid w:val="007057DC"/>
    <w:rsid w:val="00705D53"/>
    <w:rsid w:val="007061C8"/>
    <w:rsid w:val="007069D8"/>
    <w:rsid w:val="00706AD3"/>
    <w:rsid w:val="007070D2"/>
    <w:rsid w:val="007072C6"/>
    <w:rsid w:val="007072E5"/>
    <w:rsid w:val="00707C60"/>
    <w:rsid w:val="0071088B"/>
    <w:rsid w:val="007108ED"/>
    <w:rsid w:val="00710BDB"/>
    <w:rsid w:val="00710BF2"/>
    <w:rsid w:val="00710E5A"/>
    <w:rsid w:val="00710E88"/>
    <w:rsid w:val="007110C6"/>
    <w:rsid w:val="00711282"/>
    <w:rsid w:val="00711C51"/>
    <w:rsid w:val="00712253"/>
    <w:rsid w:val="00712488"/>
    <w:rsid w:val="0071249C"/>
    <w:rsid w:val="00712DC6"/>
    <w:rsid w:val="00713191"/>
    <w:rsid w:val="00713A5F"/>
    <w:rsid w:val="00713C30"/>
    <w:rsid w:val="00713FEF"/>
    <w:rsid w:val="0071409E"/>
    <w:rsid w:val="00714310"/>
    <w:rsid w:val="007143D6"/>
    <w:rsid w:val="00714685"/>
    <w:rsid w:val="00714CB8"/>
    <w:rsid w:val="00714F25"/>
    <w:rsid w:val="00715025"/>
    <w:rsid w:val="0071543F"/>
    <w:rsid w:val="0071564B"/>
    <w:rsid w:val="007159F3"/>
    <w:rsid w:val="007163E6"/>
    <w:rsid w:val="00716AE6"/>
    <w:rsid w:val="00716BEE"/>
    <w:rsid w:val="0071715D"/>
    <w:rsid w:val="007179C3"/>
    <w:rsid w:val="00717B14"/>
    <w:rsid w:val="00717BFD"/>
    <w:rsid w:val="00717ED9"/>
    <w:rsid w:val="0072023E"/>
    <w:rsid w:val="0072065B"/>
    <w:rsid w:val="00720C11"/>
    <w:rsid w:val="00720CF8"/>
    <w:rsid w:val="00720FC0"/>
    <w:rsid w:val="007210CD"/>
    <w:rsid w:val="0072159C"/>
    <w:rsid w:val="0072185A"/>
    <w:rsid w:val="007219A9"/>
    <w:rsid w:val="00721B78"/>
    <w:rsid w:val="00722298"/>
    <w:rsid w:val="007223A4"/>
    <w:rsid w:val="00722644"/>
    <w:rsid w:val="0072264D"/>
    <w:rsid w:val="007226CD"/>
    <w:rsid w:val="00722DD9"/>
    <w:rsid w:val="00722F4D"/>
    <w:rsid w:val="00723665"/>
    <w:rsid w:val="00723C29"/>
    <w:rsid w:val="00724004"/>
    <w:rsid w:val="00724659"/>
    <w:rsid w:val="00724B75"/>
    <w:rsid w:val="00725315"/>
    <w:rsid w:val="007256E2"/>
    <w:rsid w:val="0072629C"/>
    <w:rsid w:val="00726558"/>
    <w:rsid w:val="00726ABE"/>
    <w:rsid w:val="00726DB2"/>
    <w:rsid w:val="00726E12"/>
    <w:rsid w:val="00727844"/>
    <w:rsid w:val="00727984"/>
    <w:rsid w:val="007279CD"/>
    <w:rsid w:val="007302EE"/>
    <w:rsid w:val="007306B9"/>
    <w:rsid w:val="00730B2B"/>
    <w:rsid w:val="00731B23"/>
    <w:rsid w:val="00731C65"/>
    <w:rsid w:val="00731DF0"/>
    <w:rsid w:val="00732358"/>
    <w:rsid w:val="007328A9"/>
    <w:rsid w:val="00732C1F"/>
    <w:rsid w:val="00733120"/>
    <w:rsid w:val="007335AE"/>
    <w:rsid w:val="00733885"/>
    <w:rsid w:val="00733A06"/>
    <w:rsid w:val="00733B50"/>
    <w:rsid w:val="00733CC7"/>
    <w:rsid w:val="00734245"/>
    <w:rsid w:val="00734365"/>
    <w:rsid w:val="00734552"/>
    <w:rsid w:val="00734C33"/>
    <w:rsid w:val="007355B6"/>
    <w:rsid w:val="007356FC"/>
    <w:rsid w:val="00735901"/>
    <w:rsid w:val="00735EAB"/>
    <w:rsid w:val="00736191"/>
    <w:rsid w:val="00736419"/>
    <w:rsid w:val="00736753"/>
    <w:rsid w:val="00736B29"/>
    <w:rsid w:val="00736E5F"/>
    <w:rsid w:val="00736EF7"/>
    <w:rsid w:val="00736FD9"/>
    <w:rsid w:val="00737203"/>
    <w:rsid w:val="007376CB"/>
    <w:rsid w:val="00737A9C"/>
    <w:rsid w:val="00737B6D"/>
    <w:rsid w:val="00737D28"/>
    <w:rsid w:val="0074021E"/>
    <w:rsid w:val="007402D9"/>
    <w:rsid w:val="00740408"/>
    <w:rsid w:val="00740436"/>
    <w:rsid w:val="0074061D"/>
    <w:rsid w:val="00740630"/>
    <w:rsid w:val="007408C7"/>
    <w:rsid w:val="0074090D"/>
    <w:rsid w:val="00740B40"/>
    <w:rsid w:val="00740B66"/>
    <w:rsid w:val="00740C0C"/>
    <w:rsid w:val="00741897"/>
    <w:rsid w:val="0074193C"/>
    <w:rsid w:val="007419AD"/>
    <w:rsid w:val="007419AF"/>
    <w:rsid w:val="00741B2A"/>
    <w:rsid w:val="0074208E"/>
    <w:rsid w:val="0074217D"/>
    <w:rsid w:val="007421D9"/>
    <w:rsid w:val="00742478"/>
    <w:rsid w:val="0074256F"/>
    <w:rsid w:val="0074275E"/>
    <w:rsid w:val="00742BC4"/>
    <w:rsid w:val="00742CDD"/>
    <w:rsid w:val="0074300F"/>
    <w:rsid w:val="00743482"/>
    <w:rsid w:val="00743BF9"/>
    <w:rsid w:val="00743CD8"/>
    <w:rsid w:val="00743D2F"/>
    <w:rsid w:val="00743F89"/>
    <w:rsid w:val="00744140"/>
    <w:rsid w:val="00744168"/>
    <w:rsid w:val="0074433C"/>
    <w:rsid w:val="007447C4"/>
    <w:rsid w:val="00744804"/>
    <w:rsid w:val="0074485A"/>
    <w:rsid w:val="0074490B"/>
    <w:rsid w:val="007450E9"/>
    <w:rsid w:val="00745A5C"/>
    <w:rsid w:val="00745B82"/>
    <w:rsid w:val="00745EF6"/>
    <w:rsid w:val="0074618D"/>
    <w:rsid w:val="00746B67"/>
    <w:rsid w:val="007475F8"/>
    <w:rsid w:val="007478B1"/>
    <w:rsid w:val="00747A43"/>
    <w:rsid w:val="00747FF5"/>
    <w:rsid w:val="0075004E"/>
    <w:rsid w:val="00750291"/>
    <w:rsid w:val="0075050C"/>
    <w:rsid w:val="00750E0C"/>
    <w:rsid w:val="0075110B"/>
    <w:rsid w:val="00751305"/>
    <w:rsid w:val="00751752"/>
    <w:rsid w:val="00751759"/>
    <w:rsid w:val="00751CB8"/>
    <w:rsid w:val="00751D30"/>
    <w:rsid w:val="007525E1"/>
    <w:rsid w:val="007526AA"/>
    <w:rsid w:val="00752C63"/>
    <w:rsid w:val="00752E17"/>
    <w:rsid w:val="00752FC9"/>
    <w:rsid w:val="00753455"/>
    <w:rsid w:val="00753BFF"/>
    <w:rsid w:val="00753CE7"/>
    <w:rsid w:val="00753F01"/>
    <w:rsid w:val="00754485"/>
    <w:rsid w:val="00754831"/>
    <w:rsid w:val="007557DD"/>
    <w:rsid w:val="007558A5"/>
    <w:rsid w:val="00755960"/>
    <w:rsid w:val="00756188"/>
    <w:rsid w:val="00756543"/>
    <w:rsid w:val="007569E8"/>
    <w:rsid w:val="00757A3A"/>
    <w:rsid w:val="00757A3C"/>
    <w:rsid w:val="00757BD5"/>
    <w:rsid w:val="00757E31"/>
    <w:rsid w:val="00760585"/>
    <w:rsid w:val="0076070F"/>
    <w:rsid w:val="00760794"/>
    <w:rsid w:val="0076105C"/>
    <w:rsid w:val="0076107A"/>
    <w:rsid w:val="007610C6"/>
    <w:rsid w:val="0076128A"/>
    <w:rsid w:val="00761857"/>
    <w:rsid w:val="00761889"/>
    <w:rsid w:val="007618FC"/>
    <w:rsid w:val="00761B13"/>
    <w:rsid w:val="00761BEF"/>
    <w:rsid w:val="00762415"/>
    <w:rsid w:val="0076267F"/>
    <w:rsid w:val="00762D0D"/>
    <w:rsid w:val="00762E16"/>
    <w:rsid w:val="00762E9B"/>
    <w:rsid w:val="00763445"/>
    <w:rsid w:val="00763F97"/>
    <w:rsid w:val="00764023"/>
    <w:rsid w:val="007643F4"/>
    <w:rsid w:val="007647D9"/>
    <w:rsid w:val="007649CF"/>
    <w:rsid w:val="00764E3F"/>
    <w:rsid w:val="007661A2"/>
    <w:rsid w:val="007661E3"/>
    <w:rsid w:val="00766213"/>
    <w:rsid w:val="007663D5"/>
    <w:rsid w:val="00766514"/>
    <w:rsid w:val="00766572"/>
    <w:rsid w:val="00766959"/>
    <w:rsid w:val="00766BD0"/>
    <w:rsid w:val="00766CE7"/>
    <w:rsid w:val="00766D60"/>
    <w:rsid w:val="00767418"/>
    <w:rsid w:val="00767AA3"/>
    <w:rsid w:val="0077009E"/>
    <w:rsid w:val="007700EC"/>
    <w:rsid w:val="00770103"/>
    <w:rsid w:val="0077019C"/>
    <w:rsid w:val="007701AF"/>
    <w:rsid w:val="007701EE"/>
    <w:rsid w:val="007703E7"/>
    <w:rsid w:val="007707CF"/>
    <w:rsid w:val="00770942"/>
    <w:rsid w:val="00770998"/>
    <w:rsid w:val="00770E37"/>
    <w:rsid w:val="00771568"/>
    <w:rsid w:val="00771681"/>
    <w:rsid w:val="007726A2"/>
    <w:rsid w:val="00772787"/>
    <w:rsid w:val="00772BFE"/>
    <w:rsid w:val="00772C47"/>
    <w:rsid w:val="00772F88"/>
    <w:rsid w:val="00772FF8"/>
    <w:rsid w:val="00773451"/>
    <w:rsid w:val="00773531"/>
    <w:rsid w:val="00773536"/>
    <w:rsid w:val="00773C4C"/>
    <w:rsid w:val="00773DDB"/>
    <w:rsid w:val="00774CDF"/>
    <w:rsid w:val="007753CB"/>
    <w:rsid w:val="00775EF3"/>
    <w:rsid w:val="00775EF7"/>
    <w:rsid w:val="00776305"/>
    <w:rsid w:val="00777342"/>
    <w:rsid w:val="007801FE"/>
    <w:rsid w:val="0078046B"/>
    <w:rsid w:val="00780AF9"/>
    <w:rsid w:val="0078148E"/>
    <w:rsid w:val="0078149A"/>
    <w:rsid w:val="007817DD"/>
    <w:rsid w:val="00781ABE"/>
    <w:rsid w:val="00781CAF"/>
    <w:rsid w:val="00781DD1"/>
    <w:rsid w:val="00781F40"/>
    <w:rsid w:val="0078243A"/>
    <w:rsid w:val="007826A7"/>
    <w:rsid w:val="007826C3"/>
    <w:rsid w:val="00782B51"/>
    <w:rsid w:val="00782C44"/>
    <w:rsid w:val="00782D04"/>
    <w:rsid w:val="00783092"/>
    <w:rsid w:val="00783A58"/>
    <w:rsid w:val="00783C8E"/>
    <w:rsid w:val="007840B1"/>
    <w:rsid w:val="007847A7"/>
    <w:rsid w:val="00784AA0"/>
    <w:rsid w:val="00784AA7"/>
    <w:rsid w:val="0078531E"/>
    <w:rsid w:val="007859A1"/>
    <w:rsid w:val="0078689A"/>
    <w:rsid w:val="00787175"/>
    <w:rsid w:val="007873D7"/>
    <w:rsid w:val="007879AE"/>
    <w:rsid w:val="00790419"/>
    <w:rsid w:val="0079063F"/>
    <w:rsid w:val="0079064C"/>
    <w:rsid w:val="00790FF8"/>
    <w:rsid w:val="00791227"/>
    <w:rsid w:val="0079128E"/>
    <w:rsid w:val="00791664"/>
    <w:rsid w:val="00791D8A"/>
    <w:rsid w:val="00792047"/>
    <w:rsid w:val="00792926"/>
    <w:rsid w:val="007933A5"/>
    <w:rsid w:val="007936DF"/>
    <w:rsid w:val="007940A4"/>
    <w:rsid w:val="0079418E"/>
    <w:rsid w:val="007947C7"/>
    <w:rsid w:val="00794DF2"/>
    <w:rsid w:val="00794FF6"/>
    <w:rsid w:val="00795157"/>
    <w:rsid w:val="007952EA"/>
    <w:rsid w:val="0079543A"/>
    <w:rsid w:val="0079564B"/>
    <w:rsid w:val="00795AB4"/>
    <w:rsid w:val="007961C1"/>
    <w:rsid w:val="00796595"/>
    <w:rsid w:val="007966CF"/>
    <w:rsid w:val="0079698A"/>
    <w:rsid w:val="00796A88"/>
    <w:rsid w:val="00796ACC"/>
    <w:rsid w:val="0079704E"/>
    <w:rsid w:val="00797182"/>
    <w:rsid w:val="007973FB"/>
    <w:rsid w:val="0079762D"/>
    <w:rsid w:val="00797730"/>
    <w:rsid w:val="0079790C"/>
    <w:rsid w:val="007979BD"/>
    <w:rsid w:val="00797C55"/>
    <w:rsid w:val="00797E7B"/>
    <w:rsid w:val="007A0239"/>
    <w:rsid w:val="007A1025"/>
    <w:rsid w:val="007A103D"/>
    <w:rsid w:val="007A1756"/>
    <w:rsid w:val="007A197D"/>
    <w:rsid w:val="007A1D6C"/>
    <w:rsid w:val="007A1FAC"/>
    <w:rsid w:val="007A2078"/>
    <w:rsid w:val="007A26E1"/>
    <w:rsid w:val="007A30A2"/>
    <w:rsid w:val="007A3356"/>
    <w:rsid w:val="007A33B2"/>
    <w:rsid w:val="007A33D7"/>
    <w:rsid w:val="007A365A"/>
    <w:rsid w:val="007A36D4"/>
    <w:rsid w:val="007A377F"/>
    <w:rsid w:val="007A3822"/>
    <w:rsid w:val="007A3DA4"/>
    <w:rsid w:val="007A3DF3"/>
    <w:rsid w:val="007A4357"/>
    <w:rsid w:val="007A4586"/>
    <w:rsid w:val="007A499B"/>
    <w:rsid w:val="007A4CAC"/>
    <w:rsid w:val="007A5010"/>
    <w:rsid w:val="007A5013"/>
    <w:rsid w:val="007A569D"/>
    <w:rsid w:val="007A5F06"/>
    <w:rsid w:val="007A6260"/>
    <w:rsid w:val="007A67E2"/>
    <w:rsid w:val="007A72B1"/>
    <w:rsid w:val="007A7482"/>
    <w:rsid w:val="007A766F"/>
    <w:rsid w:val="007A767A"/>
    <w:rsid w:val="007A7A91"/>
    <w:rsid w:val="007A7DBF"/>
    <w:rsid w:val="007B009D"/>
    <w:rsid w:val="007B0B8C"/>
    <w:rsid w:val="007B11D8"/>
    <w:rsid w:val="007B138F"/>
    <w:rsid w:val="007B13B7"/>
    <w:rsid w:val="007B16E8"/>
    <w:rsid w:val="007B1A67"/>
    <w:rsid w:val="007B1A93"/>
    <w:rsid w:val="007B1E79"/>
    <w:rsid w:val="007B22D5"/>
    <w:rsid w:val="007B24CC"/>
    <w:rsid w:val="007B259E"/>
    <w:rsid w:val="007B260D"/>
    <w:rsid w:val="007B28B3"/>
    <w:rsid w:val="007B2BEC"/>
    <w:rsid w:val="007B3162"/>
    <w:rsid w:val="007B3536"/>
    <w:rsid w:val="007B3780"/>
    <w:rsid w:val="007B38B6"/>
    <w:rsid w:val="007B3B8F"/>
    <w:rsid w:val="007B3C40"/>
    <w:rsid w:val="007B3C60"/>
    <w:rsid w:val="007B3E80"/>
    <w:rsid w:val="007B3E87"/>
    <w:rsid w:val="007B3F56"/>
    <w:rsid w:val="007B4328"/>
    <w:rsid w:val="007B448F"/>
    <w:rsid w:val="007B44A2"/>
    <w:rsid w:val="007B4751"/>
    <w:rsid w:val="007B4CF1"/>
    <w:rsid w:val="007B5194"/>
    <w:rsid w:val="007B51B5"/>
    <w:rsid w:val="007B5277"/>
    <w:rsid w:val="007B57BB"/>
    <w:rsid w:val="007B5B98"/>
    <w:rsid w:val="007B647C"/>
    <w:rsid w:val="007B6B83"/>
    <w:rsid w:val="007B6DDD"/>
    <w:rsid w:val="007B7D01"/>
    <w:rsid w:val="007C0547"/>
    <w:rsid w:val="007C060D"/>
    <w:rsid w:val="007C08DF"/>
    <w:rsid w:val="007C0BAB"/>
    <w:rsid w:val="007C0D59"/>
    <w:rsid w:val="007C0ED9"/>
    <w:rsid w:val="007C1043"/>
    <w:rsid w:val="007C141D"/>
    <w:rsid w:val="007C1839"/>
    <w:rsid w:val="007C1EEF"/>
    <w:rsid w:val="007C21B3"/>
    <w:rsid w:val="007C21E0"/>
    <w:rsid w:val="007C256C"/>
    <w:rsid w:val="007C2C9D"/>
    <w:rsid w:val="007C323F"/>
    <w:rsid w:val="007C36CD"/>
    <w:rsid w:val="007C370F"/>
    <w:rsid w:val="007C3818"/>
    <w:rsid w:val="007C39A5"/>
    <w:rsid w:val="007C3D6C"/>
    <w:rsid w:val="007C3E20"/>
    <w:rsid w:val="007C3FA8"/>
    <w:rsid w:val="007C42D2"/>
    <w:rsid w:val="007C5086"/>
    <w:rsid w:val="007C50FF"/>
    <w:rsid w:val="007C5186"/>
    <w:rsid w:val="007C53ED"/>
    <w:rsid w:val="007C567C"/>
    <w:rsid w:val="007C5710"/>
    <w:rsid w:val="007C5BCA"/>
    <w:rsid w:val="007C5E74"/>
    <w:rsid w:val="007C5F5D"/>
    <w:rsid w:val="007C6D9F"/>
    <w:rsid w:val="007C77F1"/>
    <w:rsid w:val="007C7A07"/>
    <w:rsid w:val="007C7BF3"/>
    <w:rsid w:val="007C7C02"/>
    <w:rsid w:val="007C7C5F"/>
    <w:rsid w:val="007C7FEB"/>
    <w:rsid w:val="007D001B"/>
    <w:rsid w:val="007D036B"/>
    <w:rsid w:val="007D04EB"/>
    <w:rsid w:val="007D09E1"/>
    <w:rsid w:val="007D0D3B"/>
    <w:rsid w:val="007D1125"/>
    <w:rsid w:val="007D1474"/>
    <w:rsid w:val="007D1C92"/>
    <w:rsid w:val="007D2889"/>
    <w:rsid w:val="007D298E"/>
    <w:rsid w:val="007D2C83"/>
    <w:rsid w:val="007D2E57"/>
    <w:rsid w:val="007D2E98"/>
    <w:rsid w:val="007D38DF"/>
    <w:rsid w:val="007D3B2E"/>
    <w:rsid w:val="007D4623"/>
    <w:rsid w:val="007D477B"/>
    <w:rsid w:val="007D4C1C"/>
    <w:rsid w:val="007D58D2"/>
    <w:rsid w:val="007D5BBC"/>
    <w:rsid w:val="007D5DF9"/>
    <w:rsid w:val="007D6220"/>
    <w:rsid w:val="007D6426"/>
    <w:rsid w:val="007D6632"/>
    <w:rsid w:val="007D6809"/>
    <w:rsid w:val="007D6D6C"/>
    <w:rsid w:val="007D6DB5"/>
    <w:rsid w:val="007D709D"/>
    <w:rsid w:val="007D71D1"/>
    <w:rsid w:val="007D73A5"/>
    <w:rsid w:val="007D787A"/>
    <w:rsid w:val="007E02A3"/>
    <w:rsid w:val="007E0321"/>
    <w:rsid w:val="007E0376"/>
    <w:rsid w:val="007E0AC2"/>
    <w:rsid w:val="007E1551"/>
    <w:rsid w:val="007E19D9"/>
    <w:rsid w:val="007E1B18"/>
    <w:rsid w:val="007E1CDE"/>
    <w:rsid w:val="007E1D7E"/>
    <w:rsid w:val="007E23B3"/>
    <w:rsid w:val="007E25DB"/>
    <w:rsid w:val="007E319F"/>
    <w:rsid w:val="007E3367"/>
    <w:rsid w:val="007E360F"/>
    <w:rsid w:val="007E37F6"/>
    <w:rsid w:val="007E3E9C"/>
    <w:rsid w:val="007E465F"/>
    <w:rsid w:val="007E4731"/>
    <w:rsid w:val="007E48A3"/>
    <w:rsid w:val="007E49F2"/>
    <w:rsid w:val="007E4AE5"/>
    <w:rsid w:val="007E525F"/>
    <w:rsid w:val="007E56A4"/>
    <w:rsid w:val="007E57D9"/>
    <w:rsid w:val="007E6455"/>
    <w:rsid w:val="007E67EE"/>
    <w:rsid w:val="007E687E"/>
    <w:rsid w:val="007E6AB7"/>
    <w:rsid w:val="007E6C2B"/>
    <w:rsid w:val="007E71A6"/>
    <w:rsid w:val="007E73D4"/>
    <w:rsid w:val="007E743F"/>
    <w:rsid w:val="007E7CD5"/>
    <w:rsid w:val="007E7D0E"/>
    <w:rsid w:val="007E7FDF"/>
    <w:rsid w:val="007F07FE"/>
    <w:rsid w:val="007F0813"/>
    <w:rsid w:val="007F1100"/>
    <w:rsid w:val="007F112A"/>
    <w:rsid w:val="007F2D19"/>
    <w:rsid w:val="007F341E"/>
    <w:rsid w:val="007F361C"/>
    <w:rsid w:val="007F3886"/>
    <w:rsid w:val="007F3890"/>
    <w:rsid w:val="007F3E6E"/>
    <w:rsid w:val="007F4343"/>
    <w:rsid w:val="007F44D1"/>
    <w:rsid w:val="007F4768"/>
    <w:rsid w:val="007F4A9B"/>
    <w:rsid w:val="007F51F0"/>
    <w:rsid w:val="007F51FF"/>
    <w:rsid w:val="007F534E"/>
    <w:rsid w:val="007F541A"/>
    <w:rsid w:val="007F54AF"/>
    <w:rsid w:val="007F5703"/>
    <w:rsid w:val="007F5A64"/>
    <w:rsid w:val="007F5A88"/>
    <w:rsid w:val="007F5B0A"/>
    <w:rsid w:val="007F605C"/>
    <w:rsid w:val="007F60FF"/>
    <w:rsid w:val="007F6296"/>
    <w:rsid w:val="007F645A"/>
    <w:rsid w:val="007F64E7"/>
    <w:rsid w:val="007F66F3"/>
    <w:rsid w:val="007F6BF2"/>
    <w:rsid w:val="007F6D62"/>
    <w:rsid w:val="007F70E6"/>
    <w:rsid w:val="007F7476"/>
    <w:rsid w:val="007F76E5"/>
    <w:rsid w:val="007F7B97"/>
    <w:rsid w:val="00800133"/>
    <w:rsid w:val="00800ACB"/>
    <w:rsid w:val="00800DB4"/>
    <w:rsid w:val="00801199"/>
    <w:rsid w:val="008012B7"/>
    <w:rsid w:val="00801649"/>
    <w:rsid w:val="008017A4"/>
    <w:rsid w:val="0080196C"/>
    <w:rsid w:val="00801A16"/>
    <w:rsid w:val="00802365"/>
    <w:rsid w:val="00802525"/>
    <w:rsid w:val="00802623"/>
    <w:rsid w:val="00802801"/>
    <w:rsid w:val="00802A43"/>
    <w:rsid w:val="00802E75"/>
    <w:rsid w:val="0080314A"/>
    <w:rsid w:val="0080346A"/>
    <w:rsid w:val="00803C80"/>
    <w:rsid w:val="00803E86"/>
    <w:rsid w:val="008045C1"/>
    <w:rsid w:val="00804794"/>
    <w:rsid w:val="008050EF"/>
    <w:rsid w:val="00805104"/>
    <w:rsid w:val="008051BC"/>
    <w:rsid w:val="0080588E"/>
    <w:rsid w:val="008060A6"/>
    <w:rsid w:val="008068A3"/>
    <w:rsid w:val="008068EF"/>
    <w:rsid w:val="00806BEA"/>
    <w:rsid w:val="00806FC3"/>
    <w:rsid w:val="0080762E"/>
    <w:rsid w:val="008078CC"/>
    <w:rsid w:val="008079F6"/>
    <w:rsid w:val="00807A8D"/>
    <w:rsid w:val="00807B40"/>
    <w:rsid w:val="00807F28"/>
    <w:rsid w:val="00807FD4"/>
    <w:rsid w:val="008101C4"/>
    <w:rsid w:val="00810475"/>
    <w:rsid w:val="00810592"/>
    <w:rsid w:val="0081089C"/>
    <w:rsid w:val="00810AC6"/>
    <w:rsid w:val="00810B72"/>
    <w:rsid w:val="00810D03"/>
    <w:rsid w:val="00811993"/>
    <w:rsid w:val="008119C0"/>
    <w:rsid w:val="00811DCC"/>
    <w:rsid w:val="00811EFF"/>
    <w:rsid w:val="00811FB8"/>
    <w:rsid w:val="008127AD"/>
    <w:rsid w:val="008130EE"/>
    <w:rsid w:val="00813118"/>
    <w:rsid w:val="00813226"/>
    <w:rsid w:val="008138C8"/>
    <w:rsid w:val="00813A5A"/>
    <w:rsid w:val="00813BE5"/>
    <w:rsid w:val="00813D54"/>
    <w:rsid w:val="00813F89"/>
    <w:rsid w:val="008142CE"/>
    <w:rsid w:val="00814B89"/>
    <w:rsid w:val="00814CBA"/>
    <w:rsid w:val="0081528C"/>
    <w:rsid w:val="0081594D"/>
    <w:rsid w:val="00815AEA"/>
    <w:rsid w:val="00815BDD"/>
    <w:rsid w:val="00816238"/>
    <w:rsid w:val="00816273"/>
    <w:rsid w:val="00816380"/>
    <w:rsid w:val="008165D9"/>
    <w:rsid w:val="008165E0"/>
    <w:rsid w:val="008166C7"/>
    <w:rsid w:val="008169D8"/>
    <w:rsid w:val="00817038"/>
    <w:rsid w:val="00817191"/>
    <w:rsid w:val="00817218"/>
    <w:rsid w:val="008174C6"/>
    <w:rsid w:val="00817796"/>
    <w:rsid w:val="008177C7"/>
    <w:rsid w:val="00817F80"/>
    <w:rsid w:val="00817F90"/>
    <w:rsid w:val="00820437"/>
    <w:rsid w:val="008208C7"/>
    <w:rsid w:val="008208F5"/>
    <w:rsid w:val="0082091B"/>
    <w:rsid w:val="00820939"/>
    <w:rsid w:val="00821098"/>
    <w:rsid w:val="00821142"/>
    <w:rsid w:val="008213D9"/>
    <w:rsid w:val="00821703"/>
    <w:rsid w:val="008220C9"/>
    <w:rsid w:val="0082281D"/>
    <w:rsid w:val="00822919"/>
    <w:rsid w:val="00822E69"/>
    <w:rsid w:val="00822F0F"/>
    <w:rsid w:val="00823C64"/>
    <w:rsid w:val="00823D8F"/>
    <w:rsid w:val="0082437A"/>
    <w:rsid w:val="00824667"/>
    <w:rsid w:val="008249D9"/>
    <w:rsid w:val="00824B0E"/>
    <w:rsid w:val="00824E38"/>
    <w:rsid w:val="00824E8A"/>
    <w:rsid w:val="008253BF"/>
    <w:rsid w:val="008255DF"/>
    <w:rsid w:val="00825A87"/>
    <w:rsid w:val="00825E81"/>
    <w:rsid w:val="00826170"/>
    <w:rsid w:val="00826C6A"/>
    <w:rsid w:val="00826E4B"/>
    <w:rsid w:val="0082728C"/>
    <w:rsid w:val="00827351"/>
    <w:rsid w:val="0082758A"/>
    <w:rsid w:val="00827B63"/>
    <w:rsid w:val="00827F47"/>
    <w:rsid w:val="008302CE"/>
    <w:rsid w:val="008307E1"/>
    <w:rsid w:val="008309B4"/>
    <w:rsid w:val="00830A95"/>
    <w:rsid w:val="00830FAA"/>
    <w:rsid w:val="00831062"/>
    <w:rsid w:val="00831282"/>
    <w:rsid w:val="008314D2"/>
    <w:rsid w:val="00831C0A"/>
    <w:rsid w:val="00831D62"/>
    <w:rsid w:val="00831EE7"/>
    <w:rsid w:val="008327EB"/>
    <w:rsid w:val="0083295D"/>
    <w:rsid w:val="00832B0F"/>
    <w:rsid w:val="00832B62"/>
    <w:rsid w:val="00832B67"/>
    <w:rsid w:val="00833328"/>
    <w:rsid w:val="00833379"/>
    <w:rsid w:val="008335D3"/>
    <w:rsid w:val="00833684"/>
    <w:rsid w:val="00833806"/>
    <w:rsid w:val="00833927"/>
    <w:rsid w:val="00833B50"/>
    <w:rsid w:val="00833F45"/>
    <w:rsid w:val="0083415E"/>
    <w:rsid w:val="008343A1"/>
    <w:rsid w:val="00834845"/>
    <w:rsid w:val="00834AE8"/>
    <w:rsid w:val="00834B38"/>
    <w:rsid w:val="00834B3C"/>
    <w:rsid w:val="00834BC7"/>
    <w:rsid w:val="00834C58"/>
    <w:rsid w:val="00834D1D"/>
    <w:rsid w:val="00834DA3"/>
    <w:rsid w:val="00834EC8"/>
    <w:rsid w:val="00835285"/>
    <w:rsid w:val="0083533C"/>
    <w:rsid w:val="00835403"/>
    <w:rsid w:val="00835793"/>
    <w:rsid w:val="008358DA"/>
    <w:rsid w:val="00835A29"/>
    <w:rsid w:val="00835E9B"/>
    <w:rsid w:val="008363CB"/>
    <w:rsid w:val="00837671"/>
    <w:rsid w:val="00837A98"/>
    <w:rsid w:val="00837BBF"/>
    <w:rsid w:val="00837C26"/>
    <w:rsid w:val="0084000A"/>
    <w:rsid w:val="00840188"/>
    <w:rsid w:val="008401E5"/>
    <w:rsid w:val="00840677"/>
    <w:rsid w:val="00840E1D"/>
    <w:rsid w:val="00840E4F"/>
    <w:rsid w:val="00841C03"/>
    <w:rsid w:val="00841D8E"/>
    <w:rsid w:val="00841DC7"/>
    <w:rsid w:val="00841E3C"/>
    <w:rsid w:val="008420FD"/>
    <w:rsid w:val="0084283D"/>
    <w:rsid w:val="008429CA"/>
    <w:rsid w:val="00842AC5"/>
    <w:rsid w:val="00842CF6"/>
    <w:rsid w:val="008433A6"/>
    <w:rsid w:val="008434DB"/>
    <w:rsid w:val="008435A0"/>
    <w:rsid w:val="00843950"/>
    <w:rsid w:val="00843D8D"/>
    <w:rsid w:val="00844493"/>
    <w:rsid w:val="008449F5"/>
    <w:rsid w:val="00844B1C"/>
    <w:rsid w:val="00844B95"/>
    <w:rsid w:val="00844BCB"/>
    <w:rsid w:val="00844BFD"/>
    <w:rsid w:val="00844C7C"/>
    <w:rsid w:val="00844FB1"/>
    <w:rsid w:val="0084574C"/>
    <w:rsid w:val="00845F90"/>
    <w:rsid w:val="00846041"/>
    <w:rsid w:val="00846AFB"/>
    <w:rsid w:val="00846BDC"/>
    <w:rsid w:val="00846DD2"/>
    <w:rsid w:val="00847A74"/>
    <w:rsid w:val="00847B84"/>
    <w:rsid w:val="00847F9E"/>
    <w:rsid w:val="00850637"/>
    <w:rsid w:val="00850933"/>
    <w:rsid w:val="00850C2D"/>
    <w:rsid w:val="00850D8D"/>
    <w:rsid w:val="00850F26"/>
    <w:rsid w:val="00851065"/>
    <w:rsid w:val="00851163"/>
    <w:rsid w:val="00851521"/>
    <w:rsid w:val="0085160F"/>
    <w:rsid w:val="008519F7"/>
    <w:rsid w:val="00851FF4"/>
    <w:rsid w:val="00852383"/>
    <w:rsid w:val="0085260C"/>
    <w:rsid w:val="00852C39"/>
    <w:rsid w:val="00852DBA"/>
    <w:rsid w:val="00852F0F"/>
    <w:rsid w:val="008532A7"/>
    <w:rsid w:val="008535B9"/>
    <w:rsid w:val="00853A91"/>
    <w:rsid w:val="00853AB0"/>
    <w:rsid w:val="00853FE7"/>
    <w:rsid w:val="0085447B"/>
    <w:rsid w:val="00854D55"/>
    <w:rsid w:val="00854EDD"/>
    <w:rsid w:val="00855655"/>
    <w:rsid w:val="00855702"/>
    <w:rsid w:val="00855AC2"/>
    <w:rsid w:val="00855D50"/>
    <w:rsid w:val="00855E6F"/>
    <w:rsid w:val="008560B2"/>
    <w:rsid w:val="0085627A"/>
    <w:rsid w:val="00856309"/>
    <w:rsid w:val="00856D11"/>
    <w:rsid w:val="00856D28"/>
    <w:rsid w:val="00856E2B"/>
    <w:rsid w:val="008572C2"/>
    <w:rsid w:val="00857537"/>
    <w:rsid w:val="0085790B"/>
    <w:rsid w:val="00860134"/>
    <w:rsid w:val="00860271"/>
    <w:rsid w:val="00860A94"/>
    <w:rsid w:val="00860DB1"/>
    <w:rsid w:val="00860E76"/>
    <w:rsid w:val="008611BE"/>
    <w:rsid w:val="0086132F"/>
    <w:rsid w:val="008614FC"/>
    <w:rsid w:val="008615F6"/>
    <w:rsid w:val="008616E5"/>
    <w:rsid w:val="00861C7D"/>
    <w:rsid w:val="00861F08"/>
    <w:rsid w:val="008623BB"/>
    <w:rsid w:val="00862613"/>
    <w:rsid w:val="00862621"/>
    <w:rsid w:val="008626A0"/>
    <w:rsid w:val="00862800"/>
    <w:rsid w:val="00862A44"/>
    <w:rsid w:val="00862CD4"/>
    <w:rsid w:val="00862D1D"/>
    <w:rsid w:val="00862D34"/>
    <w:rsid w:val="00862D5E"/>
    <w:rsid w:val="00863279"/>
    <w:rsid w:val="008635F8"/>
    <w:rsid w:val="00863700"/>
    <w:rsid w:val="00863797"/>
    <w:rsid w:val="00864513"/>
    <w:rsid w:val="00864CD5"/>
    <w:rsid w:val="00864E5D"/>
    <w:rsid w:val="0086527A"/>
    <w:rsid w:val="0086541E"/>
    <w:rsid w:val="00865820"/>
    <w:rsid w:val="00865A90"/>
    <w:rsid w:val="00865B05"/>
    <w:rsid w:val="00865D01"/>
    <w:rsid w:val="00865EF0"/>
    <w:rsid w:val="008662E8"/>
    <w:rsid w:val="00866391"/>
    <w:rsid w:val="008663BD"/>
    <w:rsid w:val="0086699B"/>
    <w:rsid w:val="00866B13"/>
    <w:rsid w:val="00866C5A"/>
    <w:rsid w:val="00866F5E"/>
    <w:rsid w:val="008671D6"/>
    <w:rsid w:val="00867370"/>
    <w:rsid w:val="00867725"/>
    <w:rsid w:val="0086779E"/>
    <w:rsid w:val="00867C2C"/>
    <w:rsid w:val="00867D7B"/>
    <w:rsid w:val="00870446"/>
    <w:rsid w:val="00870602"/>
    <w:rsid w:val="00870630"/>
    <w:rsid w:val="008706D3"/>
    <w:rsid w:val="00870F6C"/>
    <w:rsid w:val="00871011"/>
    <w:rsid w:val="008714E7"/>
    <w:rsid w:val="0087174E"/>
    <w:rsid w:val="00871975"/>
    <w:rsid w:val="00871A97"/>
    <w:rsid w:val="00871AD5"/>
    <w:rsid w:val="00871AF7"/>
    <w:rsid w:val="008723EA"/>
    <w:rsid w:val="008724DD"/>
    <w:rsid w:val="00873A0D"/>
    <w:rsid w:val="00873ACF"/>
    <w:rsid w:val="00874747"/>
    <w:rsid w:val="0087492E"/>
    <w:rsid w:val="00874949"/>
    <w:rsid w:val="00874CA4"/>
    <w:rsid w:val="00874E60"/>
    <w:rsid w:val="008754F5"/>
    <w:rsid w:val="00875BF5"/>
    <w:rsid w:val="008760A2"/>
    <w:rsid w:val="00876545"/>
    <w:rsid w:val="00876714"/>
    <w:rsid w:val="00876762"/>
    <w:rsid w:val="00876C10"/>
    <w:rsid w:val="00876F9C"/>
    <w:rsid w:val="008771A8"/>
    <w:rsid w:val="00877385"/>
    <w:rsid w:val="00877425"/>
    <w:rsid w:val="00877637"/>
    <w:rsid w:val="0087784B"/>
    <w:rsid w:val="00877C85"/>
    <w:rsid w:val="00877DCA"/>
    <w:rsid w:val="00877EC9"/>
    <w:rsid w:val="0088038B"/>
    <w:rsid w:val="00880530"/>
    <w:rsid w:val="0088063F"/>
    <w:rsid w:val="00880FD2"/>
    <w:rsid w:val="008814AD"/>
    <w:rsid w:val="008819CE"/>
    <w:rsid w:val="00881C1F"/>
    <w:rsid w:val="00881E36"/>
    <w:rsid w:val="008822C0"/>
    <w:rsid w:val="00883296"/>
    <w:rsid w:val="00883381"/>
    <w:rsid w:val="008834B0"/>
    <w:rsid w:val="00883DCF"/>
    <w:rsid w:val="008844C7"/>
    <w:rsid w:val="008845EF"/>
    <w:rsid w:val="0088480B"/>
    <w:rsid w:val="00884EA8"/>
    <w:rsid w:val="00885919"/>
    <w:rsid w:val="008861C2"/>
    <w:rsid w:val="0088622A"/>
    <w:rsid w:val="00886239"/>
    <w:rsid w:val="00886B6E"/>
    <w:rsid w:val="00886C76"/>
    <w:rsid w:val="00886E65"/>
    <w:rsid w:val="008872A2"/>
    <w:rsid w:val="008876A1"/>
    <w:rsid w:val="00890233"/>
    <w:rsid w:val="008904AD"/>
    <w:rsid w:val="008904F3"/>
    <w:rsid w:val="0089082D"/>
    <w:rsid w:val="00890CF6"/>
    <w:rsid w:val="00890E1C"/>
    <w:rsid w:val="00891034"/>
    <w:rsid w:val="00891728"/>
    <w:rsid w:val="0089172F"/>
    <w:rsid w:val="00891921"/>
    <w:rsid w:val="00891AD2"/>
    <w:rsid w:val="00891EDF"/>
    <w:rsid w:val="008922A3"/>
    <w:rsid w:val="00892340"/>
    <w:rsid w:val="0089242E"/>
    <w:rsid w:val="00892A91"/>
    <w:rsid w:val="00892DB6"/>
    <w:rsid w:val="00893092"/>
    <w:rsid w:val="00893481"/>
    <w:rsid w:val="00893ABE"/>
    <w:rsid w:val="00893C86"/>
    <w:rsid w:val="00894737"/>
    <w:rsid w:val="0089498C"/>
    <w:rsid w:val="008949D7"/>
    <w:rsid w:val="00894AFC"/>
    <w:rsid w:val="00894DA0"/>
    <w:rsid w:val="00894F22"/>
    <w:rsid w:val="008951CC"/>
    <w:rsid w:val="008954BC"/>
    <w:rsid w:val="00895745"/>
    <w:rsid w:val="00895B0A"/>
    <w:rsid w:val="00895BF0"/>
    <w:rsid w:val="0089609F"/>
    <w:rsid w:val="0089667F"/>
    <w:rsid w:val="00896BE6"/>
    <w:rsid w:val="00897081"/>
    <w:rsid w:val="008974CD"/>
    <w:rsid w:val="00897959"/>
    <w:rsid w:val="00897DE8"/>
    <w:rsid w:val="00897E45"/>
    <w:rsid w:val="008A00DD"/>
    <w:rsid w:val="008A0380"/>
    <w:rsid w:val="008A0418"/>
    <w:rsid w:val="008A0B0E"/>
    <w:rsid w:val="008A109C"/>
    <w:rsid w:val="008A11F0"/>
    <w:rsid w:val="008A19ED"/>
    <w:rsid w:val="008A1AD0"/>
    <w:rsid w:val="008A27F0"/>
    <w:rsid w:val="008A3675"/>
    <w:rsid w:val="008A390B"/>
    <w:rsid w:val="008A39DE"/>
    <w:rsid w:val="008A4965"/>
    <w:rsid w:val="008A49B1"/>
    <w:rsid w:val="008A4DE2"/>
    <w:rsid w:val="008A4F5A"/>
    <w:rsid w:val="008A51DB"/>
    <w:rsid w:val="008A529D"/>
    <w:rsid w:val="008A5823"/>
    <w:rsid w:val="008A60B5"/>
    <w:rsid w:val="008A65A2"/>
    <w:rsid w:val="008A66D9"/>
    <w:rsid w:val="008A671D"/>
    <w:rsid w:val="008A67D5"/>
    <w:rsid w:val="008A69FC"/>
    <w:rsid w:val="008A6DB0"/>
    <w:rsid w:val="008A6F11"/>
    <w:rsid w:val="008A7162"/>
    <w:rsid w:val="008A7394"/>
    <w:rsid w:val="008A7702"/>
    <w:rsid w:val="008A7766"/>
    <w:rsid w:val="008A7B1B"/>
    <w:rsid w:val="008A7C21"/>
    <w:rsid w:val="008B03AC"/>
    <w:rsid w:val="008B049B"/>
    <w:rsid w:val="008B0BF4"/>
    <w:rsid w:val="008B1A93"/>
    <w:rsid w:val="008B1AA5"/>
    <w:rsid w:val="008B1CCB"/>
    <w:rsid w:val="008B1D5A"/>
    <w:rsid w:val="008B1ED5"/>
    <w:rsid w:val="008B21EC"/>
    <w:rsid w:val="008B2450"/>
    <w:rsid w:val="008B2A10"/>
    <w:rsid w:val="008B2E51"/>
    <w:rsid w:val="008B2EFB"/>
    <w:rsid w:val="008B3270"/>
    <w:rsid w:val="008B34FB"/>
    <w:rsid w:val="008B360F"/>
    <w:rsid w:val="008B3BDF"/>
    <w:rsid w:val="008B3E0B"/>
    <w:rsid w:val="008B521F"/>
    <w:rsid w:val="008B53EC"/>
    <w:rsid w:val="008B5634"/>
    <w:rsid w:val="008B5A18"/>
    <w:rsid w:val="008B5F12"/>
    <w:rsid w:val="008B628C"/>
    <w:rsid w:val="008B6B8D"/>
    <w:rsid w:val="008B6C4E"/>
    <w:rsid w:val="008B6F69"/>
    <w:rsid w:val="008B7249"/>
    <w:rsid w:val="008B72D5"/>
    <w:rsid w:val="008B75E8"/>
    <w:rsid w:val="008B790B"/>
    <w:rsid w:val="008B7A5A"/>
    <w:rsid w:val="008B7DF5"/>
    <w:rsid w:val="008B7E23"/>
    <w:rsid w:val="008C0435"/>
    <w:rsid w:val="008C095E"/>
    <w:rsid w:val="008C0AC1"/>
    <w:rsid w:val="008C138D"/>
    <w:rsid w:val="008C13FF"/>
    <w:rsid w:val="008C1604"/>
    <w:rsid w:val="008C16A5"/>
    <w:rsid w:val="008C1B7C"/>
    <w:rsid w:val="008C239E"/>
    <w:rsid w:val="008C2476"/>
    <w:rsid w:val="008C30AE"/>
    <w:rsid w:val="008C30FC"/>
    <w:rsid w:val="008C3D7B"/>
    <w:rsid w:val="008C47A5"/>
    <w:rsid w:val="008C5103"/>
    <w:rsid w:val="008C51F5"/>
    <w:rsid w:val="008C5264"/>
    <w:rsid w:val="008C59EA"/>
    <w:rsid w:val="008C5A48"/>
    <w:rsid w:val="008C5DEE"/>
    <w:rsid w:val="008C6630"/>
    <w:rsid w:val="008C6666"/>
    <w:rsid w:val="008C6B04"/>
    <w:rsid w:val="008C6C15"/>
    <w:rsid w:val="008D0192"/>
    <w:rsid w:val="008D0504"/>
    <w:rsid w:val="008D0676"/>
    <w:rsid w:val="008D0A03"/>
    <w:rsid w:val="008D0A83"/>
    <w:rsid w:val="008D0EFF"/>
    <w:rsid w:val="008D1413"/>
    <w:rsid w:val="008D14E4"/>
    <w:rsid w:val="008D16AB"/>
    <w:rsid w:val="008D181E"/>
    <w:rsid w:val="008D18F7"/>
    <w:rsid w:val="008D1CFE"/>
    <w:rsid w:val="008D20EE"/>
    <w:rsid w:val="008D255E"/>
    <w:rsid w:val="008D2642"/>
    <w:rsid w:val="008D2BE7"/>
    <w:rsid w:val="008D331A"/>
    <w:rsid w:val="008D3B29"/>
    <w:rsid w:val="008D3D4B"/>
    <w:rsid w:val="008D40F1"/>
    <w:rsid w:val="008D4164"/>
    <w:rsid w:val="008D44A3"/>
    <w:rsid w:val="008D4A4F"/>
    <w:rsid w:val="008D4A75"/>
    <w:rsid w:val="008D4AE4"/>
    <w:rsid w:val="008D5383"/>
    <w:rsid w:val="008D616A"/>
    <w:rsid w:val="008D641A"/>
    <w:rsid w:val="008D69B2"/>
    <w:rsid w:val="008D6C58"/>
    <w:rsid w:val="008D7448"/>
    <w:rsid w:val="008D75AB"/>
    <w:rsid w:val="008D7A11"/>
    <w:rsid w:val="008D7BBE"/>
    <w:rsid w:val="008D7D60"/>
    <w:rsid w:val="008D7DAA"/>
    <w:rsid w:val="008E050E"/>
    <w:rsid w:val="008E054A"/>
    <w:rsid w:val="008E0793"/>
    <w:rsid w:val="008E0B40"/>
    <w:rsid w:val="008E0B61"/>
    <w:rsid w:val="008E0D9C"/>
    <w:rsid w:val="008E0DF8"/>
    <w:rsid w:val="008E1135"/>
    <w:rsid w:val="008E175B"/>
    <w:rsid w:val="008E182F"/>
    <w:rsid w:val="008E1C85"/>
    <w:rsid w:val="008E2088"/>
    <w:rsid w:val="008E2958"/>
    <w:rsid w:val="008E3822"/>
    <w:rsid w:val="008E3BAD"/>
    <w:rsid w:val="008E3DB7"/>
    <w:rsid w:val="008E4F84"/>
    <w:rsid w:val="008E5177"/>
    <w:rsid w:val="008E5221"/>
    <w:rsid w:val="008E55AA"/>
    <w:rsid w:val="008E5B19"/>
    <w:rsid w:val="008E5F6C"/>
    <w:rsid w:val="008E60BB"/>
    <w:rsid w:val="008E662E"/>
    <w:rsid w:val="008E6755"/>
    <w:rsid w:val="008E76CD"/>
    <w:rsid w:val="008E771C"/>
    <w:rsid w:val="008E7B16"/>
    <w:rsid w:val="008F072B"/>
    <w:rsid w:val="008F074A"/>
    <w:rsid w:val="008F0AAA"/>
    <w:rsid w:val="008F1305"/>
    <w:rsid w:val="008F1F60"/>
    <w:rsid w:val="008F20AF"/>
    <w:rsid w:val="008F27FF"/>
    <w:rsid w:val="008F2B87"/>
    <w:rsid w:val="008F3721"/>
    <w:rsid w:val="008F37F9"/>
    <w:rsid w:val="008F38BA"/>
    <w:rsid w:val="008F4F64"/>
    <w:rsid w:val="008F4FFC"/>
    <w:rsid w:val="008F59C7"/>
    <w:rsid w:val="008F5ADD"/>
    <w:rsid w:val="008F5F5E"/>
    <w:rsid w:val="008F5F9E"/>
    <w:rsid w:val="008F6180"/>
    <w:rsid w:val="008F7381"/>
    <w:rsid w:val="008F783D"/>
    <w:rsid w:val="008F7BFE"/>
    <w:rsid w:val="008F7E51"/>
    <w:rsid w:val="0090024C"/>
    <w:rsid w:val="00900811"/>
    <w:rsid w:val="009008D5"/>
    <w:rsid w:val="00900C77"/>
    <w:rsid w:val="00900CD4"/>
    <w:rsid w:val="009016D0"/>
    <w:rsid w:val="00901C90"/>
    <w:rsid w:val="0090281E"/>
    <w:rsid w:val="00902C72"/>
    <w:rsid w:val="00903583"/>
    <w:rsid w:val="00903E27"/>
    <w:rsid w:val="00903ED4"/>
    <w:rsid w:val="00904A23"/>
    <w:rsid w:val="00904B95"/>
    <w:rsid w:val="00905741"/>
    <w:rsid w:val="009057D2"/>
    <w:rsid w:val="00905B17"/>
    <w:rsid w:val="00905F10"/>
    <w:rsid w:val="009061C2"/>
    <w:rsid w:val="009068E7"/>
    <w:rsid w:val="0090696E"/>
    <w:rsid w:val="00906ACD"/>
    <w:rsid w:val="00906F06"/>
    <w:rsid w:val="0090705F"/>
    <w:rsid w:val="00907202"/>
    <w:rsid w:val="0090722B"/>
    <w:rsid w:val="009072DA"/>
    <w:rsid w:val="00907431"/>
    <w:rsid w:val="009074B5"/>
    <w:rsid w:val="009076E3"/>
    <w:rsid w:val="00907828"/>
    <w:rsid w:val="00907D2F"/>
    <w:rsid w:val="00907EC7"/>
    <w:rsid w:val="00910591"/>
    <w:rsid w:val="009106FF"/>
    <w:rsid w:val="0091081C"/>
    <w:rsid w:val="00910D19"/>
    <w:rsid w:val="00910E2A"/>
    <w:rsid w:val="00910F33"/>
    <w:rsid w:val="00911366"/>
    <w:rsid w:val="00911BCA"/>
    <w:rsid w:val="00911DEC"/>
    <w:rsid w:val="00912049"/>
    <w:rsid w:val="0091282D"/>
    <w:rsid w:val="00912D8D"/>
    <w:rsid w:val="009134D2"/>
    <w:rsid w:val="00913603"/>
    <w:rsid w:val="00913A28"/>
    <w:rsid w:val="00913AC0"/>
    <w:rsid w:val="00913DC7"/>
    <w:rsid w:val="0091449F"/>
    <w:rsid w:val="00914652"/>
    <w:rsid w:val="009146E1"/>
    <w:rsid w:val="0091472D"/>
    <w:rsid w:val="0091533F"/>
    <w:rsid w:val="00915614"/>
    <w:rsid w:val="009156FF"/>
    <w:rsid w:val="00915FC3"/>
    <w:rsid w:val="00916742"/>
    <w:rsid w:val="009175D2"/>
    <w:rsid w:val="00917679"/>
    <w:rsid w:val="00917A5C"/>
    <w:rsid w:val="00917BBE"/>
    <w:rsid w:val="0092032A"/>
    <w:rsid w:val="0092037C"/>
    <w:rsid w:val="00920475"/>
    <w:rsid w:val="009204F9"/>
    <w:rsid w:val="00921554"/>
    <w:rsid w:val="0092187A"/>
    <w:rsid w:val="009218B8"/>
    <w:rsid w:val="00921BA2"/>
    <w:rsid w:val="00921FB0"/>
    <w:rsid w:val="00921FD4"/>
    <w:rsid w:val="0092223B"/>
    <w:rsid w:val="00922297"/>
    <w:rsid w:val="0092292B"/>
    <w:rsid w:val="00922A80"/>
    <w:rsid w:val="00922F69"/>
    <w:rsid w:val="0092341B"/>
    <w:rsid w:val="00923A48"/>
    <w:rsid w:val="00923CA0"/>
    <w:rsid w:val="00923D9F"/>
    <w:rsid w:val="00923DA3"/>
    <w:rsid w:val="00923E03"/>
    <w:rsid w:val="00924052"/>
    <w:rsid w:val="009241C0"/>
    <w:rsid w:val="00924288"/>
    <w:rsid w:val="009244B4"/>
    <w:rsid w:val="00924F03"/>
    <w:rsid w:val="00924FD6"/>
    <w:rsid w:val="00925119"/>
    <w:rsid w:val="00925BEC"/>
    <w:rsid w:val="00925E21"/>
    <w:rsid w:val="00926371"/>
    <w:rsid w:val="009264CC"/>
    <w:rsid w:val="009264FD"/>
    <w:rsid w:val="00926925"/>
    <w:rsid w:val="00926F87"/>
    <w:rsid w:val="00927E65"/>
    <w:rsid w:val="00927E83"/>
    <w:rsid w:val="0093004B"/>
    <w:rsid w:val="00930076"/>
    <w:rsid w:val="009304FE"/>
    <w:rsid w:val="0093069A"/>
    <w:rsid w:val="00930750"/>
    <w:rsid w:val="009312AA"/>
    <w:rsid w:val="009314E0"/>
    <w:rsid w:val="0093165E"/>
    <w:rsid w:val="0093184C"/>
    <w:rsid w:val="00931970"/>
    <w:rsid w:val="0093199F"/>
    <w:rsid w:val="009319F5"/>
    <w:rsid w:val="00932249"/>
    <w:rsid w:val="0093239F"/>
    <w:rsid w:val="009323B9"/>
    <w:rsid w:val="009325AD"/>
    <w:rsid w:val="00932AC2"/>
    <w:rsid w:val="00932F1A"/>
    <w:rsid w:val="009334AF"/>
    <w:rsid w:val="009337FF"/>
    <w:rsid w:val="00933A54"/>
    <w:rsid w:val="00933E1C"/>
    <w:rsid w:val="009340FF"/>
    <w:rsid w:val="009341C1"/>
    <w:rsid w:val="009342FF"/>
    <w:rsid w:val="00934427"/>
    <w:rsid w:val="009344A5"/>
    <w:rsid w:val="00935162"/>
    <w:rsid w:val="00935917"/>
    <w:rsid w:val="00936863"/>
    <w:rsid w:val="009368D8"/>
    <w:rsid w:val="00936BC4"/>
    <w:rsid w:val="00936CF3"/>
    <w:rsid w:val="00937157"/>
    <w:rsid w:val="009371D2"/>
    <w:rsid w:val="00937340"/>
    <w:rsid w:val="00937970"/>
    <w:rsid w:val="00937D53"/>
    <w:rsid w:val="009401F5"/>
    <w:rsid w:val="00940944"/>
    <w:rsid w:val="0094096B"/>
    <w:rsid w:val="00940E56"/>
    <w:rsid w:val="00940E96"/>
    <w:rsid w:val="00940F7D"/>
    <w:rsid w:val="00941218"/>
    <w:rsid w:val="0094170B"/>
    <w:rsid w:val="00941CB5"/>
    <w:rsid w:val="00942173"/>
    <w:rsid w:val="0094286C"/>
    <w:rsid w:val="00942A7C"/>
    <w:rsid w:val="009431EC"/>
    <w:rsid w:val="00944DD3"/>
    <w:rsid w:val="009452BA"/>
    <w:rsid w:val="009453EF"/>
    <w:rsid w:val="00945550"/>
    <w:rsid w:val="00945638"/>
    <w:rsid w:val="00945856"/>
    <w:rsid w:val="00945A5D"/>
    <w:rsid w:val="00945F03"/>
    <w:rsid w:val="0094609E"/>
    <w:rsid w:val="0094687F"/>
    <w:rsid w:val="00946B61"/>
    <w:rsid w:val="00946DF4"/>
    <w:rsid w:val="009475CF"/>
    <w:rsid w:val="00947BD6"/>
    <w:rsid w:val="00947C82"/>
    <w:rsid w:val="00947FD1"/>
    <w:rsid w:val="0095003B"/>
    <w:rsid w:val="00950E73"/>
    <w:rsid w:val="0095107B"/>
    <w:rsid w:val="009513AF"/>
    <w:rsid w:val="009516E2"/>
    <w:rsid w:val="00951758"/>
    <w:rsid w:val="009519A2"/>
    <w:rsid w:val="00951B82"/>
    <w:rsid w:val="0095234E"/>
    <w:rsid w:val="0095244D"/>
    <w:rsid w:val="009532D1"/>
    <w:rsid w:val="00953455"/>
    <w:rsid w:val="009539A8"/>
    <w:rsid w:val="00954002"/>
    <w:rsid w:val="009540EE"/>
    <w:rsid w:val="00954D4C"/>
    <w:rsid w:val="00954F5E"/>
    <w:rsid w:val="009550ED"/>
    <w:rsid w:val="00955171"/>
    <w:rsid w:val="009558E3"/>
    <w:rsid w:val="009558EA"/>
    <w:rsid w:val="00955C77"/>
    <w:rsid w:val="0095609A"/>
    <w:rsid w:val="009568F3"/>
    <w:rsid w:val="00956D98"/>
    <w:rsid w:val="00956EF3"/>
    <w:rsid w:val="00957011"/>
    <w:rsid w:val="00957277"/>
    <w:rsid w:val="009578BC"/>
    <w:rsid w:val="00957E13"/>
    <w:rsid w:val="00957E15"/>
    <w:rsid w:val="00957E91"/>
    <w:rsid w:val="00960315"/>
    <w:rsid w:val="0096073C"/>
    <w:rsid w:val="00960768"/>
    <w:rsid w:val="00961272"/>
    <w:rsid w:val="00961B4F"/>
    <w:rsid w:val="00962193"/>
    <w:rsid w:val="0096248E"/>
    <w:rsid w:val="009624DA"/>
    <w:rsid w:val="009626D7"/>
    <w:rsid w:val="00962BAD"/>
    <w:rsid w:val="0096305F"/>
    <w:rsid w:val="009634D7"/>
    <w:rsid w:val="009635CF"/>
    <w:rsid w:val="00963673"/>
    <w:rsid w:val="009638BF"/>
    <w:rsid w:val="00963A5A"/>
    <w:rsid w:val="00963BAE"/>
    <w:rsid w:val="00963BE3"/>
    <w:rsid w:val="00963CCE"/>
    <w:rsid w:val="009641AE"/>
    <w:rsid w:val="00964521"/>
    <w:rsid w:val="009649AF"/>
    <w:rsid w:val="00964AE0"/>
    <w:rsid w:val="0096583D"/>
    <w:rsid w:val="009659C1"/>
    <w:rsid w:val="00965ACC"/>
    <w:rsid w:val="00965B77"/>
    <w:rsid w:val="00965E26"/>
    <w:rsid w:val="00966086"/>
    <w:rsid w:val="0096613D"/>
    <w:rsid w:val="009667DB"/>
    <w:rsid w:val="00966F4E"/>
    <w:rsid w:val="00967942"/>
    <w:rsid w:val="009708F2"/>
    <w:rsid w:val="009709E1"/>
    <w:rsid w:val="00970A2B"/>
    <w:rsid w:val="00970D03"/>
    <w:rsid w:val="00970E72"/>
    <w:rsid w:val="009710CD"/>
    <w:rsid w:val="0097114F"/>
    <w:rsid w:val="0097129D"/>
    <w:rsid w:val="00971390"/>
    <w:rsid w:val="00971497"/>
    <w:rsid w:val="00971D67"/>
    <w:rsid w:val="00971DFC"/>
    <w:rsid w:val="00971F73"/>
    <w:rsid w:val="00972146"/>
    <w:rsid w:val="009725E5"/>
    <w:rsid w:val="00972D3E"/>
    <w:rsid w:val="00973080"/>
    <w:rsid w:val="00973112"/>
    <w:rsid w:val="00973200"/>
    <w:rsid w:val="0097348F"/>
    <w:rsid w:val="0097350A"/>
    <w:rsid w:val="009735E6"/>
    <w:rsid w:val="00973763"/>
    <w:rsid w:val="009737E1"/>
    <w:rsid w:val="00973F0D"/>
    <w:rsid w:val="00974CF4"/>
    <w:rsid w:val="00975603"/>
    <w:rsid w:val="0097577C"/>
    <w:rsid w:val="00975ADE"/>
    <w:rsid w:val="00975FD8"/>
    <w:rsid w:val="009761C5"/>
    <w:rsid w:val="0097620C"/>
    <w:rsid w:val="009763E1"/>
    <w:rsid w:val="00976A21"/>
    <w:rsid w:val="00976A76"/>
    <w:rsid w:val="00976ECF"/>
    <w:rsid w:val="00977791"/>
    <w:rsid w:val="00977793"/>
    <w:rsid w:val="009778CD"/>
    <w:rsid w:val="00977AED"/>
    <w:rsid w:val="00977BC5"/>
    <w:rsid w:val="00977D6C"/>
    <w:rsid w:val="009800F9"/>
    <w:rsid w:val="0098023F"/>
    <w:rsid w:val="009802AB"/>
    <w:rsid w:val="009803A5"/>
    <w:rsid w:val="00980402"/>
    <w:rsid w:val="00980423"/>
    <w:rsid w:val="009805C5"/>
    <w:rsid w:val="0098085B"/>
    <w:rsid w:val="00980BA1"/>
    <w:rsid w:val="00981206"/>
    <w:rsid w:val="00981394"/>
    <w:rsid w:val="009813D1"/>
    <w:rsid w:val="00981EE7"/>
    <w:rsid w:val="00981FB5"/>
    <w:rsid w:val="00982973"/>
    <w:rsid w:val="00982C27"/>
    <w:rsid w:val="0098322D"/>
    <w:rsid w:val="00983281"/>
    <w:rsid w:val="0098354D"/>
    <w:rsid w:val="00983554"/>
    <w:rsid w:val="00984137"/>
    <w:rsid w:val="00984238"/>
    <w:rsid w:val="00984246"/>
    <w:rsid w:val="009845BD"/>
    <w:rsid w:val="009849B7"/>
    <w:rsid w:val="009850BD"/>
    <w:rsid w:val="0098586E"/>
    <w:rsid w:val="009858E8"/>
    <w:rsid w:val="00985DAB"/>
    <w:rsid w:val="00985FCF"/>
    <w:rsid w:val="00986165"/>
    <w:rsid w:val="00986263"/>
    <w:rsid w:val="0098642D"/>
    <w:rsid w:val="00987120"/>
    <w:rsid w:val="00987AE6"/>
    <w:rsid w:val="00987B72"/>
    <w:rsid w:val="00987CD0"/>
    <w:rsid w:val="00987FEE"/>
    <w:rsid w:val="009900D6"/>
    <w:rsid w:val="00990194"/>
    <w:rsid w:val="009901EC"/>
    <w:rsid w:val="009907CA"/>
    <w:rsid w:val="009911FC"/>
    <w:rsid w:val="00991323"/>
    <w:rsid w:val="00991374"/>
    <w:rsid w:val="009914D7"/>
    <w:rsid w:val="0099158C"/>
    <w:rsid w:val="009915FE"/>
    <w:rsid w:val="00991681"/>
    <w:rsid w:val="00991839"/>
    <w:rsid w:val="0099192F"/>
    <w:rsid w:val="009919CA"/>
    <w:rsid w:val="00991EF3"/>
    <w:rsid w:val="00991F17"/>
    <w:rsid w:val="00991F83"/>
    <w:rsid w:val="00991FA6"/>
    <w:rsid w:val="009924E3"/>
    <w:rsid w:val="00992714"/>
    <w:rsid w:val="00992870"/>
    <w:rsid w:val="00992C1F"/>
    <w:rsid w:val="009935EF"/>
    <w:rsid w:val="009939B8"/>
    <w:rsid w:val="00993BDB"/>
    <w:rsid w:val="00994230"/>
    <w:rsid w:val="00994435"/>
    <w:rsid w:val="00994B8D"/>
    <w:rsid w:val="00995586"/>
    <w:rsid w:val="009960FC"/>
    <w:rsid w:val="00996186"/>
    <w:rsid w:val="00996301"/>
    <w:rsid w:val="009963C9"/>
    <w:rsid w:val="0099695C"/>
    <w:rsid w:val="00996FDF"/>
    <w:rsid w:val="00997327"/>
    <w:rsid w:val="0099739B"/>
    <w:rsid w:val="009973A9"/>
    <w:rsid w:val="009974E3"/>
    <w:rsid w:val="00997C3C"/>
    <w:rsid w:val="009A084A"/>
    <w:rsid w:val="009A0B50"/>
    <w:rsid w:val="009A0BB9"/>
    <w:rsid w:val="009A18EC"/>
    <w:rsid w:val="009A1956"/>
    <w:rsid w:val="009A1C96"/>
    <w:rsid w:val="009A2659"/>
    <w:rsid w:val="009A26C5"/>
    <w:rsid w:val="009A28AB"/>
    <w:rsid w:val="009A2A50"/>
    <w:rsid w:val="009A3532"/>
    <w:rsid w:val="009A35F3"/>
    <w:rsid w:val="009A3B7D"/>
    <w:rsid w:val="009A4007"/>
    <w:rsid w:val="009A40AA"/>
    <w:rsid w:val="009A46EE"/>
    <w:rsid w:val="009A4793"/>
    <w:rsid w:val="009A5163"/>
    <w:rsid w:val="009A5342"/>
    <w:rsid w:val="009A5683"/>
    <w:rsid w:val="009A585A"/>
    <w:rsid w:val="009A61BF"/>
    <w:rsid w:val="009A62C5"/>
    <w:rsid w:val="009A67E6"/>
    <w:rsid w:val="009A69EC"/>
    <w:rsid w:val="009A6AA2"/>
    <w:rsid w:val="009A6B1B"/>
    <w:rsid w:val="009A6B64"/>
    <w:rsid w:val="009A6DEA"/>
    <w:rsid w:val="009A730B"/>
    <w:rsid w:val="009A7ACC"/>
    <w:rsid w:val="009B0373"/>
    <w:rsid w:val="009B079F"/>
    <w:rsid w:val="009B08F7"/>
    <w:rsid w:val="009B0927"/>
    <w:rsid w:val="009B0D42"/>
    <w:rsid w:val="009B13C6"/>
    <w:rsid w:val="009B1547"/>
    <w:rsid w:val="009B1BBC"/>
    <w:rsid w:val="009B1CA3"/>
    <w:rsid w:val="009B2707"/>
    <w:rsid w:val="009B2DD5"/>
    <w:rsid w:val="009B2FDE"/>
    <w:rsid w:val="009B32BB"/>
    <w:rsid w:val="009B34C7"/>
    <w:rsid w:val="009B39C4"/>
    <w:rsid w:val="009B3B87"/>
    <w:rsid w:val="009B4792"/>
    <w:rsid w:val="009B4A1F"/>
    <w:rsid w:val="009B4AC4"/>
    <w:rsid w:val="009B4B87"/>
    <w:rsid w:val="009B528C"/>
    <w:rsid w:val="009B54CE"/>
    <w:rsid w:val="009B6947"/>
    <w:rsid w:val="009B70F9"/>
    <w:rsid w:val="009B797F"/>
    <w:rsid w:val="009B7D4F"/>
    <w:rsid w:val="009B7D90"/>
    <w:rsid w:val="009C02E3"/>
    <w:rsid w:val="009C04D7"/>
    <w:rsid w:val="009C05BA"/>
    <w:rsid w:val="009C0A91"/>
    <w:rsid w:val="009C11DA"/>
    <w:rsid w:val="009C122D"/>
    <w:rsid w:val="009C1583"/>
    <w:rsid w:val="009C159B"/>
    <w:rsid w:val="009C184D"/>
    <w:rsid w:val="009C1B78"/>
    <w:rsid w:val="009C2011"/>
    <w:rsid w:val="009C2306"/>
    <w:rsid w:val="009C2315"/>
    <w:rsid w:val="009C23DB"/>
    <w:rsid w:val="009C24D1"/>
    <w:rsid w:val="009C24D9"/>
    <w:rsid w:val="009C27CC"/>
    <w:rsid w:val="009C2820"/>
    <w:rsid w:val="009C2863"/>
    <w:rsid w:val="009C33C2"/>
    <w:rsid w:val="009C3418"/>
    <w:rsid w:val="009C3872"/>
    <w:rsid w:val="009C3B17"/>
    <w:rsid w:val="009C3D3B"/>
    <w:rsid w:val="009C3E1A"/>
    <w:rsid w:val="009C46AB"/>
    <w:rsid w:val="009C4A01"/>
    <w:rsid w:val="009C4E76"/>
    <w:rsid w:val="009C4EB1"/>
    <w:rsid w:val="009C4FC2"/>
    <w:rsid w:val="009C5115"/>
    <w:rsid w:val="009C58D3"/>
    <w:rsid w:val="009C6130"/>
    <w:rsid w:val="009C638B"/>
    <w:rsid w:val="009C73C8"/>
    <w:rsid w:val="009C7720"/>
    <w:rsid w:val="009C7873"/>
    <w:rsid w:val="009C78BB"/>
    <w:rsid w:val="009D0261"/>
    <w:rsid w:val="009D0A22"/>
    <w:rsid w:val="009D0D3C"/>
    <w:rsid w:val="009D172C"/>
    <w:rsid w:val="009D17AA"/>
    <w:rsid w:val="009D1821"/>
    <w:rsid w:val="009D1B07"/>
    <w:rsid w:val="009D1DD0"/>
    <w:rsid w:val="009D1FF4"/>
    <w:rsid w:val="009D2353"/>
    <w:rsid w:val="009D23AA"/>
    <w:rsid w:val="009D28A9"/>
    <w:rsid w:val="009D2F7E"/>
    <w:rsid w:val="009D312B"/>
    <w:rsid w:val="009D342A"/>
    <w:rsid w:val="009D380E"/>
    <w:rsid w:val="009D3D8C"/>
    <w:rsid w:val="009D40F0"/>
    <w:rsid w:val="009D482F"/>
    <w:rsid w:val="009D4CBC"/>
    <w:rsid w:val="009D4D75"/>
    <w:rsid w:val="009D4DC8"/>
    <w:rsid w:val="009D4EAF"/>
    <w:rsid w:val="009D5284"/>
    <w:rsid w:val="009D575E"/>
    <w:rsid w:val="009D5E33"/>
    <w:rsid w:val="009D60D7"/>
    <w:rsid w:val="009D619F"/>
    <w:rsid w:val="009D62E7"/>
    <w:rsid w:val="009D783D"/>
    <w:rsid w:val="009D7A48"/>
    <w:rsid w:val="009D7B48"/>
    <w:rsid w:val="009E01E6"/>
    <w:rsid w:val="009E03B9"/>
    <w:rsid w:val="009E08B7"/>
    <w:rsid w:val="009E08CA"/>
    <w:rsid w:val="009E0983"/>
    <w:rsid w:val="009E0B8E"/>
    <w:rsid w:val="009E13AC"/>
    <w:rsid w:val="009E1669"/>
    <w:rsid w:val="009E19F3"/>
    <w:rsid w:val="009E1CFF"/>
    <w:rsid w:val="009E2876"/>
    <w:rsid w:val="009E2B91"/>
    <w:rsid w:val="009E329C"/>
    <w:rsid w:val="009E32A1"/>
    <w:rsid w:val="009E3656"/>
    <w:rsid w:val="009E38C2"/>
    <w:rsid w:val="009E3D9F"/>
    <w:rsid w:val="009E3DF9"/>
    <w:rsid w:val="009E45EF"/>
    <w:rsid w:val="009E4605"/>
    <w:rsid w:val="009E4E4B"/>
    <w:rsid w:val="009E5CE1"/>
    <w:rsid w:val="009E5CFB"/>
    <w:rsid w:val="009E5DFD"/>
    <w:rsid w:val="009E5FB6"/>
    <w:rsid w:val="009E65B1"/>
    <w:rsid w:val="009E6A6D"/>
    <w:rsid w:val="009E6F95"/>
    <w:rsid w:val="009E709D"/>
    <w:rsid w:val="009E72E5"/>
    <w:rsid w:val="009E7A7E"/>
    <w:rsid w:val="009E7B80"/>
    <w:rsid w:val="009E7E21"/>
    <w:rsid w:val="009E7EAE"/>
    <w:rsid w:val="009F05B5"/>
    <w:rsid w:val="009F0703"/>
    <w:rsid w:val="009F07A0"/>
    <w:rsid w:val="009F0B52"/>
    <w:rsid w:val="009F1386"/>
    <w:rsid w:val="009F146E"/>
    <w:rsid w:val="009F185C"/>
    <w:rsid w:val="009F1B2A"/>
    <w:rsid w:val="009F215F"/>
    <w:rsid w:val="009F24B8"/>
    <w:rsid w:val="009F26D5"/>
    <w:rsid w:val="009F2962"/>
    <w:rsid w:val="009F2A4D"/>
    <w:rsid w:val="009F2AFE"/>
    <w:rsid w:val="009F2BAC"/>
    <w:rsid w:val="009F2DF1"/>
    <w:rsid w:val="009F3349"/>
    <w:rsid w:val="009F36A3"/>
    <w:rsid w:val="009F382A"/>
    <w:rsid w:val="009F3ECE"/>
    <w:rsid w:val="009F44C9"/>
    <w:rsid w:val="009F4834"/>
    <w:rsid w:val="009F4D37"/>
    <w:rsid w:val="009F4F1A"/>
    <w:rsid w:val="009F569C"/>
    <w:rsid w:val="009F5AAD"/>
    <w:rsid w:val="009F5BB0"/>
    <w:rsid w:val="009F60B7"/>
    <w:rsid w:val="009F6185"/>
    <w:rsid w:val="009F6212"/>
    <w:rsid w:val="009F6268"/>
    <w:rsid w:val="009F638C"/>
    <w:rsid w:val="009F65C5"/>
    <w:rsid w:val="009F6842"/>
    <w:rsid w:val="009F68A7"/>
    <w:rsid w:val="009F6F43"/>
    <w:rsid w:val="009F7293"/>
    <w:rsid w:val="009F758F"/>
    <w:rsid w:val="009F79B1"/>
    <w:rsid w:val="00A004BD"/>
    <w:rsid w:val="00A00CC6"/>
    <w:rsid w:val="00A00D4B"/>
    <w:rsid w:val="00A00D69"/>
    <w:rsid w:val="00A00F66"/>
    <w:rsid w:val="00A01162"/>
    <w:rsid w:val="00A0122D"/>
    <w:rsid w:val="00A01640"/>
    <w:rsid w:val="00A01C9A"/>
    <w:rsid w:val="00A01EFA"/>
    <w:rsid w:val="00A021EE"/>
    <w:rsid w:val="00A022D9"/>
    <w:rsid w:val="00A026E2"/>
    <w:rsid w:val="00A0278A"/>
    <w:rsid w:val="00A0284D"/>
    <w:rsid w:val="00A02B51"/>
    <w:rsid w:val="00A02D63"/>
    <w:rsid w:val="00A02E1D"/>
    <w:rsid w:val="00A02F5F"/>
    <w:rsid w:val="00A03064"/>
    <w:rsid w:val="00A035F4"/>
    <w:rsid w:val="00A03646"/>
    <w:rsid w:val="00A038C5"/>
    <w:rsid w:val="00A03D9D"/>
    <w:rsid w:val="00A04461"/>
    <w:rsid w:val="00A0464E"/>
    <w:rsid w:val="00A04926"/>
    <w:rsid w:val="00A05356"/>
    <w:rsid w:val="00A05678"/>
    <w:rsid w:val="00A05FBF"/>
    <w:rsid w:val="00A06003"/>
    <w:rsid w:val="00A06147"/>
    <w:rsid w:val="00A064D5"/>
    <w:rsid w:val="00A06A51"/>
    <w:rsid w:val="00A06AC0"/>
    <w:rsid w:val="00A06E9B"/>
    <w:rsid w:val="00A07869"/>
    <w:rsid w:val="00A07E25"/>
    <w:rsid w:val="00A07F26"/>
    <w:rsid w:val="00A10672"/>
    <w:rsid w:val="00A1068D"/>
    <w:rsid w:val="00A106DB"/>
    <w:rsid w:val="00A11666"/>
    <w:rsid w:val="00A12026"/>
    <w:rsid w:val="00A121F8"/>
    <w:rsid w:val="00A12599"/>
    <w:rsid w:val="00A128C3"/>
    <w:rsid w:val="00A12FCF"/>
    <w:rsid w:val="00A13550"/>
    <w:rsid w:val="00A13A16"/>
    <w:rsid w:val="00A13AE7"/>
    <w:rsid w:val="00A13DD3"/>
    <w:rsid w:val="00A1425B"/>
    <w:rsid w:val="00A142AB"/>
    <w:rsid w:val="00A146CC"/>
    <w:rsid w:val="00A149F6"/>
    <w:rsid w:val="00A14C42"/>
    <w:rsid w:val="00A14CC3"/>
    <w:rsid w:val="00A14CE8"/>
    <w:rsid w:val="00A14ED7"/>
    <w:rsid w:val="00A14F84"/>
    <w:rsid w:val="00A157B4"/>
    <w:rsid w:val="00A15BBC"/>
    <w:rsid w:val="00A1610E"/>
    <w:rsid w:val="00A16628"/>
    <w:rsid w:val="00A16F3C"/>
    <w:rsid w:val="00A173AE"/>
    <w:rsid w:val="00A17822"/>
    <w:rsid w:val="00A17CDA"/>
    <w:rsid w:val="00A17F27"/>
    <w:rsid w:val="00A202EE"/>
    <w:rsid w:val="00A20364"/>
    <w:rsid w:val="00A204F5"/>
    <w:rsid w:val="00A20AB1"/>
    <w:rsid w:val="00A20E09"/>
    <w:rsid w:val="00A20E68"/>
    <w:rsid w:val="00A2148C"/>
    <w:rsid w:val="00A2180F"/>
    <w:rsid w:val="00A22B4C"/>
    <w:rsid w:val="00A233B5"/>
    <w:rsid w:val="00A237C8"/>
    <w:rsid w:val="00A23A12"/>
    <w:rsid w:val="00A24C6C"/>
    <w:rsid w:val="00A24EE2"/>
    <w:rsid w:val="00A25324"/>
    <w:rsid w:val="00A25B69"/>
    <w:rsid w:val="00A25C84"/>
    <w:rsid w:val="00A25DC7"/>
    <w:rsid w:val="00A25F85"/>
    <w:rsid w:val="00A261C4"/>
    <w:rsid w:val="00A264F5"/>
    <w:rsid w:val="00A27A95"/>
    <w:rsid w:val="00A27F2B"/>
    <w:rsid w:val="00A30314"/>
    <w:rsid w:val="00A304D2"/>
    <w:rsid w:val="00A30765"/>
    <w:rsid w:val="00A309C4"/>
    <w:rsid w:val="00A30A33"/>
    <w:rsid w:val="00A30BF5"/>
    <w:rsid w:val="00A30CC0"/>
    <w:rsid w:val="00A30F1B"/>
    <w:rsid w:val="00A31019"/>
    <w:rsid w:val="00A310AF"/>
    <w:rsid w:val="00A31149"/>
    <w:rsid w:val="00A31483"/>
    <w:rsid w:val="00A317B5"/>
    <w:rsid w:val="00A318AB"/>
    <w:rsid w:val="00A3193D"/>
    <w:rsid w:val="00A319D6"/>
    <w:rsid w:val="00A31EB5"/>
    <w:rsid w:val="00A31F1D"/>
    <w:rsid w:val="00A320D8"/>
    <w:rsid w:val="00A32156"/>
    <w:rsid w:val="00A32195"/>
    <w:rsid w:val="00A324AA"/>
    <w:rsid w:val="00A32547"/>
    <w:rsid w:val="00A32554"/>
    <w:rsid w:val="00A32A88"/>
    <w:rsid w:val="00A32D9B"/>
    <w:rsid w:val="00A33370"/>
    <w:rsid w:val="00A335DA"/>
    <w:rsid w:val="00A337F3"/>
    <w:rsid w:val="00A33D02"/>
    <w:rsid w:val="00A34BE7"/>
    <w:rsid w:val="00A350F8"/>
    <w:rsid w:val="00A35383"/>
    <w:rsid w:val="00A358AB"/>
    <w:rsid w:val="00A35B6B"/>
    <w:rsid w:val="00A35BC9"/>
    <w:rsid w:val="00A35C44"/>
    <w:rsid w:val="00A35CC6"/>
    <w:rsid w:val="00A36335"/>
    <w:rsid w:val="00A36D44"/>
    <w:rsid w:val="00A36EC2"/>
    <w:rsid w:val="00A36F71"/>
    <w:rsid w:val="00A37047"/>
    <w:rsid w:val="00A374FA"/>
    <w:rsid w:val="00A37572"/>
    <w:rsid w:val="00A37798"/>
    <w:rsid w:val="00A402E7"/>
    <w:rsid w:val="00A40307"/>
    <w:rsid w:val="00A4073D"/>
    <w:rsid w:val="00A40AFD"/>
    <w:rsid w:val="00A41BB2"/>
    <w:rsid w:val="00A41E1C"/>
    <w:rsid w:val="00A41E94"/>
    <w:rsid w:val="00A420E1"/>
    <w:rsid w:val="00A426B7"/>
    <w:rsid w:val="00A42A09"/>
    <w:rsid w:val="00A42C00"/>
    <w:rsid w:val="00A4318C"/>
    <w:rsid w:val="00A43465"/>
    <w:rsid w:val="00A4392D"/>
    <w:rsid w:val="00A439F0"/>
    <w:rsid w:val="00A43AF5"/>
    <w:rsid w:val="00A43F80"/>
    <w:rsid w:val="00A4408B"/>
    <w:rsid w:val="00A4475E"/>
    <w:rsid w:val="00A449A3"/>
    <w:rsid w:val="00A44CF9"/>
    <w:rsid w:val="00A4541A"/>
    <w:rsid w:val="00A46F9D"/>
    <w:rsid w:val="00A472D9"/>
    <w:rsid w:val="00A47861"/>
    <w:rsid w:val="00A47AC6"/>
    <w:rsid w:val="00A47B0C"/>
    <w:rsid w:val="00A47B8E"/>
    <w:rsid w:val="00A47D86"/>
    <w:rsid w:val="00A50041"/>
    <w:rsid w:val="00A500CA"/>
    <w:rsid w:val="00A50266"/>
    <w:rsid w:val="00A507A2"/>
    <w:rsid w:val="00A50CFB"/>
    <w:rsid w:val="00A50E26"/>
    <w:rsid w:val="00A5138B"/>
    <w:rsid w:val="00A5155B"/>
    <w:rsid w:val="00A518EF"/>
    <w:rsid w:val="00A51A30"/>
    <w:rsid w:val="00A51B5D"/>
    <w:rsid w:val="00A51BBC"/>
    <w:rsid w:val="00A51D95"/>
    <w:rsid w:val="00A51DBE"/>
    <w:rsid w:val="00A51DFA"/>
    <w:rsid w:val="00A5277A"/>
    <w:rsid w:val="00A52E49"/>
    <w:rsid w:val="00A52E91"/>
    <w:rsid w:val="00A530BC"/>
    <w:rsid w:val="00A53512"/>
    <w:rsid w:val="00A5351D"/>
    <w:rsid w:val="00A53C06"/>
    <w:rsid w:val="00A540FB"/>
    <w:rsid w:val="00A5419C"/>
    <w:rsid w:val="00A543E4"/>
    <w:rsid w:val="00A5486A"/>
    <w:rsid w:val="00A54AA9"/>
    <w:rsid w:val="00A54C7B"/>
    <w:rsid w:val="00A553F4"/>
    <w:rsid w:val="00A55434"/>
    <w:rsid w:val="00A5577C"/>
    <w:rsid w:val="00A559F5"/>
    <w:rsid w:val="00A55CBB"/>
    <w:rsid w:val="00A55E50"/>
    <w:rsid w:val="00A5606E"/>
    <w:rsid w:val="00A56162"/>
    <w:rsid w:val="00A56892"/>
    <w:rsid w:val="00A56C63"/>
    <w:rsid w:val="00A56CD9"/>
    <w:rsid w:val="00A56E87"/>
    <w:rsid w:val="00A56E9D"/>
    <w:rsid w:val="00A5702A"/>
    <w:rsid w:val="00A570E6"/>
    <w:rsid w:val="00A57147"/>
    <w:rsid w:val="00A57410"/>
    <w:rsid w:val="00A5742D"/>
    <w:rsid w:val="00A57B4B"/>
    <w:rsid w:val="00A57B80"/>
    <w:rsid w:val="00A57E81"/>
    <w:rsid w:val="00A57E83"/>
    <w:rsid w:val="00A60271"/>
    <w:rsid w:val="00A60B97"/>
    <w:rsid w:val="00A610DA"/>
    <w:rsid w:val="00A6148B"/>
    <w:rsid w:val="00A61656"/>
    <w:rsid w:val="00A61BFA"/>
    <w:rsid w:val="00A62300"/>
    <w:rsid w:val="00A6325C"/>
    <w:rsid w:val="00A632E7"/>
    <w:rsid w:val="00A6336A"/>
    <w:rsid w:val="00A63391"/>
    <w:rsid w:val="00A637CC"/>
    <w:rsid w:val="00A63CAB"/>
    <w:rsid w:val="00A63DCB"/>
    <w:rsid w:val="00A63F2C"/>
    <w:rsid w:val="00A6412F"/>
    <w:rsid w:val="00A646F4"/>
    <w:rsid w:val="00A64728"/>
    <w:rsid w:val="00A64878"/>
    <w:rsid w:val="00A651B3"/>
    <w:rsid w:val="00A652C3"/>
    <w:rsid w:val="00A6535B"/>
    <w:rsid w:val="00A6550B"/>
    <w:rsid w:val="00A655EC"/>
    <w:rsid w:val="00A65BE4"/>
    <w:rsid w:val="00A65BEC"/>
    <w:rsid w:val="00A65DFA"/>
    <w:rsid w:val="00A66198"/>
    <w:rsid w:val="00A66807"/>
    <w:rsid w:val="00A66B49"/>
    <w:rsid w:val="00A66B4D"/>
    <w:rsid w:val="00A66CF6"/>
    <w:rsid w:val="00A66DD7"/>
    <w:rsid w:val="00A66EC2"/>
    <w:rsid w:val="00A66EC7"/>
    <w:rsid w:val="00A67443"/>
    <w:rsid w:val="00A67558"/>
    <w:rsid w:val="00A677F7"/>
    <w:rsid w:val="00A67B6B"/>
    <w:rsid w:val="00A67D89"/>
    <w:rsid w:val="00A7005F"/>
    <w:rsid w:val="00A701AF"/>
    <w:rsid w:val="00A70492"/>
    <w:rsid w:val="00A70ACE"/>
    <w:rsid w:val="00A7100C"/>
    <w:rsid w:val="00A714BE"/>
    <w:rsid w:val="00A71533"/>
    <w:rsid w:val="00A7188A"/>
    <w:rsid w:val="00A71B7C"/>
    <w:rsid w:val="00A71E24"/>
    <w:rsid w:val="00A72666"/>
    <w:rsid w:val="00A72B5D"/>
    <w:rsid w:val="00A73564"/>
    <w:rsid w:val="00A7357C"/>
    <w:rsid w:val="00A73B41"/>
    <w:rsid w:val="00A73E76"/>
    <w:rsid w:val="00A74178"/>
    <w:rsid w:val="00A742C3"/>
    <w:rsid w:val="00A74DB9"/>
    <w:rsid w:val="00A752EE"/>
    <w:rsid w:val="00A753AE"/>
    <w:rsid w:val="00A754D1"/>
    <w:rsid w:val="00A7554C"/>
    <w:rsid w:val="00A756FF"/>
    <w:rsid w:val="00A7588D"/>
    <w:rsid w:val="00A75F39"/>
    <w:rsid w:val="00A761DC"/>
    <w:rsid w:val="00A76A19"/>
    <w:rsid w:val="00A76B4E"/>
    <w:rsid w:val="00A7709E"/>
    <w:rsid w:val="00A77B04"/>
    <w:rsid w:val="00A801BD"/>
    <w:rsid w:val="00A80264"/>
    <w:rsid w:val="00A80459"/>
    <w:rsid w:val="00A808E9"/>
    <w:rsid w:val="00A80998"/>
    <w:rsid w:val="00A809B3"/>
    <w:rsid w:val="00A80E79"/>
    <w:rsid w:val="00A81769"/>
    <w:rsid w:val="00A81794"/>
    <w:rsid w:val="00A81869"/>
    <w:rsid w:val="00A8187D"/>
    <w:rsid w:val="00A819BE"/>
    <w:rsid w:val="00A81B18"/>
    <w:rsid w:val="00A81C9E"/>
    <w:rsid w:val="00A823D7"/>
    <w:rsid w:val="00A824E4"/>
    <w:rsid w:val="00A82747"/>
    <w:rsid w:val="00A828BE"/>
    <w:rsid w:val="00A82CB3"/>
    <w:rsid w:val="00A8322C"/>
    <w:rsid w:val="00A834C8"/>
    <w:rsid w:val="00A8371E"/>
    <w:rsid w:val="00A83900"/>
    <w:rsid w:val="00A83DAE"/>
    <w:rsid w:val="00A83F4D"/>
    <w:rsid w:val="00A83F6B"/>
    <w:rsid w:val="00A83FC3"/>
    <w:rsid w:val="00A8415D"/>
    <w:rsid w:val="00A8421B"/>
    <w:rsid w:val="00A844F1"/>
    <w:rsid w:val="00A8481C"/>
    <w:rsid w:val="00A84D72"/>
    <w:rsid w:val="00A84E55"/>
    <w:rsid w:val="00A85148"/>
    <w:rsid w:val="00A85580"/>
    <w:rsid w:val="00A85616"/>
    <w:rsid w:val="00A8601E"/>
    <w:rsid w:val="00A86514"/>
    <w:rsid w:val="00A865AB"/>
    <w:rsid w:val="00A866F2"/>
    <w:rsid w:val="00A8687F"/>
    <w:rsid w:val="00A86CD5"/>
    <w:rsid w:val="00A873EF"/>
    <w:rsid w:val="00A87D04"/>
    <w:rsid w:val="00A90178"/>
    <w:rsid w:val="00A90856"/>
    <w:rsid w:val="00A909B0"/>
    <w:rsid w:val="00A91687"/>
    <w:rsid w:val="00A91D02"/>
    <w:rsid w:val="00A91F9F"/>
    <w:rsid w:val="00A92310"/>
    <w:rsid w:val="00A9257F"/>
    <w:rsid w:val="00A92858"/>
    <w:rsid w:val="00A9312B"/>
    <w:rsid w:val="00A938C3"/>
    <w:rsid w:val="00A93AF2"/>
    <w:rsid w:val="00A94389"/>
    <w:rsid w:val="00A944ED"/>
    <w:rsid w:val="00A94859"/>
    <w:rsid w:val="00A94C9A"/>
    <w:rsid w:val="00A94DF9"/>
    <w:rsid w:val="00A94FC7"/>
    <w:rsid w:val="00A9528E"/>
    <w:rsid w:val="00A954ED"/>
    <w:rsid w:val="00A95547"/>
    <w:rsid w:val="00A95549"/>
    <w:rsid w:val="00A95D60"/>
    <w:rsid w:val="00A95DAB"/>
    <w:rsid w:val="00A96772"/>
    <w:rsid w:val="00A96877"/>
    <w:rsid w:val="00A96AF2"/>
    <w:rsid w:val="00A96BFE"/>
    <w:rsid w:val="00A970C6"/>
    <w:rsid w:val="00A97843"/>
    <w:rsid w:val="00A97ADA"/>
    <w:rsid w:val="00AA04C3"/>
    <w:rsid w:val="00AA053F"/>
    <w:rsid w:val="00AA0C15"/>
    <w:rsid w:val="00AA14BB"/>
    <w:rsid w:val="00AA1A4F"/>
    <w:rsid w:val="00AA1C18"/>
    <w:rsid w:val="00AA1F0B"/>
    <w:rsid w:val="00AA2213"/>
    <w:rsid w:val="00AA277C"/>
    <w:rsid w:val="00AA2813"/>
    <w:rsid w:val="00AA2B34"/>
    <w:rsid w:val="00AA3000"/>
    <w:rsid w:val="00AA3096"/>
    <w:rsid w:val="00AA35A3"/>
    <w:rsid w:val="00AA3762"/>
    <w:rsid w:val="00AA3FD8"/>
    <w:rsid w:val="00AA43AB"/>
    <w:rsid w:val="00AA4533"/>
    <w:rsid w:val="00AA4A21"/>
    <w:rsid w:val="00AA537E"/>
    <w:rsid w:val="00AA5534"/>
    <w:rsid w:val="00AA568E"/>
    <w:rsid w:val="00AA5AD1"/>
    <w:rsid w:val="00AA679B"/>
    <w:rsid w:val="00AA67C9"/>
    <w:rsid w:val="00AA6825"/>
    <w:rsid w:val="00AA6F6F"/>
    <w:rsid w:val="00AA7081"/>
    <w:rsid w:val="00AA7405"/>
    <w:rsid w:val="00AA7616"/>
    <w:rsid w:val="00AA7922"/>
    <w:rsid w:val="00AA7BDF"/>
    <w:rsid w:val="00AA7ECD"/>
    <w:rsid w:val="00AB0059"/>
    <w:rsid w:val="00AB0179"/>
    <w:rsid w:val="00AB0726"/>
    <w:rsid w:val="00AB09F5"/>
    <w:rsid w:val="00AB0A6D"/>
    <w:rsid w:val="00AB0B4A"/>
    <w:rsid w:val="00AB0C1D"/>
    <w:rsid w:val="00AB0EF2"/>
    <w:rsid w:val="00AB1A57"/>
    <w:rsid w:val="00AB1DA4"/>
    <w:rsid w:val="00AB2040"/>
    <w:rsid w:val="00AB20E5"/>
    <w:rsid w:val="00AB237A"/>
    <w:rsid w:val="00AB2CD4"/>
    <w:rsid w:val="00AB2E3E"/>
    <w:rsid w:val="00AB3014"/>
    <w:rsid w:val="00AB395E"/>
    <w:rsid w:val="00AB3C7B"/>
    <w:rsid w:val="00AB3FFB"/>
    <w:rsid w:val="00AB444E"/>
    <w:rsid w:val="00AB4532"/>
    <w:rsid w:val="00AB4873"/>
    <w:rsid w:val="00AB4A1D"/>
    <w:rsid w:val="00AB4D4C"/>
    <w:rsid w:val="00AB52E0"/>
    <w:rsid w:val="00AB5640"/>
    <w:rsid w:val="00AB56CB"/>
    <w:rsid w:val="00AB5CA7"/>
    <w:rsid w:val="00AB5EEA"/>
    <w:rsid w:val="00AB63F0"/>
    <w:rsid w:val="00AB64E9"/>
    <w:rsid w:val="00AB66C0"/>
    <w:rsid w:val="00AB7A3F"/>
    <w:rsid w:val="00AB7D15"/>
    <w:rsid w:val="00AB7E29"/>
    <w:rsid w:val="00AB7E42"/>
    <w:rsid w:val="00AB7F51"/>
    <w:rsid w:val="00AC022B"/>
    <w:rsid w:val="00AC0571"/>
    <w:rsid w:val="00AC0593"/>
    <w:rsid w:val="00AC0B79"/>
    <w:rsid w:val="00AC0B9F"/>
    <w:rsid w:val="00AC0DAB"/>
    <w:rsid w:val="00AC0EBC"/>
    <w:rsid w:val="00AC1F7F"/>
    <w:rsid w:val="00AC2150"/>
    <w:rsid w:val="00AC23BF"/>
    <w:rsid w:val="00AC2BAD"/>
    <w:rsid w:val="00AC2EFF"/>
    <w:rsid w:val="00AC2F23"/>
    <w:rsid w:val="00AC31D6"/>
    <w:rsid w:val="00AC3601"/>
    <w:rsid w:val="00AC3905"/>
    <w:rsid w:val="00AC3B00"/>
    <w:rsid w:val="00AC3C4F"/>
    <w:rsid w:val="00AC4063"/>
    <w:rsid w:val="00AC4171"/>
    <w:rsid w:val="00AC43FC"/>
    <w:rsid w:val="00AC479F"/>
    <w:rsid w:val="00AC4B46"/>
    <w:rsid w:val="00AC4FA9"/>
    <w:rsid w:val="00AC5230"/>
    <w:rsid w:val="00AC53A7"/>
    <w:rsid w:val="00AC5505"/>
    <w:rsid w:val="00AC552B"/>
    <w:rsid w:val="00AC55C1"/>
    <w:rsid w:val="00AC5730"/>
    <w:rsid w:val="00AC5BD6"/>
    <w:rsid w:val="00AC5BE8"/>
    <w:rsid w:val="00AC5CAF"/>
    <w:rsid w:val="00AC5E28"/>
    <w:rsid w:val="00AC60A2"/>
    <w:rsid w:val="00AC617E"/>
    <w:rsid w:val="00AC6471"/>
    <w:rsid w:val="00AC66E8"/>
    <w:rsid w:val="00AC6CFB"/>
    <w:rsid w:val="00AC745E"/>
    <w:rsid w:val="00AD013D"/>
    <w:rsid w:val="00AD0394"/>
    <w:rsid w:val="00AD08F5"/>
    <w:rsid w:val="00AD0A53"/>
    <w:rsid w:val="00AD0D7D"/>
    <w:rsid w:val="00AD0DEF"/>
    <w:rsid w:val="00AD1060"/>
    <w:rsid w:val="00AD12A3"/>
    <w:rsid w:val="00AD14D4"/>
    <w:rsid w:val="00AD157D"/>
    <w:rsid w:val="00AD1669"/>
    <w:rsid w:val="00AD1958"/>
    <w:rsid w:val="00AD2070"/>
    <w:rsid w:val="00AD2541"/>
    <w:rsid w:val="00AD27F6"/>
    <w:rsid w:val="00AD31ED"/>
    <w:rsid w:val="00AD32A6"/>
    <w:rsid w:val="00AD3532"/>
    <w:rsid w:val="00AD3914"/>
    <w:rsid w:val="00AD3BF3"/>
    <w:rsid w:val="00AD3DC3"/>
    <w:rsid w:val="00AD430E"/>
    <w:rsid w:val="00AD4A64"/>
    <w:rsid w:val="00AD4B77"/>
    <w:rsid w:val="00AD525C"/>
    <w:rsid w:val="00AD54A9"/>
    <w:rsid w:val="00AD5582"/>
    <w:rsid w:val="00AD56A7"/>
    <w:rsid w:val="00AD5855"/>
    <w:rsid w:val="00AD5A6A"/>
    <w:rsid w:val="00AD5B6C"/>
    <w:rsid w:val="00AD5C1B"/>
    <w:rsid w:val="00AD5EF4"/>
    <w:rsid w:val="00AD5F5B"/>
    <w:rsid w:val="00AD6A8B"/>
    <w:rsid w:val="00AD6B8E"/>
    <w:rsid w:val="00AD6BE1"/>
    <w:rsid w:val="00AD6E69"/>
    <w:rsid w:val="00AD7204"/>
    <w:rsid w:val="00AD79BA"/>
    <w:rsid w:val="00AE0091"/>
    <w:rsid w:val="00AE05ED"/>
    <w:rsid w:val="00AE0645"/>
    <w:rsid w:val="00AE0981"/>
    <w:rsid w:val="00AE0AFC"/>
    <w:rsid w:val="00AE0C89"/>
    <w:rsid w:val="00AE1129"/>
    <w:rsid w:val="00AE12C2"/>
    <w:rsid w:val="00AE13CA"/>
    <w:rsid w:val="00AE13D5"/>
    <w:rsid w:val="00AE180A"/>
    <w:rsid w:val="00AE1DAF"/>
    <w:rsid w:val="00AE23B2"/>
    <w:rsid w:val="00AE2569"/>
    <w:rsid w:val="00AE2577"/>
    <w:rsid w:val="00AE257E"/>
    <w:rsid w:val="00AE26CB"/>
    <w:rsid w:val="00AE2C63"/>
    <w:rsid w:val="00AE2CF7"/>
    <w:rsid w:val="00AE33B1"/>
    <w:rsid w:val="00AE35AF"/>
    <w:rsid w:val="00AE39FF"/>
    <w:rsid w:val="00AE4427"/>
    <w:rsid w:val="00AE4471"/>
    <w:rsid w:val="00AE4560"/>
    <w:rsid w:val="00AE45C7"/>
    <w:rsid w:val="00AE480E"/>
    <w:rsid w:val="00AE4DFB"/>
    <w:rsid w:val="00AE50A7"/>
    <w:rsid w:val="00AE54CE"/>
    <w:rsid w:val="00AE5696"/>
    <w:rsid w:val="00AE56E3"/>
    <w:rsid w:val="00AE57F6"/>
    <w:rsid w:val="00AE5B5E"/>
    <w:rsid w:val="00AE5FE6"/>
    <w:rsid w:val="00AE5FF0"/>
    <w:rsid w:val="00AE63E1"/>
    <w:rsid w:val="00AE66E2"/>
    <w:rsid w:val="00AE68BE"/>
    <w:rsid w:val="00AE6D0B"/>
    <w:rsid w:val="00AE7287"/>
    <w:rsid w:val="00AE72D9"/>
    <w:rsid w:val="00AE733B"/>
    <w:rsid w:val="00AE738A"/>
    <w:rsid w:val="00AE741B"/>
    <w:rsid w:val="00AE7430"/>
    <w:rsid w:val="00AE7756"/>
    <w:rsid w:val="00AE780E"/>
    <w:rsid w:val="00AE7836"/>
    <w:rsid w:val="00AE7F69"/>
    <w:rsid w:val="00AF035A"/>
    <w:rsid w:val="00AF0FD0"/>
    <w:rsid w:val="00AF12E5"/>
    <w:rsid w:val="00AF19B7"/>
    <w:rsid w:val="00AF1D48"/>
    <w:rsid w:val="00AF217F"/>
    <w:rsid w:val="00AF2767"/>
    <w:rsid w:val="00AF279D"/>
    <w:rsid w:val="00AF2C56"/>
    <w:rsid w:val="00AF2CCB"/>
    <w:rsid w:val="00AF321D"/>
    <w:rsid w:val="00AF334F"/>
    <w:rsid w:val="00AF3641"/>
    <w:rsid w:val="00AF3B33"/>
    <w:rsid w:val="00AF3B54"/>
    <w:rsid w:val="00AF3BDA"/>
    <w:rsid w:val="00AF42C9"/>
    <w:rsid w:val="00AF4373"/>
    <w:rsid w:val="00AF4D31"/>
    <w:rsid w:val="00AF5490"/>
    <w:rsid w:val="00AF5E3C"/>
    <w:rsid w:val="00AF5EE5"/>
    <w:rsid w:val="00AF60CC"/>
    <w:rsid w:val="00AF6329"/>
    <w:rsid w:val="00AF63FB"/>
    <w:rsid w:val="00AF68F9"/>
    <w:rsid w:val="00AF6AB0"/>
    <w:rsid w:val="00AF707E"/>
    <w:rsid w:val="00AF78EC"/>
    <w:rsid w:val="00AF7B2E"/>
    <w:rsid w:val="00AF7F39"/>
    <w:rsid w:val="00B00043"/>
    <w:rsid w:val="00B0099A"/>
    <w:rsid w:val="00B00C6E"/>
    <w:rsid w:val="00B00CC7"/>
    <w:rsid w:val="00B00DF9"/>
    <w:rsid w:val="00B00EFE"/>
    <w:rsid w:val="00B010D5"/>
    <w:rsid w:val="00B01A7B"/>
    <w:rsid w:val="00B0213A"/>
    <w:rsid w:val="00B02922"/>
    <w:rsid w:val="00B0310B"/>
    <w:rsid w:val="00B0335B"/>
    <w:rsid w:val="00B03453"/>
    <w:rsid w:val="00B03BE3"/>
    <w:rsid w:val="00B03EC2"/>
    <w:rsid w:val="00B0415B"/>
    <w:rsid w:val="00B04BDD"/>
    <w:rsid w:val="00B05400"/>
    <w:rsid w:val="00B05485"/>
    <w:rsid w:val="00B056D7"/>
    <w:rsid w:val="00B0591B"/>
    <w:rsid w:val="00B05947"/>
    <w:rsid w:val="00B05C64"/>
    <w:rsid w:val="00B05CF9"/>
    <w:rsid w:val="00B06ACC"/>
    <w:rsid w:val="00B071AC"/>
    <w:rsid w:val="00B073C5"/>
    <w:rsid w:val="00B07787"/>
    <w:rsid w:val="00B07AFB"/>
    <w:rsid w:val="00B07C01"/>
    <w:rsid w:val="00B07C08"/>
    <w:rsid w:val="00B07DC3"/>
    <w:rsid w:val="00B07F7C"/>
    <w:rsid w:val="00B10255"/>
    <w:rsid w:val="00B1093C"/>
    <w:rsid w:val="00B10945"/>
    <w:rsid w:val="00B10954"/>
    <w:rsid w:val="00B10BCD"/>
    <w:rsid w:val="00B10FC1"/>
    <w:rsid w:val="00B1139E"/>
    <w:rsid w:val="00B1146D"/>
    <w:rsid w:val="00B1179C"/>
    <w:rsid w:val="00B11B8A"/>
    <w:rsid w:val="00B11C9E"/>
    <w:rsid w:val="00B122BB"/>
    <w:rsid w:val="00B128E5"/>
    <w:rsid w:val="00B12F56"/>
    <w:rsid w:val="00B13AAF"/>
    <w:rsid w:val="00B14286"/>
    <w:rsid w:val="00B142DF"/>
    <w:rsid w:val="00B148CC"/>
    <w:rsid w:val="00B14D6A"/>
    <w:rsid w:val="00B1514A"/>
    <w:rsid w:val="00B1554A"/>
    <w:rsid w:val="00B155E9"/>
    <w:rsid w:val="00B15B4D"/>
    <w:rsid w:val="00B15CF0"/>
    <w:rsid w:val="00B15DC9"/>
    <w:rsid w:val="00B160BD"/>
    <w:rsid w:val="00B1620A"/>
    <w:rsid w:val="00B16659"/>
    <w:rsid w:val="00B1668F"/>
    <w:rsid w:val="00B16907"/>
    <w:rsid w:val="00B16CA8"/>
    <w:rsid w:val="00B171B0"/>
    <w:rsid w:val="00B1750E"/>
    <w:rsid w:val="00B1781F"/>
    <w:rsid w:val="00B2017D"/>
    <w:rsid w:val="00B20186"/>
    <w:rsid w:val="00B20299"/>
    <w:rsid w:val="00B20C2F"/>
    <w:rsid w:val="00B20ED4"/>
    <w:rsid w:val="00B2159F"/>
    <w:rsid w:val="00B21840"/>
    <w:rsid w:val="00B21BE9"/>
    <w:rsid w:val="00B21E3C"/>
    <w:rsid w:val="00B22223"/>
    <w:rsid w:val="00B222AD"/>
    <w:rsid w:val="00B2249C"/>
    <w:rsid w:val="00B224FF"/>
    <w:rsid w:val="00B22FD1"/>
    <w:rsid w:val="00B2305C"/>
    <w:rsid w:val="00B23233"/>
    <w:rsid w:val="00B232D8"/>
    <w:rsid w:val="00B23826"/>
    <w:rsid w:val="00B23E9D"/>
    <w:rsid w:val="00B23FFF"/>
    <w:rsid w:val="00B240E8"/>
    <w:rsid w:val="00B242A3"/>
    <w:rsid w:val="00B247D0"/>
    <w:rsid w:val="00B24A86"/>
    <w:rsid w:val="00B24CF9"/>
    <w:rsid w:val="00B24EBE"/>
    <w:rsid w:val="00B251EE"/>
    <w:rsid w:val="00B254B1"/>
    <w:rsid w:val="00B254F8"/>
    <w:rsid w:val="00B25B24"/>
    <w:rsid w:val="00B25B56"/>
    <w:rsid w:val="00B25E72"/>
    <w:rsid w:val="00B2620B"/>
    <w:rsid w:val="00B26322"/>
    <w:rsid w:val="00B2662E"/>
    <w:rsid w:val="00B268FE"/>
    <w:rsid w:val="00B26944"/>
    <w:rsid w:val="00B26C58"/>
    <w:rsid w:val="00B27263"/>
    <w:rsid w:val="00B272B4"/>
    <w:rsid w:val="00B30B6A"/>
    <w:rsid w:val="00B30D63"/>
    <w:rsid w:val="00B3149B"/>
    <w:rsid w:val="00B315DA"/>
    <w:rsid w:val="00B319E5"/>
    <w:rsid w:val="00B31B3A"/>
    <w:rsid w:val="00B31C57"/>
    <w:rsid w:val="00B31CDF"/>
    <w:rsid w:val="00B31E08"/>
    <w:rsid w:val="00B32426"/>
    <w:rsid w:val="00B32518"/>
    <w:rsid w:val="00B32799"/>
    <w:rsid w:val="00B32838"/>
    <w:rsid w:val="00B32CCC"/>
    <w:rsid w:val="00B32DB4"/>
    <w:rsid w:val="00B331DA"/>
    <w:rsid w:val="00B33779"/>
    <w:rsid w:val="00B33B22"/>
    <w:rsid w:val="00B33CDE"/>
    <w:rsid w:val="00B33D4E"/>
    <w:rsid w:val="00B34209"/>
    <w:rsid w:val="00B34917"/>
    <w:rsid w:val="00B35052"/>
    <w:rsid w:val="00B35713"/>
    <w:rsid w:val="00B362AA"/>
    <w:rsid w:val="00B3679A"/>
    <w:rsid w:val="00B368F1"/>
    <w:rsid w:val="00B36D5E"/>
    <w:rsid w:val="00B36F0C"/>
    <w:rsid w:val="00B37035"/>
    <w:rsid w:val="00B37783"/>
    <w:rsid w:val="00B378B5"/>
    <w:rsid w:val="00B400C8"/>
    <w:rsid w:val="00B401AB"/>
    <w:rsid w:val="00B4024B"/>
    <w:rsid w:val="00B4027B"/>
    <w:rsid w:val="00B4041C"/>
    <w:rsid w:val="00B40455"/>
    <w:rsid w:val="00B406DF"/>
    <w:rsid w:val="00B408B9"/>
    <w:rsid w:val="00B411AF"/>
    <w:rsid w:val="00B412DE"/>
    <w:rsid w:val="00B41A6B"/>
    <w:rsid w:val="00B41D09"/>
    <w:rsid w:val="00B421D6"/>
    <w:rsid w:val="00B421E0"/>
    <w:rsid w:val="00B427C2"/>
    <w:rsid w:val="00B427ED"/>
    <w:rsid w:val="00B4295E"/>
    <w:rsid w:val="00B4317B"/>
    <w:rsid w:val="00B43344"/>
    <w:rsid w:val="00B437AA"/>
    <w:rsid w:val="00B43AFE"/>
    <w:rsid w:val="00B43C8D"/>
    <w:rsid w:val="00B440A6"/>
    <w:rsid w:val="00B441CB"/>
    <w:rsid w:val="00B44422"/>
    <w:rsid w:val="00B44480"/>
    <w:rsid w:val="00B44877"/>
    <w:rsid w:val="00B44CEF"/>
    <w:rsid w:val="00B453EB"/>
    <w:rsid w:val="00B4564F"/>
    <w:rsid w:val="00B457F0"/>
    <w:rsid w:val="00B459B8"/>
    <w:rsid w:val="00B45CDB"/>
    <w:rsid w:val="00B45D59"/>
    <w:rsid w:val="00B46139"/>
    <w:rsid w:val="00B4629E"/>
    <w:rsid w:val="00B46A68"/>
    <w:rsid w:val="00B46CB8"/>
    <w:rsid w:val="00B471D5"/>
    <w:rsid w:val="00B4731A"/>
    <w:rsid w:val="00B47538"/>
    <w:rsid w:val="00B47811"/>
    <w:rsid w:val="00B47A73"/>
    <w:rsid w:val="00B502F6"/>
    <w:rsid w:val="00B504C1"/>
    <w:rsid w:val="00B5062E"/>
    <w:rsid w:val="00B50AD6"/>
    <w:rsid w:val="00B512CE"/>
    <w:rsid w:val="00B51313"/>
    <w:rsid w:val="00B51E1C"/>
    <w:rsid w:val="00B52329"/>
    <w:rsid w:val="00B523A5"/>
    <w:rsid w:val="00B526F4"/>
    <w:rsid w:val="00B52890"/>
    <w:rsid w:val="00B5298F"/>
    <w:rsid w:val="00B52A77"/>
    <w:rsid w:val="00B535AB"/>
    <w:rsid w:val="00B536B0"/>
    <w:rsid w:val="00B53A2B"/>
    <w:rsid w:val="00B53B1A"/>
    <w:rsid w:val="00B53CA2"/>
    <w:rsid w:val="00B540A5"/>
    <w:rsid w:val="00B5411A"/>
    <w:rsid w:val="00B5437A"/>
    <w:rsid w:val="00B54F43"/>
    <w:rsid w:val="00B551CA"/>
    <w:rsid w:val="00B552C4"/>
    <w:rsid w:val="00B553D2"/>
    <w:rsid w:val="00B55821"/>
    <w:rsid w:val="00B5594F"/>
    <w:rsid w:val="00B5667D"/>
    <w:rsid w:val="00B56C79"/>
    <w:rsid w:val="00B57039"/>
    <w:rsid w:val="00B57361"/>
    <w:rsid w:val="00B576B4"/>
    <w:rsid w:val="00B57DB4"/>
    <w:rsid w:val="00B6083A"/>
    <w:rsid w:val="00B60A2B"/>
    <w:rsid w:val="00B60E6B"/>
    <w:rsid w:val="00B61264"/>
    <w:rsid w:val="00B61269"/>
    <w:rsid w:val="00B61289"/>
    <w:rsid w:val="00B61B4B"/>
    <w:rsid w:val="00B61DBF"/>
    <w:rsid w:val="00B61E51"/>
    <w:rsid w:val="00B61F81"/>
    <w:rsid w:val="00B62184"/>
    <w:rsid w:val="00B6224F"/>
    <w:rsid w:val="00B62313"/>
    <w:rsid w:val="00B62395"/>
    <w:rsid w:val="00B624D8"/>
    <w:rsid w:val="00B62AB7"/>
    <w:rsid w:val="00B62B0E"/>
    <w:rsid w:val="00B62F24"/>
    <w:rsid w:val="00B62FE2"/>
    <w:rsid w:val="00B638C8"/>
    <w:rsid w:val="00B63ACA"/>
    <w:rsid w:val="00B63B13"/>
    <w:rsid w:val="00B644A7"/>
    <w:rsid w:val="00B65070"/>
    <w:rsid w:val="00B65772"/>
    <w:rsid w:val="00B65950"/>
    <w:rsid w:val="00B662B6"/>
    <w:rsid w:val="00B667D1"/>
    <w:rsid w:val="00B6749B"/>
    <w:rsid w:val="00B70A96"/>
    <w:rsid w:val="00B70F84"/>
    <w:rsid w:val="00B7153C"/>
    <w:rsid w:val="00B71F51"/>
    <w:rsid w:val="00B724A7"/>
    <w:rsid w:val="00B72537"/>
    <w:rsid w:val="00B726A5"/>
    <w:rsid w:val="00B72B82"/>
    <w:rsid w:val="00B72FA7"/>
    <w:rsid w:val="00B72FE0"/>
    <w:rsid w:val="00B73196"/>
    <w:rsid w:val="00B734F2"/>
    <w:rsid w:val="00B73668"/>
    <w:rsid w:val="00B73A25"/>
    <w:rsid w:val="00B73C8D"/>
    <w:rsid w:val="00B73D44"/>
    <w:rsid w:val="00B74378"/>
    <w:rsid w:val="00B74675"/>
    <w:rsid w:val="00B749A5"/>
    <w:rsid w:val="00B74E9D"/>
    <w:rsid w:val="00B754D5"/>
    <w:rsid w:val="00B7560F"/>
    <w:rsid w:val="00B75D4A"/>
    <w:rsid w:val="00B75E1D"/>
    <w:rsid w:val="00B75E92"/>
    <w:rsid w:val="00B75EA5"/>
    <w:rsid w:val="00B76133"/>
    <w:rsid w:val="00B76198"/>
    <w:rsid w:val="00B7681E"/>
    <w:rsid w:val="00B76BF2"/>
    <w:rsid w:val="00B76DC2"/>
    <w:rsid w:val="00B76E4E"/>
    <w:rsid w:val="00B771B0"/>
    <w:rsid w:val="00B7729D"/>
    <w:rsid w:val="00B77520"/>
    <w:rsid w:val="00B777E1"/>
    <w:rsid w:val="00B77C2D"/>
    <w:rsid w:val="00B80420"/>
    <w:rsid w:val="00B809D6"/>
    <w:rsid w:val="00B80C88"/>
    <w:rsid w:val="00B8111A"/>
    <w:rsid w:val="00B8114A"/>
    <w:rsid w:val="00B81646"/>
    <w:rsid w:val="00B81847"/>
    <w:rsid w:val="00B81E1F"/>
    <w:rsid w:val="00B822B1"/>
    <w:rsid w:val="00B823B4"/>
    <w:rsid w:val="00B82476"/>
    <w:rsid w:val="00B8279E"/>
    <w:rsid w:val="00B82983"/>
    <w:rsid w:val="00B82D4D"/>
    <w:rsid w:val="00B82ECF"/>
    <w:rsid w:val="00B8348B"/>
    <w:rsid w:val="00B8370E"/>
    <w:rsid w:val="00B83B5A"/>
    <w:rsid w:val="00B83EDB"/>
    <w:rsid w:val="00B83EFA"/>
    <w:rsid w:val="00B83FAB"/>
    <w:rsid w:val="00B84945"/>
    <w:rsid w:val="00B84CD7"/>
    <w:rsid w:val="00B85370"/>
    <w:rsid w:val="00B85522"/>
    <w:rsid w:val="00B8584B"/>
    <w:rsid w:val="00B859E0"/>
    <w:rsid w:val="00B85B39"/>
    <w:rsid w:val="00B85BC9"/>
    <w:rsid w:val="00B85BD8"/>
    <w:rsid w:val="00B85F98"/>
    <w:rsid w:val="00B85FCA"/>
    <w:rsid w:val="00B860D8"/>
    <w:rsid w:val="00B861F3"/>
    <w:rsid w:val="00B862CB"/>
    <w:rsid w:val="00B86BAC"/>
    <w:rsid w:val="00B86E72"/>
    <w:rsid w:val="00B86E8F"/>
    <w:rsid w:val="00B87185"/>
    <w:rsid w:val="00B872BD"/>
    <w:rsid w:val="00B87BE4"/>
    <w:rsid w:val="00B90189"/>
    <w:rsid w:val="00B904D5"/>
    <w:rsid w:val="00B90818"/>
    <w:rsid w:val="00B90AEF"/>
    <w:rsid w:val="00B90E59"/>
    <w:rsid w:val="00B91211"/>
    <w:rsid w:val="00B9230E"/>
    <w:rsid w:val="00B92352"/>
    <w:rsid w:val="00B92503"/>
    <w:rsid w:val="00B9278E"/>
    <w:rsid w:val="00B927D1"/>
    <w:rsid w:val="00B928A0"/>
    <w:rsid w:val="00B92A2B"/>
    <w:rsid w:val="00B92B69"/>
    <w:rsid w:val="00B92BBD"/>
    <w:rsid w:val="00B931B0"/>
    <w:rsid w:val="00B93A87"/>
    <w:rsid w:val="00B93E1C"/>
    <w:rsid w:val="00B9427E"/>
    <w:rsid w:val="00B94CFF"/>
    <w:rsid w:val="00B94F42"/>
    <w:rsid w:val="00B95733"/>
    <w:rsid w:val="00B958A5"/>
    <w:rsid w:val="00B959C9"/>
    <w:rsid w:val="00B9610F"/>
    <w:rsid w:val="00B9612E"/>
    <w:rsid w:val="00B962C7"/>
    <w:rsid w:val="00B966EC"/>
    <w:rsid w:val="00B96762"/>
    <w:rsid w:val="00B969A4"/>
    <w:rsid w:val="00B96A87"/>
    <w:rsid w:val="00B96DCB"/>
    <w:rsid w:val="00B972A2"/>
    <w:rsid w:val="00B97321"/>
    <w:rsid w:val="00B97502"/>
    <w:rsid w:val="00B9764C"/>
    <w:rsid w:val="00B97A40"/>
    <w:rsid w:val="00B97A58"/>
    <w:rsid w:val="00B97F5F"/>
    <w:rsid w:val="00BA029E"/>
    <w:rsid w:val="00BA07F6"/>
    <w:rsid w:val="00BA0A5F"/>
    <w:rsid w:val="00BA0AF7"/>
    <w:rsid w:val="00BA0E51"/>
    <w:rsid w:val="00BA1ECA"/>
    <w:rsid w:val="00BA212A"/>
    <w:rsid w:val="00BA220B"/>
    <w:rsid w:val="00BA22E3"/>
    <w:rsid w:val="00BA26CD"/>
    <w:rsid w:val="00BA2873"/>
    <w:rsid w:val="00BA3235"/>
    <w:rsid w:val="00BA37F9"/>
    <w:rsid w:val="00BA3A2F"/>
    <w:rsid w:val="00BA3ACC"/>
    <w:rsid w:val="00BA47E3"/>
    <w:rsid w:val="00BA482D"/>
    <w:rsid w:val="00BA4DBD"/>
    <w:rsid w:val="00BA5150"/>
    <w:rsid w:val="00BA56A6"/>
    <w:rsid w:val="00BA56EA"/>
    <w:rsid w:val="00BA5B95"/>
    <w:rsid w:val="00BA61C0"/>
    <w:rsid w:val="00BA65E5"/>
    <w:rsid w:val="00BA6719"/>
    <w:rsid w:val="00BA6801"/>
    <w:rsid w:val="00BA6925"/>
    <w:rsid w:val="00BA6AFA"/>
    <w:rsid w:val="00BA704B"/>
    <w:rsid w:val="00BA70FF"/>
    <w:rsid w:val="00BA7149"/>
    <w:rsid w:val="00BA76BB"/>
    <w:rsid w:val="00BA792A"/>
    <w:rsid w:val="00BB027A"/>
    <w:rsid w:val="00BB0A7F"/>
    <w:rsid w:val="00BB0B3F"/>
    <w:rsid w:val="00BB0E35"/>
    <w:rsid w:val="00BB10EA"/>
    <w:rsid w:val="00BB118F"/>
    <w:rsid w:val="00BB2FF4"/>
    <w:rsid w:val="00BB30BE"/>
    <w:rsid w:val="00BB3280"/>
    <w:rsid w:val="00BB342D"/>
    <w:rsid w:val="00BB36A8"/>
    <w:rsid w:val="00BB3C65"/>
    <w:rsid w:val="00BB3EDF"/>
    <w:rsid w:val="00BB405A"/>
    <w:rsid w:val="00BB41F0"/>
    <w:rsid w:val="00BB488C"/>
    <w:rsid w:val="00BB4DFE"/>
    <w:rsid w:val="00BB4F67"/>
    <w:rsid w:val="00BB4FE5"/>
    <w:rsid w:val="00BB5057"/>
    <w:rsid w:val="00BB58DD"/>
    <w:rsid w:val="00BB59CF"/>
    <w:rsid w:val="00BB615B"/>
    <w:rsid w:val="00BB636D"/>
    <w:rsid w:val="00BB6658"/>
    <w:rsid w:val="00BB6822"/>
    <w:rsid w:val="00BB6939"/>
    <w:rsid w:val="00BB6B79"/>
    <w:rsid w:val="00BB738D"/>
    <w:rsid w:val="00BB78CC"/>
    <w:rsid w:val="00BC0A6E"/>
    <w:rsid w:val="00BC0C75"/>
    <w:rsid w:val="00BC1242"/>
    <w:rsid w:val="00BC14A3"/>
    <w:rsid w:val="00BC168E"/>
    <w:rsid w:val="00BC1E52"/>
    <w:rsid w:val="00BC1FA3"/>
    <w:rsid w:val="00BC26FF"/>
    <w:rsid w:val="00BC2CBF"/>
    <w:rsid w:val="00BC2DA2"/>
    <w:rsid w:val="00BC2DC4"/>
    <w:rsid w:val="00BC315F"/>
    <w:rsid w:val="00BC32C9"/>
    <w:rsid w:val="00BC3AE1"/>
    <w:rsid w:val="00BC4321"/>
    <w:rsid w:val="00BC45F3"/>
    <w:rsid w:val="00BC4616"/>
    <w:rsid w:val="00BC46C9"/>
    <w:rsid w:val="00BC47DF"/>
    <w:rsid w:val="00BC4C28"/>
    <w:rsid w:val="00BC4C92"/>
    <w:rsid w:val="00BC54EE"/>
    <w:rsid w:val="00BC5A35"/>
    <w:rsid w:val="00BC5B1E"/>
    <w:rsid w:val="00BC5C28"/>
    <w:rsid w:val="00BC5C3C"/>
    <w:rsid w:val="00BC5D71"/>
    <w:rsid w:val="00BC5EC7"/>
    <w:rsid w:val="00BC6038"/>
    <w:rsid w:val="00BC673E"/>
    <w:rsid w:val="00BC67A9"/>
    <w:rsid w:val="00BC6989"/>
    <w:rsid w:val="00BC6E69"/>
    <w:rsid w:val="00BC6F43"/>
    <w:rsid w:val="00BC7078"/>
    <w:rsid w:val="00BC72E0"/>
    <w:rsid w:val="00BC741E"/>
    <w:rsid w:val="00BC7D58"/>
    <w:rsid w:val="00BC7F41"/>
    <w:rsid w:val="00BD0500"/>
    <w:rsid w:val="00BD052A"/>
    <w:rsid w:val="00BD069B"/>
    <w:rsid w:val="00BD0B62"/>
    <w:rsid w:val="00BD0EA7"/>
    <w:rsid w:val="00BD17F6"/>
    <w:rsid w:val="00BD1A85"/>
    <w:rsid w:val="00BD1FDB"/>
    <w:rsid w:val="00BD1FFD"/>
    <w:rsid w:val="00BD225B"/>
    <w:rsid w:val="00BD26E0"/>
    <w:rsid w:val="00BD29B1"/>
    <w:rsid w:val="00BD302A"/>
    <w:rsid w:val="00BD3134"/>
    <w:rsid w:val="00BD32FF"/>
    <w:rsid w:val="00BD3A0B"/>
    <w:rsid w:val="00BD3C91"/>
    <w:rsid w:val="00BD3D97"/>
    <w:rsid w:val="00BD4161"/>
    <w:rsid w:val="00BD42E0"/>
    <w:rsid w:val="00BD43CE"/>
    <w:rsid w:val="00BD489A"/>
    <w:rsid w:val="00BD4C36"/>
    <w:rsid w:val="00BD4F6D"/>
    <w:rsid w:val="00BD506B"/>
    <w:rsid w:val="00BD5189"/>
    <w:rsid w:val="00BD5C12"/>
    <w:rsid w:val="00BD6057"/>
    <w:rsid w:val="00BD616C"/>
    <w:rsid w:val="00BD6642"/>
    <w:rsid w:val="00BD69AF"/>
    <w:rsid w:val="00BD715F"/>
    <w:rsid w:val="00BD7501"/>
    <w:rsid w:val="00BD7576"/>
    <w:rsid w:val="00BD798D"/>
    <w:rsid w:val="00BD7A50"/>
    <w:rsid w:val="00BE021B"/>
    <w:rsid w:val="00BE0399"/>
    <w:rsid w:val="00BE049F"/>
    <w:rsid w:val="00BE060C"/>
    <w:rsid w:val="00BE06BF"/>
    <w:rsid w:val="00BE09FD"/>
    <w:rsid w:val="00BE11A1"/>
    <w:rsid w:val="00BE127D"/>
    <w:rsid w:val="00BE17DE"/>
    <w:rsid w:val="00BE181F"/>
    <w:rsid w:val="00BE2290"/>
    <w:rsid w:val="00BE2F01"/>
    <w:rsid w:val="00BE2F28"/>
    <w:rsid w:val="00BE3177"/>
    <w:rsid w:val="00BE3478"/>
    <w:rsid w:val="00BE348D"/>
    <w:rsid w:val="00BE3493"/>
    <w:rsid w:val="00BE3898"/>
    <w:rsid w:val="00BE3A89"/>
    <w:rsid w:val="00BE3B5C"/>
    <w:rsid w:val="00BE4050"/>
    <w:rsid w:val="00BE41FA"/>
    <w:rsid w:val="00BE47A5"/>
    <w:rsid w:val="00BE4895"/>
    <w:rsid w:val="00BE4B02"/>
    <w:rsid w:val="00BE4D88"/>
    <w:rsid w:val="00BE5336"/>
    <w:rsid w:val="00BE5543"/>
    <w:rsid w:val="00BE5ABB"/>
    <w:rsid w:val="00BE60BD"/>
    <w:rsid w:val="00BE60F8"/>
    <w:rsid w:val="00BE6180"/>
    <w:rsid w:val="00BE6221"/>
    <w:rsid w:val="00BE6426"/>
    <w:rsid w:val="00BE6444"/>
    <w:rsid w:val="00BE678E"/>
    <w:rsid w:val="00BE6980"/>
    <w:rsid w:val="00BE7090"/>
    <w:rsid w:val="00BE76B1"/>
    <w:rsid w:val="00BE79F9"/>
    <w:rsid w:val="00BE7B3B"/>
    <w:rsid w:val="00BE7D50"/>
    <w:rsid w:val="00BE7F9F"/>
    <w:rsid w:val="00BF05DA"/>
    <w:rsid w:val="00BF07D3"/>
    <w:rsid w:val="00BF0D66"/>
    <w:rsid w:val="00BF0E04"/>
    <w:rsid w:val="00BF15E5"/>
    <w:rsid w:val="00BF1FD7"/>
    <w:rsid w:val="00BF24F7"/>
    <w:rsid w:val="00BF26AD"/>
    <w:rsid w:val="00BF2828"/>
    <w:rsid w:val="00BF2984"/>
    <w:rsid w:val="00BF2A56"/>
    <w:rsid w:val="00BF2D76"/>
    <w:rsid w:val="00BF33E4"/>
    <w:rsid w:val="00BF3554"/>
    <w:rsid w:val="00BF38F4"/>
    <w:rsid w:val="00BF3A40"/>
    <w:rsid w:val="00BF3DB5"/>
    <w:rsid w:val="00BF47F2"/>
    <w:rsid w:val="00BF4CD2"/>
    <w:rsid w:val="00BF50B8"/>
    <w:rsid w:val="00BF5406"/>
    <w:rsid w:val="00BF5DBE"/>
    <w:rsid w:val="00BF5FC0"/>
    <w:rsid w:val="00BF62A0"/>
    <w:rsid w:val="00BF6672"/>
    <w:rsid w:val="00BF6A42"/>
    <w:rsid w:val="00BF6D25"/>
    <w:rsid w:val="00BF724A"/>
    <w:rsid w:val="00BF7734"/>
    <w:rsid w:val="00BF796B"/>
    <w:rsid w:val="00C0026C"/>
    <w:rsid w:val="00C002BA"/>
    <w:rsid w:val="00C00A34"/>
    <w:rsid w:val="00C00D31"/>
    <w:rsid w:val="00C00E94"/>
    <w:rsid w:val="00C01150"/>
    <w:rsid w:val="00C01442"/>
    <w:rsid w:val="00C01631"/>
    <w:rsid w:val="00C0223B"/>
    <w:rsid w:val="00C02925"/>
    <w:rsid w:val="00C02AD3"/>
    <w:rsid w:val="00C02C24"/>
    <w:rsid w:val="00C0372A"/>
    <w:rsid w:val="00C0378F"/>
    <w:rsid w:val="00C03EE8"/>
    <w:rsid w:val="00C03F82"/>
    <w:rsid w:val="00C03FA9"/>
    <w:rsid w:val="00C040C8"/>
    <w:rsid w:val="00C041BB"/>
    <w:rsid w:val="00C0484D"/>
    <w:rsid w:val="00C048E1"/>
    <w:rsid w:val="00C04D78"/>
    <w:rsid w:val="00C0535C"/>
    <w:rsid w:val="00C057E6"/>
    <w:rsid w:val="00C05932"/>
    <w:rsid w:val="00C05A6A"/>
    <w:rsid w:val="00C06212"/>
    <w:rsid w:val="00C068FF"/>
    <w:rsid w:val="00C06AA2"/>
    <w:rsid w:val="00C07679"/>
    <w:rsid w:val="00C078C3"/>
    <w:rsid w:val="00C07A04"/>
    <w:rsid w:val="00C07D2E"/>
    <w:rsid w:val="00C07DA8"/>
    <w:rsid w:val="00C100B6"/>
    <w:rsid w:val="00C101CE"/>
    <w:rsid w:val="00C102FC"/>
    <w:rsid w:val="00C10AA1"/>
    <w:rsid w:val="00C110EC"/>
    <w:rsid w:val="00C118A7"/>
    <w:rsid w:val="00C11A50"/>
    <w:rsid w:val="00C121B9"/>
    <w:rsid w:val="00C129D0"/>
    <w:rsid w:val="00C12F8B"/>
    <w:rsid w:val="00C130C2"/>
    <w:rsid w:val="00C13242"/>
    <w:rsid w:val="00C13DB7"/>
    <w:rsid w:val="00C1431D"/>
    <w:rsid w:val="00C143C2"/>
    <w:rsid w:val="00C14531"/>
    <w:rsid w:val="00C1457D"/>
    <w:rsid w:val="00C14AE7"/>
    <w:rsid w:val="00C14DC9"/>
    <w:rsid w:val="00C151BF"/>
    <w:rsid w:val="00C153FD"/>
    <w:rsid w:val="00C159EF"/>
    <w:rsid w:val="00C15CE9"/>
    <w:rsid w:val="00C15E27"/>
    <w:rsid w:val="00C16031"/>
    <w:rsid w:val="00C1652E"/>
    <w:rsid w:val="00C165D5"/>
    <w:rsid w:val="00C16947"/>
    <w:rsid w:val="00C16DA2"/>
    <w:rsid w:val="00C1723D"/>
    <w:rsid w:val="00C17259"/>
    <w:rsid w:val="00C179A5"/>
    <w:rsid w:val="00C17CC0"/>
    <w:rsid w:val="00C17E3F"/>
    <w:rsid w:val="00C20AC2"/>
    <w:rsid w:val="00C21644"/>
    <w:rsid w:val="00C2189A"/>
    <w:rsid w:val="00C21AB3"/>
    <w:rsid w:val="00C21CB0"/>
    <w:rsid w:val="00C21DE3"/>
    <w:rsid w:val="00C22014"/>
    <w:rsid w:val="00C22F26"/>
    <w:rsid w:val="00C23264"/>
    <w:rsid w:val="00C236AE"/>
    <w:rsid w:val="00C23D6F"/>
    <w:rsid w:val="00C2422C"/>
    <w:rsid w:val="00C24A6F"/>
    <w:rsid w:val="00C24A9D"/>
    <w:rsid w:val="00C24AC2"/>
    <w:rsid w:val="00C251F0"/>
    <w:rsid w:val="00C254DC"/>
    <w:rsid w:val="00C25CF3"/>
    <w:rsid w:val="00C26C89"/>
    <w:rsid w:val="00C26F5F"/>
    <w:rsid w:val="00C27935"/>
    <w:rsid w:val="00C2793A"/>
    <w:rsid w:val="00C30221"/>
    <w:rsid w:val="00C3024C"/>
    <w:rsid w:val="00C30305"/>
    <w:rsid w:val="00C30379"/>
    <w:rsid w:val="00C30785"/>
    <w:rsid w:val="00C30AD3"/>
    <w:rsid w:val="00C31220"/>
    <w:rsid w:val="00C31257"/>
    <w:rsid w:val="00C31628"/>
    <w:rsid w:val="00C31937"/>
    <w:rsid w:val="00C31E19"/>
    <w:rsid w:val="00C321DF"/>
    <w:rsid w:val="00C3245D"/>
    <w:rsid w:val="00C32532"/>
    <w:rsid w:val="00C32534"/>
    <w:rsid w:val="00C32636"/>
    <w:rsid w:val="00C3279A"/>
    <w:rsid w:val="00C32878"/>
    <w:rsid w:val="00C32B50"/>
    <w:rsid w:val="00C32B9E"/>
    <w:rsid w:val="00C331CF"/>
    <w:rsid w:val="00C33220"/>
    <w:rsid w:val="00C3361D"/>
    <w:rsid w:val="00C336B0"/>
    <w:rsid w:val="00C33753"/>
    <w:rsid w:val="00C33BEA"/>
    <w:rsid w:val="00C3421F"/>
    <w:rsid w:val="00C34581"/>
    <w:rsid w:val="00C34C37"/>
    <w:rsid w:val="00C3528D"/>
    <w:rsid w:val="00C3566F"/>
    <w:rsid w:val="00C35803"/>
    <w:rsid w:val="00C35BF8"/>
    <w:rsid w:val="00C35F5E"/>
    <w:rsid w:val="00C35F7E"/>
    <w:rsid w:val="00C361E2"/>
    <w:rsid w:val="00C364A1"/>
    <w:rsid w:val="00C36813"/>
    <w:rsid w:val="00C36B72"/>
    <w:rsid w:val="00C37256"/>
    <w:rsid w:val="00C372AF"/>
    <w:rsid w:val="00C3730C"/>
    <w:rsid w:val="00C373AC"/>
    <w:rsid w:val="00C3781E"/>
    <w:rsid w:val="00C37D3F"/>
    <w:rsid w:val="00C37F99"/>
    <w:rsid w:val="00C40C04"/>
    <w:rsid w:val="00C41827"/>
    <w:rsid w:val="00C41E89"/>
    <w:rsid w:val="00C41F2C"/>
    <w:rsid w:val="00C41F7D"/>
    <w:rsid w:val="00C42073"/>
    <w:rsid w:val="00C421C9"/>
    <w:rsid w:val="00C42471"/>
    <w:rsid w:val="00C42DA1"/>
    <w:rsid w:val="00C42E8F"/>
    <w:rsid w:val="00C42ED0"/>
    <w:rsid w:val="00C43A1D"/>
    <w:rsid w:val="00C43AF5"/>
    <w:rsid w:val="00C44626"/>
    <w:rsid w:val="00C44F9A"/>
    <w:rsid w:val="00C451E1"/>
    <w:rsid w:val="00C45486"/>
    <w:rsid w:val="00C457DA"/>
    <w:rsid w:val="00C45A10"/>
    <w:rsid w:val="00C45A5C"/>
    <w:rsid w:val="00C45B7C"/>
    <w:rsid w:val="00C46432"/>
    <w:rsid w:val="00C4667B"/>
    <w:rsid w:val="00C46EC1"/>
    <w:rsid w:val="00C470B4"/>
    <w:rsid w:val="00C47310"/>
    <w:rsid w:val="00C4732C"/>
    <w:rsid w:val="00C47E47"/>
    <w:rsid w:val="00C5059F"/>
    <w:rsid w:val="00C50B8F"/>
    <w:rsid w:val="00C50D23"/>
    <w:rsid w:val="00C50D9C"/>
    <w:rsid w:val="00C517D9"/>
    <w:rsid w:val="00C517F1"/>
    <w:rsid w:val="00C51AC3"/>
    <w:rsid w:val="00C51E6A"/>
    <w:rsid w:val="00C51FD0"/>
    <w:rsid w:val="00C521D3"/>
    <w:rsid w:val="00C525C7"/>
    <w:rsid w:val="00C52690"/>
    <w:rsid w:val="00C52CA6"/>
    <w:rsid w:val="00C52E43"/>
    <w:rsid w:val="00C53279"/>
    <w:rsid w:val="00C53499"/>
    <w:rsid w:val="00C53E0F"/>
    <w:rsid w:val="00C53F09"/>
    <w:rsid w:val="00C5400B"/>
    <w:rsid w:val="00C54D9D"/>
    <w:rsid w:val="00C55384"/>
    <w:rsid w:val="00C55A34"/>
    <w:rsid w:val="00C5612B"/>
    <w:rsid w:val="00C56132"/>
    <w:rsid w:val="00C562D6"/>
    <w:rsid w:val="00C569A6"/>
    <w:rsid w:val="00C5752C"/>
    <w:rsid w:val="00C57979"/>
    <w:rsid w:val="00C57AC2"/>
    <w:rsid w:val="00C57C30"/>
    <w:rsid w:val="00C605C0"/>
    <w:rsid w:val="00C60DA3"/>
    <w:rsid w:val="00C60F29"/>
    <w:rsid w:val="00C61437"/>
    <w:rsid w:val="00C615AB"/>
    <w:rsid w:val="00C616D9"/>
    <w:rsid w:val="00C61B55"/>
    <w:rsid w:val="00C62531"/>
    <w:rsid w:val="00C643EE"/>
    <w:rsid w:val="00C65AFB"/>
    <w:rsid w:val="00C65C59"/>
    <w:rsid w:val="00C65CA6"/>
    <w:rsid w:val="00C662EF"/>
    <w:rsid w:val="00C665D1"/>
    <w:rsid w:val="00C6697C"/>
    <w:rsid w:val="00C66D62"/>
    <w:rsid w:val="00C66EAD"/>
    <w:rsid w:val="00C67642"/>
    <w:rsid w:val="00C67D6D"/>
    <w:rsid w:val="00C67DEC"/>
    <w:rsid w:val="00C67E06"/>
    <w:rsid w:val="00C67E21"/>
    <w:rsid w:val="00C67F0C"/>
    <w:rsid w:val="00C70310"/>
    <w:rsid w:val="00C70F28"/>
    <w:rsid w:val="00C71320"/>
    <w:rsid w:val="00C718AB"/>
    <w:rsid w:val="00C71B07"/>
    <w:rsid w:val="00C71D8C"/>
    <w:rsid w:val="00C722FD"/>
    <w:rsid w:val="00C72440"/>
    <w:rsid w:val="00C72479"/>
    <w:rsid w:val="00C73212"/>
    <w:rsid w:val="00C734AD"/>
    <w:rsid w:val="00C73FB0"/>
    <w:rsid w:val="00C74803"/>
    <w:rsid w:val="00C75222"/>
    <w:rsid w:val="00C75325"/>
    <w:rsid w:val="00C755BF"/>
    <w:rsid w:val="00C75618"/>
    <w:rsid w:val="00C75659"/>
    <w:rsid w:val="00C75D02"/>
    <w:rsid w:val="00C760F7"/>
    <w:rsid w:val="00C761AB"/>
    <w:rsid w:val="00C76369"/>
    <w:rsid w:val="00C764B8"/>
    <w:rsid w:val="00C76935"/>
    <w:rsid w:val="00C76C2C"/>
    <w:rsid w:val="00C770AD"/>
    <w:rsid w:val="00C774BF"/>
    <w:rsid w:val="00C77723"/>
    <w:rsid w:val="00C77E1E"/>
    <w:rsid w:val="00C77FA5"/>
    <w:rsid w:val="00C802A3"/>
    <w:rsid w:val="00C80A89"/>
    <w:rsid w:val="00C80B36"/>
    <w:rsid w:val="00C8108F"/>
    <w:rsid w:val="00C81185"/>
    <w:rsid w:val="00C81952"/>
    <w:rsid w:val="00C81D59"/>
    <w:rsid w:val="00C81EC9"/>
    <w:rsid w:val="00C82576"/>
    <w:rsid w:val="00C827BD"/>
    <w:rsid w:val="00C82998"/>
    <w:rsid w:val="00C829CA"/>
    <w:rsid w:val="00C82DB6"/>
    <w:rsid w:val="00C82E70"/>
    <w:rsid w:val="00C8307A"/>
    <w:rsid w:val="00C8307D"/>
    <w:rsid w:val="00C833E5"/>
    <w:rsid w:val="00C837FA"/>
    <w:rsid w:val="00C83B48"/>
    <w:rsid w:val="00C83C37"/>
    <w:rsid w:val="00C83FF4"/>
    <w:rsid w:val="00C8405F"/>
    <w:rsid w:val="00C84288"/>
    <w:rsid w:val="00C8470F"/>
    <w:rsid w:val="00C84837"/>
    <w:rsid w:val="00C848E8"/>
    <w:rsid w:val="00C84C30"/>
    <w:rsid w:val="00C84EA1"/>
    <w:rsid w:val="00C84F58"/>
    <w:rsid w:val="00C850C1"/>
    <w:rsid w:val="00C854DB"/>
    <w:rsid w:val="00C85503"/>
    <w:rsid w:val="00C8560B"/>
    <w:rsid w:val="00C85842"/>
    <w:rsid w:val="00C85CDD"/>
    <w:rsid w:val="00C85DDB"/>
    <w:rsid w:val="00C85F99"/>
    <w:rsid w:val="00C862AF"/>
    <w:rsid w:val="00C864E2"/>
    <w:rsid w:val="00C86535"/>
    <w:rsid w:val="00C8679B"/>
    <w:rsid w:val="00C867A1"/>
    <w:rsid w:val="00C86803"/>
    <w:rsid w:val="00C868D9"/>
    <w:rsid w:val="00C86F60"/>
    <w:rsid w:val="00C8703D"/>
    <w:rsid w:val="00C87384"/>
    <w:rsid w:val="00C87836"/>
    <w:rsid w:val="00C87CA5"/>
    <w:rsid w:val="00C87CEE"/>
    <w:rsid w:val="00C87DD7"/>
    <w:rsid w:val="00C87DF2"/>
    <w:rsid w:val="00C900F2"/>
    <w:rsid w:val="00C9050A"/>
    <w:rsid w:val="00C90660"/>
    <w:rsid w:val="00C90761"/>
    <w:rsid w:val="00C91C8C"/>
    <w:rsid w:val="00C9220C"/>
    <w:rsid w:val="00C92621"/>
    <w:rsid w:val="00C9271B"/>
    <w:rsid w:val="00C92CA0"/>
    <w:rsid w:val="00C93818"/>
    <w:rsid w:val="00C938AD"/>
    <w:rsid w:val="00C93EF5"/>
    <w:rsid w:val="00C94B7F"/>
    <w:rsid w:val="00C94DDE"/>
    <w:rsid w:val="00C94F0D"/>
    <w:rsid w:val="00C95549"/>
    <w:rsid w:val="00C95A96"/>
    <w:rsid w:val="00C95ABA"/>
    <w:rsid w:val="00C96234"/>
    <w:rsid w:val="00C965DC"/>
    <w:rsid w:val="00C96B7A"/>
    <w:rsid w:val="00C96E36"/>
    <w:rsid w:val="00C9761D"/>
    <w:rsid w:val="00CA02FC"/>
    <w:rsid w:val="00CA0305"/>
    <w:rsid w:val="00CA036B"/>
    <w:rsid w:val="00CA05F7"/>
    <w:rsid w:val="00CA065C"/>
    <w:rsid w:val="00CA0A54"/>
    <w:rsid w:val="00CA0C73"/>
    <w:rsid w:val="00CA0E92"/>
    <w:rsid w:val="00CA16EB"/>
    <w:rsid w:val="00CA23E2"/>
    <w:rsid w:val="00CA27B6"/>
    <w:rsid w:val="00CA27C6"/>
    <w:rsid w:val="00CA29D6"/>
    <w:rsid w:val="00CA2A0E"/>
    <w:rsid w:val="00CA30E4"/>
    <w:rsid w:val="00CA34E8"/>
    <w:rsid w:val="00CA3584"/>
    <w:rsid w:val="00CA3700"/>
    <w:rsid w:val="00CA379C"/>
    <w:rsid w:val="00CA38C5"/>
    <w:rsid w:val="00CA3BE2"/>
    <w:rsid w:val="00CA3FDF"/>
    <w:rsid w:val="00CA41C8"/>
    <w:rsid w:val="00CA4470"/>
    <w:rsid w:val="00CA4537"/>
    <w:rsid w:val="00CA4552"/>
    <w:rsid w:val="00CA4757"/>
    <w:rsid w:val="00CA4830"/>
    <w:rsid w:val="00CA4EEE"/>
    <w:rsid w:val="00CA51BE"/>
    <w:rsid w:val="00CA5ED0"/>
    <w:rsid w:val="00CA5EFC"/>
    <w:rsid w:val="00CA5F16"/>
    <w:rsid w:val="00CA6456"/>
    <w:rsid w:val="00CA6539"/>
    <w:rsid w:val="00CA666E"/>
    <w:rsid w:val="00CA6830"/>
    <w:rsid w:val="00CA6E76"/>
    <w:rsid w:val="00CA6F4A"/>
    <w:rsid w:val="00CA7013"/>
    <w:rsid w:val="00CA7260"/>
    <w:rsid w:val="00CA745C"/>
    <w:rsid w:val="00CA75D5"/>
    <w:rsid w:val="00CB0B61"/>
    <w:rsid w:val="00CB0CE0"/>
    <w:rsid w:val="00CB0E73"/>
    <w:rsid w:val="00CB10B8"/>
    <w:rsid w:val="00CB1217"/>
    <w:rsid w:val="00CB1AAA"/>
    <w:rsid w:val="00CB1CC1"/>
    <w:rsid w:val="00CB1F4C"/>
    <w:rsid w:val="00CB203A"/>
    <w:rsid w:val="00CB2698"/>
    <w:rsid w:val="00CB29BB"/>
    <w:rsid w:val="00CB2B27"/>
    <w:rsid w:val="00CB2D78"/>
    <w:rsid w:val="00CB2F4E"/>
    <w:rsid w:val="00CB30EA"/>
    <w:rsid w:val="00CB3499"/>
    <w:rsid w:val="00CB3649"/>
    <w:rsid w:val="00CB3E5C"/>
    <w:rsid w:val="00CB3F73"/>
    <w:rsid w:val="00CB4183"/>
    <w:rsid w:val="00CB428B"/>
    <w:rsid w:val="00CB45AE"/>
    <w:rsid w:val="00CB474A"/>
    <w:rsid w:val="00CB4987"/>
    <w:rsid w:val="00CB4D90"/>
    <w:rsid w:val="00CB50E4"/>
    <w:rsid w:val="00CB5594"/>
    <w:rsid w:val="00CB5616"/>
    <w:rsid w:val="00CB58E8"/>
    <w:rsid w:val="00CB61F8"/>
    <w:rsid w:val="00CB6561"/>
    <w:rsid w:val="00CB6AA7"/>
    <w:rsid w:val="00CB6EC3"/>
    <w:rsid w:val="00CB7412"/>
    <w:rsid w:val="00CB74DE"/>
    <w:rsid w:val="00CB7841"/>
    <w:rsid w:val="00CB7DCD"/>
    <w:rsid w:val="00CC00CF"/>
    <w:rsid w:val="00CC1511"/>
    <w:rsid w:val="00CC1538"/>
    <w:rsid w:val="00CC1D8D"/>
    <w:rsid w:val="00CC1F91"/>
    <w:rsid w:val="00CC24A1"/>
    <w:rsid w:val="00CC28D8"/>
    <w:rsid w:val="00CC2A83"/>
    <w:rsid w:val="00CC2B9A"/>
    <w:rsid w:val="00CC3550"/>
    <w:rsid w:val="00CC3578"/>
    <w:rsid w:val="00CC362C"/>
    <w:rsid w:val="00CC369D"/>
    <w:rsid w:val="00CC36B9"/>
    <w:rsid w:val="00CC39C6"/>
    <w:rsid w:val="00CC3E5D"/>
    <w:rsid w:val="00CC4259"/>
    <w:rsid w:val="00CC432A"/>
    <w:rsid w:val="00CC45CC"/>
    <w:rsid w:val="00CC48AC"/>
    <w:rsid w:val="00CC4C00"/>
    <w:rsid w:val="00CC4C7F"/>
    <w:rsid w:val="00CC5034"/>
    <w:rsid w:val="00CC50D1"/>
    <w:rsid w:val="00CC5147"/>
    <w:rsid w:val="00CC5724"/>
    <w:rsid w:val="00CC57DF"/>
    <w:rsid w:val="00CC58BD"/>
    <w:rsid w:val="00CC5A44"/>
    <w:rsid w:val="00CC5B0A"/>
    <w:rsid w:val="00CC5B12"/>
    <w:rsid w:val="00CC68BC"/>
    <w:rsid w:val="00CC6AA7"/>
    <w:rsid w:val="00CC6AEE"/>
    <w:rsid w:val="00CC6CDE"/>
    <w:rsid w:val="00CC6EF9"/>
    <w:rsid w:val="00CC70D3"/>
    <w:rsid w:val="00CC7464"/>
    <w:rsid w:val="00CC7A6E"/>
    <w:rsid w:val="00CC7BA3"/>
    <w:rsid w:val="00CC7CFF"/>
    <w:rsid w:val="00CD00BA"/>
    <w:rsid w:val="00CD0371"/>
    <w:rsid w:val="00CD0A88"/>
    <w:rsid w:val="00CD0E7B"/>
    <w:rsid w:val="00CD12FF"/>
    <w:rsid w:val="00CD1C22"/>
    <w:rsid w:val="00CD1E2D"/>
    <w:rsid w:val="00CD1E81"/>
    <w:rsid w:val="00CD267B"/>
    <w:rsid w:val="00CD27F1"/>
    <w:rsid w:val="00CD3B9D"/>
    <w:rsid w:val="00CD3CD6"/>
    <w:rsid w:val="00CD3E54"/>
    <w:rsid w:val="00CD4077"/>
    <w:rsid w:val="00CD42B0"/>
    <w:rsid w:val="00CD45AE"/>
    <w:rsid w:val="00CD49F9"/>
    <w:rsid w:val="00CD4E95"/>
    <w:rsid w:val="00CD4EF5"/>
    <w:rsid w:val="00CD5115"/>
    <w:rsid w:val="00CD53D9"/>
    <w:rsid w:val="00CD552A"/>
    <w:rsid w:val="00CD55A0"/>
    <w:rsid w:val="00CD57A0"/>
    <w:rsid w:val="00CD5AF4"/>
    <w:rsid w:val="00CD5B70"/>
    <w:rsid w:val="00CD5B87"/>
    <w:rsid w:val="00CD5C74"/>
    <w:rsid w:val="00CD5C8C"/>
    <w:rsid w:val="00CD5D8F"/>
    <w:rsid w:val="00CD6352"/>
    <w:rsid w:val="00CD64B8"/>
    <w:rsid w:val="00CD66D2"/>
    <w:rsid w:val="00CD67D5"/>
    <w:rsid w:val="00CD67DE"/>
    <w:rsid w:val="00CD6B0E"/>
    <w:rsid w:val="00CD6B3C"/>
    <w:rsid w:val="00CD6BD4"/>
    <w:rsid w:val="00CD6CB6"/>
    <w:rsid w:val="00CD6F45"/>
    <w:rsid w:val="00CD711B"/>
    <w:rsid w:val="00CD7571"/>
    <w:rsid w:val="00CD78FD"/>
    <w:rsid w:val="00CE09B3"/>
    <w:rsid w:val="00CE0BDE"/>
    <w:rsid w:val="00CE0C27"/>
    <w:rsid w:val="00CE0DD8"/>
    <w:rsid w:val="00CE1130"/>
    <w:rsid w:val="00CE1173"/>
    <w:rsid w:val="00CE18F8"/>
    <w:rsid w:val="00CE20FB"/>
    <w:rsid w:val="00CE23A5"/>
    <w:rsid w:val="00CE24FE"/>
    <w:rsid w:val="00CE27BC"/>
    <w:rsid w:val="00CE39F8"/>
    <w:rsid w:val="00CE3B85"/>
    <w:rsid w:val="00CE3C9A"/>
    <w:rsid w:val="00CE3CC7"/>
    <w:rsid w:val="00CE4048"/>
    <w:rsid w:val="00CE45EA"/>
    <w:rsid w:val="00CE4E6A"/>
    <w:rsid w:val="00CE4EFA"/>
    <w:rsid w:val="00CE4F85"/>
    <w:rsid w:val="00CE501B"/>
    <w:rsid w:val="00CE5378"/>
    <w:rsid w:val="00CE53FA"/>
    <w:rsid w:val="00CE582F"/>
    <w:rsid w:val="00CE5CA2"/>
    <w:rsid w:val="00CE5E8B"/>
    <w:rsid w:val="00CE5FE6"/>
    <w:rsid w:val="00CE6185"/>
    <w:rsid w:val="00CE6450"/>
    <w:rsid w:val="00CE65D7"/>
    <w:rsid w:val="00CE6F38"/>
    <w:rsid w:val="00CE7250"/>
    <w:rsid w:val="00CE7284"/>
    <w:rsid w:val="00CE77CE"/>
    <w:rsid w:val="00CE790F"/>
    <w:rsid w:val="00CE7AD6"/>
    <w:rsid w:val="00CE7C02"/>
    <w:rsid w:val="00CF05D0"/>
    <w:rsid w:val="00CF08AF"/>
    <w:rsid w:val="00CF0C8F"/>
    <w:rsid w:val="00CF14A9"/>
    <w:rsid w:val="00CF153A"/>
    <w:rsid w:val="00CF1E24"/>
    <w:rsid w:val="00CF1F47"/>
    <w:rsid w:val="00CF2281"/>
    <w:rsid w:val="00CF2524"/>
    <w:rsid w:val="00CF26C7"/>
    <w:rsid w:val="00CF2A98"/>
    <w:rsid w:val="00CF2D01"/>
    <w:rsid w:val="00CF2D45"/>
    <w:rsid w:val="00CF2E81"/>
    <w:rsid w:val="00CF3231"/>
    <w:rsid w:val="00CF38AE"/>
    <w:rsid w:val="00CF397E"/>
    <w:rsid w:val="00CF3A3C"/>
    <w:rsid w:val="00CF3A4A"/>
    <w:rsid w:val="00CF3B35"/>
    <w:rsid w:val="00CF3F6A"/>
    <w:rsid w:val="00CF449C"/>
    <w:rsid w:val="00CF4834"/>
    <w:rsid w:val="00CF4C3B"/>
    <w:rsid w:val="00CF53ED"/>
    <w:rsid w:val="00CF58E4"/>
    <w:rsid w:val="00CF5A4E"/>
    <w:rsid w:val="00CF5C28"/>
    <w:rsid w:val="00CF5DF0"/>
    <w:rsid w:val="00CF5E3C"/>
    <w:rsid w:val="00CF5F97"/>
    <w:rsid w:val="00CF62CB"/>
    <w:rsid w:val="00CF62EB"/>
    <w:rsid w:val="00CF6CEC"/>
    <w:rsid w:val="00CF700D"/>
    <w:rsid w:val="00CF75EB"/>
    <w:rsid w:val="00CF7680"/>
    <w:rsid w:val="00CF76E2"/>
    <w:rsid w:val="00D0015E"/>
    <w:rsid w:val="00D00B6C"/>
    <w:rsid w:val="00D00B8D"/>
    <w:rsid w:val="00D011B1"/>
    <w:rsid w:val="00D0122B"/>
    <w:rsid w:val="00D013F2"/>
    <w:rsid w:val="00D014F5"/>
    <w:rsid w:val="00D016D4"/>
    <w:rsid w:val="00D017AF"/>
    <w:rsid w:val="00D0186A"/>
    <w:rsid w:val="00D01C51"/>
    <w:rsid w:val="00D01CBF"/>
    <w:rsid w:val="00D02471"/>
    <w:rsid w:val="00D025E3"/>
    <w:rsid w:val="00D025F0"/>
    <w:rsid w:val="00D02689"/>
    <w:rsid w:val="00D026E3"/>
    <w:rsid w:val="00D02700"/>
    <w:rsid w:val="00D029D2"/>
    <w:rsid w:val="00D02A93"/>
    <w:rsid w:val="00D02AB1"/>
    <w:rsid w:val="00D02C66"/>
    <w:rsid w:val="00D030CB"/>
    <w:rsid w:val="00D0370C"/>
    <w:rsid w:val="00D03B43"/>
    <w:rsid w:val="00D04717"/>
    <w:rsid w:val="00D04833"/>
    <w:rsid w:val="00D04A03"/>
    <w:rsid w:val="00D04AA0"/>
    <w:rsid w:val="00D04B96"/>
    <w:rsid w:val="00D04C12"/>
    <w:rsid w:val="00D05623"/>
    <w:rsid w:val="00D057F3"/>
    <w:rsid w:val="00D05FCA"/>
    <w:rsid w:val="00D065D6"/>
    <w:rsid w:val="00D065F2"/>
    <w:rsid w:val="00D07107"/>
    <w:rsid w:val="00D07455"/>
    <w:rsid w:val="00D0781A"/>
    <w:rsid w:val="00D079AB"/>
    <w:rsid w:val="00D10093"/>
    <w:rsid w:val="00D104A6"/>
    <w:rsid w:val="00D1092B"/>
    <w:rsid w:val="00D118DD"/>
    <w:rsid w:val="00D11F32"/>
    <w:rsid w:val="00D1220C"/>
    <w:rsid w:val="00D12A58"/>
    <w:rsid w:val="00D133FB"/>
    <w:rsid w:val="00D133FD"/>
    <w:rsid w:val="00D135D8"/>
    <w:rsid w:val="00D1361D"/>
    <w:rsid w:val="00D13F47"/>
    <w:rsid w:val="00D14741"/>
    <w:rsid w:val="00D1481F"/>
    <w:rsid w:val="00D14929"/>
    <w:rsid w:val="00D1510C"/>
    <w:rsid w:val="00D1530A"/>
    <w:rsid w:val="00D153C6"/>
    <w:rsid w:val="00D156DA"/>
    <w:rsid w:val="00D15D2D"/>
    <w:rsid w:val="00D1600C"/>
    <w:rsid w:val="00D165D2"/>
    <w:rsid w:val="00D165FC"/>
    <w:rsid w:val="00D16743"/>
    <w:rsid w:val="00D16764"/>
    <w:rsid w:val="00D16B8E"/>
    <w:rsid w:val="00D16F23"/>
    <w:rsid w:val="00D17130"/>
    <w:rsid w:val="00D178CC"/>
    <w:rsid w:val="00D17D0C"/>
    <w:rsid w:val="00D17DC6"/>
    <w:rsid w:val="00D17E52"/>
    <w:rsid w:val="00D17E88"/>
    <w:rsid w:val="00D2021A"/>
    <w:rsid w:val="00D206FB"/>
    <w:rsid w:val="00D20F3F"/>
    <w:rsid w:val="00D21068"/>
    <w:rsid w:val="00D217D0"/>
    <w:rsid w:val="00D219B2"/>
    <w:rsid w:val="00D21CC4"/>
    <w:rsid w:val="00D224C8"/>
    <w:rsid w:val="00D2252E"/>
    <w:rsid w:val="00D22564"/>
    <w:rsid w:val="00D23068"/>
    <w:rsid w:val="00D2330F"/>
    <w:rsid w:val="00D23362"/>
    <w:rsid w:val="00D234EA"/>
    <w:rsid w:val="00D2499A"/>
    <w:rsid w:val="00D24E7F"/>
    <w:rsid w:val="00D25C60"/>
    <w:rsid w:val="00D25CFF"/>
    <w:rsid w:val="00D263C9"/>
    <w:rsid w:val="00D26423"/>
    <w:rsid w:val="00D2648D"/>
    <w:rsid w:val="00D268B9"/>
    <w:rsid w:val="00D26964"/>
    <w:rsid w:val="00D26A8F"/>
    <w:rsid w:val="00D26D08"/>
    <w:rsid w:val="00D26E81"/>
    <w:rsid w:val="00D2710B"/>
    <w:rsid w:val="00D27454"/>
    <w:rsid w:val="00D27D78"/>
    <w:rsid w:val="00D301DB"/>
    <w:rsid w:val="00D3028D"/>
    <w:rsid w:val="00D30B5B"/>
    <w:rsid w:val="00D30BF8"/>
    <w:rsid w:val="00D30DAD"/>
    <w:rsid w:val="00D312AB"/>
    <w:rsid w:val="00D3192C"/>
    <w:rsid w:val="00D31DF6"/>
    <w:rsid w:val="00D31E63"/>
    <w:rsid w:val="00D32120"/>
    <w:rsid w:val="00D329EB"/>
    <w:rsid w:val="00D32A6C"/>
    <w:rsid w:val="00D32E0C"/>
    <w:rsid w:val="00D33240"/>
    <w:rsid w:val="00D333CE"/>
    <w:rsid w:val="00D33B10"/>
    <w:rsid w:val="00D33B86"/>
    <w:rsid w:val="00D33FE3"/>
    <w:rsid w:val="00D341C8"/>
    <w:rsid w:val="00D345A5"/>
    <w:rsid w:val="00D34AE9"/>
    <w:rsid w:val="00D34B15"/>
    <w:rsid w:val="00D34CD8"/>
    <w:rsid w:val="00D34D1D"/>
    <w:rsid w:val="00D35043"/>
    <w:rsid w:val="00D353F3"/>
    <w:rsid w:val="00D35604"/>
    <w:rsid w:val="00D359DE"/>
    <w:rsid w:val="00D35D7F"/>
    <w:rsid w:val="00D35E7C"/>
    <w:rsid w:val="00D361FD"/>
    <w:rsid w:val="00D364B6"/>
    <w:rsid w:val="00D36501"/>
    <w:rsid w:val="00D36769"/>
    <w:rsid w:val="00D36A49"/>
    <w:rsid w:val="00D36A4F"/>
    <w:rsid w:val="00D36EC2"/>
    <w:rsid w:val="00D372A3"/>
    <w:rsid w:val="00D37CC1"/>
    <w:rsid w:val="00D4034A"/>
    <w:rsid w:val="00D40420"/>
    <w:rsid w:val="00D4078D"/>
    <w:rsid w:val="00D40D95"/>
    <w:rsid w:val="00D41278"/>
    <w:rsid w:val="00D41506"/>
    <w:rsid w:val="00D417BA"/>
    <w:rsid w:val="00D41DE2"/>
    <w:rsid w:val="00D424B7"/>
    <w:rsid w:val="00D42B80"/>
    <w:rsid w:val="00D42D01"/>
    <w:rsid w:val="00D43916"/>
    <w:rsid w:val="00D44132"/>
    <w:rsid w:val="00D44617"/>
    <w:rsid w:val="00D44930"/>
    <w:rsid w:val="00D44C0C"/>
    <w:rsid w:val="00D452C3"/>
    <w:rsid w:val="00D45D36"/>
    <w:rsid w:val="00D45DA4"/>
    <w:rsid w:val="00D45F4B"/>
    <w:rsid w:val="00D464AD"/>
    <w:rsid w:val="00D46578"/>
    <w:rsid w:val="00D4678B"/>
    <w:rsid w:val="00D46A14"/>
    <w:rsid w:val="00D472B9"/>
    <w:rsid w:val="00D47566"/>
    <w:rsid w:val="00D47A0F"/>
    <w:rsid w:val="00D50540"/>
    <w:rsid w:val="00D5055F"/>
    <w:rsid w:val="00D5099E"/>
    <w:rsid w:val="00D50EE6"/>
    <w:rsid w:val="00D5175C"/>
    <w:rsid w:val="00D51F79"/>
    <w:rsid w:val="00D520FA"/>
    <w:rsid w:val="00D530FF"/>
    <w:rsid w:val="00D53BC0"/>
    <w:rsid w:val="00D53FBB"/>
    <w:rsid w:val="00D540EC"/>
    <w:rsid w:val="00D54175"/>
    <w:rsid w:val="00D5442F"/>
    <w:rsid w:val="00D54841"/>
    <w:rsid w:val="00D549F6"/>
    <w:rsid w:val="00D54B2A"/>
    <w:rsid w:val="00D54C41"/>
    <w:rsid w:val="00D54FC0"/>
    <w:rsid w:val="00D557BB"/>
    <w:rsid w:val="00D559D8"/>
    <w:rsid w:val="00D55D72"/>
    <w:rsid w:val="00D55E29"/>
    <w:rsid w:val="00D5618A"/>
    <w:rsid w:val="00D561BF"/>
    <w:rsid w:val="00D56272"/>
    <w:rsid w:val="00D568DB"/>
    <w:rsid w:val="00D569FF"/>
    <w:rsid w:val="00D56D26"/>
    <w:rsid w:val="00D57BF3"/>
    <w:rsid w:val="00D6048D"/>
    <w:rsid w:val="00D60C44"/>
    <w:rsid w:val="00D60DE0"/>
    <w:rsid w:val="00D610A6"/>
    <w:rsid w:val="00D6112A"/>
    <w:rsid w:val="00D613FD"/>
    <w:rsid w:val="00D6144F"/>
    <w:rsid w:val="00D6153D"/>
    <w:rsid w:val="00D615D6"/>
    <w:rsid w:val="00D6195E"/>
    <w:rsid w:val="00D61A38"/>
    <w:rsid w:val="00D62554"/>
    <w:rsid w:val="00D6267B"/>
    <w:rsid w:val="00D62B5F"/>
    <w:rsid w:val="00D62CA4"/>
    <w:rsid w:val="00D6319A"/>
    <w:rsid w:val="00D63878"/>
    <w:rsid w:val="00D63D12"/>
    <w:rsid w:val="00D643B7"/>
    <w:rsid w:val="00D643CA"/>
    <w:rsid w:val="00D64464"/>
    <w:rsid w:val="00D6484F"/>
    <w:rsid w:val="00D64C1B"/>
    <w:rsid w:val="00D64DCD"/>
    <w:rsid w:val="00D64E28"/>
    <w:rsid w:val="00D650C6"/>
    <w:rsid w:val="00D65491"/>
    <w:rsid w:val="00D6549F"/>
    <w:rsid w:val="00D65743"/>
    <w:rsid w:val="00D65A54"/>
    <w:rsid w:val="00D65BF9"/>
    <w:rsid w:val="00D65C2C"/>
    <w:rsid w:val="00D65FE8"/>
    <w:rsid w:val="00D660A8"/>
    <w:rsid w:val="00D661FF"/>
    <w:rsid w:val="00D66344"/>
    <w:rsid w:val="00D6653A"/>
    <w:rsid w:val="00D666D6"/>
    <w:rsid w:val="00D667C6"/>
    <w:rsid w:val="00D6684E"/>
    <w:rsid w:val="00D67006"/>
    <w:rsid w:val="00D670C2"/>
    <w:rsid w:val="00D6720D"/>
    <w:rsid w:val="00D67565"/>
    <w:rsid w:val="00D6765A"/>
    <w:rsid w:val="00D6771E"/>
    <w:rsid w:val="00D67E63"/>
    <w:rsid w:val="00D706BA"/>
    <w:rsid w:val="00D70786"/>
    <w:rsid w:val="00D707F5"/>
    <w:rsid w:val="00D70B3D"/>
    <w:rsid w:val="00D71271"/>
    <w:rsid w:val="00D7128E"/>
    <w:rsid w:val="00D715F5"/>
    <w:rsid w:val="00D718D5"/>
    <w:rsid w:val="00D71BED"/>
    <w:rsid w:val="00D71CB8"/>
    <w:rsid w:val="00D71E81"/>
    <w:rsid w:val="00D7228B"/>
    <w:rsid w:val="00D728D7"/>
    <w:rsid w:val="00D7314C"/>
    <w:rsid w:val="00D731FF"/>
    <w:rsid w:val="00D73A8B"/>
    <w:rsid w:val="00D73C0D"/>
    <w:rsid w:val="00D73D11"/>
    <w:rsid w:val="00D74355"/>
    <w:rsid w:val="00D7480B"/>
    <w:rsid w:val="00D74D66"/>
    <w:rsid w:val="00D74E59"/>
    <w:rsid w:val="00D74EFC"/>
    <w:rsid w:val="00D7503D"/>
    <w:rsid w:val="00D750B4"/>
    <w:rsid w:val="00D750FF"/>
    <w:rsid w:val="00D75385"/>
    <w:rsid w:val="00D75614"/>
    <w:rsid w:val="00D75720"/>
    <w:rsid w:val="00D75742"/>
    <w:rsid w:val="00D7591A"/>
    <w:rsid w:val="00D75CCD"/>
    <w:rsid w:val="00D76046"/>
    <w:rsid w:val="00D76189"/>
    <w:rsid w:val="00D76246"/>
    <w:rsid w:val="00D76414"/>
    <w:rsid w:val="00D77423"/>
    <w:rsid w:val="00D80356"/>
    <w:rsid w:val="00D804C3"/>
    <w:rsid w:val="00D80854"/>
    <w:rsid w:val="00D80C0F"/>
    <w:rsid w:val="00D81551"/>
    <w:rsid w:val="00D81918"/>
    <w:rsid w:val="00D81DB0"/>
    <w:rsid w:val="00D82406"/>
    <w:rsid w:val="00D827C2"/>
    <w:rsid w:val="00D828E8"/>
    <w:rsid w:val="00D82CCE"/>
    <w:rsid w:val="00D8317B"/>
    <w:rsid w:val="00D83208"/>
    <w:rsid w:val="00D836DF"/>
    <w:rsid w:val="00D83BE8"/>
    <w:rsid w:val="00D84534"/>
    <w:rsid w:val="00D84755"/>
    <w:rsid w:val="00D84921"/>
    <w:rsid w:val="00D84CCB"/>
    <w:rsid w:val="00D85228"/>
    <w:rsid w:val="00D85369"/>
    <w:rsid w:val="00D85784"/>
    <w:rsid w:val="00D86043"/>
    <w:rsid w:val="00D86207"/>
    <w:rsid w:val="00D866BC"/>
    <w:rsid w:val="00D8721D"/>
    <w:rsid w:val="00D8729B"/>
    <w:rsid w:val="00D8748C"/>
    <w:rsid w:val="00D877F8"/>
    <w:rsid w:val="00D87889"/>
    <w:rsid w:val="00D87895"/>
    <w:rsid w:val="00D9004D"/>
    <w:rsid w:val="00D903F3"/>
    <w:rsid w:val="00D9091A"/>
    <w:rsid w:val="00D91062"/>
    <w:rsid w:val="00D913F1"/>
    <w:rsid w:val="00D9176C"/>
    <w:rsid w:val="00D91D52"/>
    <w:rsid w:val="00D92AA2"/>
    <w:rsid w:val="00D9306E"/>
    <w:rsid w:val="00D93244"/>
    <w:rsid w:val="00D932CA"/>
    <w:rsid w:val="00D93329"/>
    <w:rsid w:val="00D93336"/>
    <w:rsid w:val="00D93621"/>
    <w:rsid w:val="00D93641"/>
    <w:rsid w:val="00D93A62"/>
    <w:rsid w:val="00D93B76"/>
    <w:rsid w:val="00D93C55"/>
    <w:rsid w:val="00D93DAF"/>
    <w:rsid w:val="00D93E48"/>
    <w:rsid w:val="00D944AB"/>
    <w:rsid w:val="00D944DB"/>
    <w:rsid w:val="00D94B9D"/>
    <w:rsid w:val="00D94D5E"/>
    <w:rsid w:val="00D94DA8"/>
    <w:rsid w:val="00D953C2"/>
    <w:rsid w:val="00D95450"/>
    <w:rsid w:val="00D95559"/>
    <w:rsid w:val="00D956FB"/>
    <w:rsid w:val="00D95831"/>
    <w:rsid w:val="00D95EAB"/>
    <w:rsid w:val="00D95F38"/>
    <w:rsid w:val="00D95F5F"/>
    <w:rsid w:val="00D96327"/>
    <w:rsid w:val="00D963E4"/>
    <w:rsid w:val="00D96A52"/>
    <w:rsid w:val="00D96A9F"/>
    <w:rsid w:val="00D96CC9"/>
    <w:rsid w:val="00D96D83"/>
    <w:rsid w:val="00D96E79"/>
    <w:rsid w:val="00D97481"/>
    <w:rsid w:val="00D97633"/>
    <w:rsid w:val="00D9785E"/>
    <w:rsid w:val="00D97AFC"/>
    <w:rsid w:val="00D97BF0"/>
    <w:rsid w:val="00D97EDA"/>
    <w:rsid w:val="00D97EF8"/>
    <w:rsid w:val="00D97F4B"/>
    <w:rsid w:val="00DA01F0"/>
    <w:rsid w:val="00DA0308"/>
    <w:rsid w:val="00DA03D6"/>
    <w:rsid w:val="00DA08B9"/>
    <w:rsid w:val="00DA0944"/>
    <w:rsid w:val="00DA0A38"/>
    <w:rsid w:val="00DA0A91"/>
    <w:rsid w:val="00DA0EC3"/>
    <w:rsid w:val="00DA10B9"/>
    <w:rsid w:val="00DA1550"/>
    <w:rsid w:val="00DA1C35"/>
    <w:rsid w:val="00DA1E30"/>
    <w:rsid w:val="00DA1FA3"/>
    <w:rsid w:val="00DA32E6"/>
    <w:rsid w:val="00DA36EF"/>
    <w:rsid w:val="00DA3779"/>
    <w:rsid w:val="00DA380C"/>
    <w:rsid w:val="00DA499C"/>
    <w:rsid w:val="00DA4B3A"/>
    <w:rsid w:val="00DA4F05"/>
    <w:rsid w:val="00DA4FF5"/>
    <w:rsid w:val="00DA5202"/>
    <w:rsid w:val="00DA59E8"/>
    <w:rsid w:val="00DA5A0A"/>
    <w:rsid w:val="00DA5E42"/>
    <w:rsid w:val="00DA5E65"/>
    <w:rsid w:val="00DA65F0"/>
    <w:rsid w:val="00DA664B"/>
    <w:rsid w:val="00DA6CFA"/>
    <w:rsid w:val="00DA6F74"/>
    <w:rsid w:val="00DA70A8"/>
    <w:rsid w:val="00DA70CE"/>
    <w:rsid w:val="00DA712D"/>
    <w:rsid w:val="00DA71AC"/>
    <w:rsid w:val="00DA79B1"/>
    <w:rsid w:val="00DA7F15"/>
    <w:rsid w:val="00DB0228"/>
    <w:rsid w:val="00DB032A"/>
    <w:rsid w:val="00DB0420"/>
    <w:rsid w:val="00DB0912"/>
    <w:rsid w:val="00DB0E9C"/>
    <w:rsid w:val="00DB0EAA"/>
    <w:rsid w:val="00DB0F14"/>
    <w:rsid w:val="00DB11E8"/>
    <w:rsid w:val="00DB19A4"/>
    <w:rsid w:val="00DB1B37"/>
    <w:rsid w:val="00DB1D09"/>
    <w:rsid w:val="00DB1D6F"/>
    <w:rsid w:val="00DB1FD3"/>
    <w:rsid w:val="00DB275B"/>
    <w:rsid w:val="00DB300A"/>
    <w:rsid w:val="00DB3057"/>
    <w:rsid w:val="00DB320C"/>
    <w:rsid w:val="00DB3364"/>
    <w:rsid w:val="00DB3474"/>
    <w:rsid w:val="00DB3878"/>
    <w:rsid w:val="00DB388D"/>
    <w:rsid w:val="00DB3A66"/>
    <w:rsid w:val="00DB3ABE"/>
    <w:rsid w:val="00DB3B82"/>
    <w:rsid w:val="00DB4260"/>
    <w:rsid w:val="00DB4821"/>
    <w:rsid w:val="00DB4891"/>
    <w:rsid w:val="00DB4DAF"/>
    <w:rsid w:val="00DB5016"/>
    <w:rsid w:val="00DB50C1"/>
    <w:rsid w:val="00DB5ACB"/>
    <w:rsid w:val="00DB6083"/>
    <w:rsid w:val="00DB650E"/>
    <w:rsid w:val="00DB65CE"/>
    <w:rsid w:val="00DB6929"/>
    <w:rsid w:val="00DB6A8C"/>
    <w:rsid w:val="00DB6BD5"/>
    <w:rsid w:val="00DB6F2F"/>
    <w:rsid w:val="00DB7600"/>
    <w:rsid w:val="00DB7CAF"/>
    <w:rsid w:val="00DB7D5D"/>
    <w:rsid w:val="00DB7DE0"/>
    <w:rsid w:val="00DC0147"/>
    <w:rsid w:val="00DC0303"/>
    <w:rsid w:val="00DC0589"/>
    <w:rsid w:val="00DC09EC"/>
    <w:rsid w:val="00DC0BB0"/>
    <w:rsid w:val="00DC10E7"/>
    <w:rsid w:val="00DC1B31"/>
    <w:rsid w:val="00DC1E05"/>
    <w:rsid w:val="00DC2184"/>
    <w:rsid w:val="00DC21CB"/>
    <w:rsid w:val="00DC22C7"/>
    <w:rsid w:val="00DC231F"/>
    <w:rsid w:val="00DC26D6"/>
    <w:rsid w:val="00DC2C46"/>
    <w:rsid w:val="00DC2D3F"/>
    <w:rsid w:val="00DC3606"/>
    <w:rsid w:val="00DC3FA7"/>
    <w:rsid w:val="00DC40D2"/>
    <w:rsid w:val="00DC48AD"/>
    <w:rsid w:val="00DC4CE1"/>
    <w:rsid w:val="00DC4F3B"/>
    <w:rsid w:val="00DC5184"/>
    <w:rsid w:val="00DC5A19"/>
    <w:rsid w:val="00DC5BF7"/>
    <w:rsid w:val="00DC5C13"/>
    <w:rsid w:val="00DC5CC0"/>
    <w:rsid w:val="00DC5FC3"/>
    <w:rsid w:val="00DC601F"/>
    <w:rsid w:val="00DC62F5"/>
    <w:rsid w:val="00DC63C0"/>
    <w:rsid w:val="00DC6BA3"/>
    <w:rsid w:val="00DC7326"/>
    <w:rsid w:val="00DC7B7D"/>
    <w:rsid w:val="00DC7C4B"/>
    <w:rsid w:val="00DD02FC"/>
    <w:rsid w:val="00DD05E6"/>
    <w:rsid w:val="00DD0870"/>
    <w:rsid w:val="00DD0E17"/>
    <w:rsid w:val="00DD0E7F"/>
    <w:rsid w:val="00DD116B"/>
    <w:rsid w:val="00DD169F"/>
    <w:rsid w:val="00DD18D7"/>
    <w:rsid w:val="00DD2006"/>
    <w:rsid w:val="00DD2912"/>
    <w:rsid w:val="00DD2A37"/>
    <w:rsid w:val="00DD2CCE"/>
    <w:rsid w:val="00DD3743"/>
    <w:rsid w:val="00DD37B6"/>
    <w:rsid w:val="00DD3F37"/>
    <w:rsid w:val="00DD4305"/>
    <w:rsid w:val="00DD48DA"/>
    <w:rsid w:val="00DD4EBB"/>
    <w:rsid w:val="00DD4EC0"/>
    <w:rsid w:val="00DD503B"/>
    <w:rsid w:val="00DD542A"/>
    <w:rsid w:val="00DD556E"/>
    <w:rsid w:val="00DD5EE1"/>
    <w:rsid w:val="00DD6158"/>
    <w:rsid w:val="00DD6436"/>
    <w:rsid w:val="00DD67EB"/>
    <w:rsid w:val="00DD6902"/>
    <w:rsid w:val="00DD694B"/>
    <w:rsid w:val="00DD6C88"/>
    <w:rsid w:val="00DD7351"/>
    <w:rsid w:val="00DD74BF"/>
    <w:rsid w:val="00DD7584"/>
    <w:rsid w:val="00DD76EF"/>
    <w:rsid w:val="00DD772B"/>
    <w:rsid w:val="00DD7A2A"/>
    <w:rsid w:val="00DD7BC4"/>
    <w:rsid w:val="00DE056A"/>
    <w:rsid w:val="00DE0942"/>
    <w:rsid w:val="00DE0BA7"/>
    <w:rsid w:val="00DE0E2E"/>
    <w:rsid w:val="00DE10B1"/>
    <w:rsid w:val="00DE130E"/>
    <w:rsid w:val="00DE19EC"/>
    <w:rsid w:val="00DE1DF4"/>
    <w:rsid w:val="00DE1EFA"/>
    <w:rsid w:val="00DE1EFE"/>
    <w:rsid w:val="00DE278A"/>
    <w:rsid w:val="00DE2881"/>
    <w:rsid w:val="00DE2939"/>
    <w:rsid w:val="00DE29AF"/>
    <w:rsid w:val="00DE29C7"/>
    <w:rsid w:val="00DE2CC0"/>
    <w:rsid w:val="00DE34FA"/>
    <w:rsid w:val="00DE3548"/>
    <w:rsid w:val="00DE3ED5"/>
    <w:rsid w:val="00DE3F7E"/>
    <w:rsid w:val="00DE4427"/>
    <w:rsid w:val="00DE45ED"/>
    <w:rsid w:val="00DE4C0D"/>
    <w:rsid w:val="00DE52BB"/>
    <w:rsid w:val="00DE53CD"/>
    <w:rsid w:val="00DE54C4"/>
    <w:rsid w:val="00DE56B1"/>
    <w:rsid w:val="00DE5998"/>
    <w:rsid w:val="00DE5A06"/>
    <w:rsid w:val="00DE5DA1"/>
    <w:rsid w:val="00DE5FEC"/>
    <w:rsid w:val="00DE6355"/>
    <w:rsid w:val="00DE6E5B"/>
    <w:rsid w:val="00DE6E92"/>
    <w:rsid w:val="00DE7455"/>
    <w:rsid w:val="00DE7554"/>
    <w:rsid w:val="00DE75E7"/>
    <w:rsid w:val="00DE7D57"/>
    <w:rsid w:val="00DE7E52"/>
    <w:rsid w:val="00DF0862"/>
    <w:rsid w:val="00DF100C"/>
    <w:rsid w:val="00DF1698"/>
    <w:rsid w:val="00DF19E6"/>
    <w:rsid w:val="00DF1A34"/>
    <w:rsid w:val="00DF1BC9"/>
    <w:rsid w:val="00DF1E8D"/>
    <w:rsid w:val="00DF2044"/>
    <w:rsid w:val="00DF226A"/>
    <w:rsid w:val="00DF24E9"/>
    <w:rsid w:val="00DF2B93"/>
    <w:rsid w:val="00DF2DF9"/>
    <w:rsid w:val="00DF30F4"/>
    <w:rsid w:val="00DF31FD"/>
    <w:rsid w:val="00DF342A"/>
    <w:rsid w:val="00DF34A1"/>
    <w:rsid w:val="00DF368F"/>
    <w:rsid w:val="00DF3781"/>
    <w:rsid w:val="00DF461D"/>
    <w:rsid w:val="00DF4905"/>
    <w:rsid w:val="00DF4CCA"/>
    <w:rsid w:val="00DF4E5A"/>
    <w:rsid w:val="00DF5035"/>
    <w:rsid w:val="00DF536A"/>
    <w:rsid w:val="00DF5689"/>
    <w:rsid w:val="00DF575C"/>
    <w:rsid w:val="00DF5AC2"/>
    <w:rsid w:val="00DF5DDF"/>
    <w:rsid w:val="00DF5E13"/>
    <w:rsid w:val="00DF67B5"/>
    <w:rsid w:val="00DF726C"/>
    <w:rsid w:val="00DF77C4"/>
    <w:rsid w:val="00DF7B34"/>
    <w:rsid w:val="00DF7F99"/>
    <w:rsid w:val="00E00145"/>
    <w:rsid w:val="00E006FB"/>
    <w:rsid w:val="00E00CB7"/>
    <w:rsid w:val="00E00D6A"/>
    <w:rsid w:val="00E0101B"/>
    <w:rsid w:val="00E0101E"/>
    <w:rsid w:val="00E013F3"/>
    <w:rsid w:val="00E01D86"/>
    <w:rsid w:val="00E01F35"/>
    <w:rsid w:val="00E02066"/>
    <w:rsid w:val="00E02637"/>
    <w:rsid w:val="00E0280C"/>
    <w:rsid w:val="00E02BF9"/>
    <w:rsid w:val="00E035A2"/>
    <w:rsid w:val="00E039FC"/>
    <w:rsid w:val="00E03AFD"/>
    <w:rsid w:val="00E03E43"/>
    <w:rsid w:val="00E040A9"/>
    <w:rsid w:val="00E04364"/>
    <w:rsid w:val="00E04C5E"/>
    <w:rsid w:val="00E05B01"/>
    <w:rsid w:val="00E05BCF"/>
    <w:rsid w:val="00E05CEE"/>
    <w:rsid w:val="00E05E7A"/>
    <w:rsid w:val="00E06100"/>
    <w:rsid w:val="00E0649E"/>
    <w:rsid w:val="00E06519"/>
    <w:rsid w:val="00E065C3"/>
    <w:rsid w:val="00E06633"/>
    <w:rsid w:val="00E0698C"/>
    <w:rsid w:val="00E069A7"/>
    <w:rsid w:val="00E06A7D"/>
    <w:rsid w:val="00E06D2A"/>
    <w:rsid w:val="00E071A8"/>
    <w:rsid w:val="00E0779D"/>
    <w:rsid w:val="00E077AE"/>
    <w:rsid w:val="00E07C93"/>
    <w:rsid w:val="00E07FB1"/>
    <w:rsid w:val="00E102EB"/>
    <w:rsid w:val="00E10A21"/>
    <w:rsid w:val="00E10F29"/>
    <w:rsid w:val="00E113B1"/>
    <w:rsid w:val="00E11B3D"/>
    <w:rsid w:val="00E11C0B"/>
    <w:rsid w:val="00E11CF3"/>
    <w:rsid w:val="00E122A8"/>
    <w:rsid w:val="00E124AA"/>
    <w:rsid w:val="00E12A68"/>
    <w:rsid w:val="00E12C9D"/>
    <w:rsid w:val="00E12EAE"/>
    <w:rsid w:val="00E130A9"/>
    <w:rsid w:val="00E132F1"/>
    <w:rsid w:val="00E133AA"/>
    <w:rsid w:val="00E1369A"/>
    <w:rsid w:val="00E13778"/>
    <w:rsid w:val="00E13CB7"/>
    <w:rsid w:val="00E13D50"/>
    <w:rsid w:val="00E14126"/>
    <w:rsid w:val="00E153EA"/>
    <w:rsid w:val="00E155D4"/>
    <w:rsid w:val="00E15B75"/>
    <w:rsid w:val="00E16366"/>
    <w:rsid w:val="00E165A5"/>
    <w:rsid w:val="00E16E94"/>
    <w:rsid w:val="00E16FFA"/>
    <w:rsid w:val="00E173C0"/>
    <w:rsid w:val="00E173CB"/>
    <w:rsid w:val="00E20454"/>
    <w:rsid w:val="00E204B1"/>
    <w:rsid w:val="00E206DB"/>
    <w:rsid w:val="00E20D9C"/>
    <w:rsid w:val="00E212D5"/>
    <w:rsid w:val="00E2161B"/>
    <w:rsid w:val="00E21928"/>
    <w:rsid w:val="00E21AFF"/>
    <w:rsid w:val="00E21BD1"/>
    <w:rsid w:val="00E21E8F"/>
    <w:rsid w:val="00E2202D"/>
    <w:rsid w:val="00E22042"/>
    <w:rsid w:val="00E22583"/>
    <w:rsid w:val="00E22F65"/>
    <w:rsid w:val="00E23089"/>
    <w:rsid w:val="00E2318D"/>
    <w:rsid w:val="00E23218"/>
    <w:rsid w:val="00E2336B"/>
    <w:rsid w:val="00E23857"/>
    <w:rsid w:val="00E23C52"/>
    <w:rsid w:val="00E24881"/>
    <w:rsid w:val="00E2497E"/>
    <w:rsid w:val="00E249C4"/>
    <w:rsid w:val="00E24CB5"/>
    <w:rsid w:val="00E2543D"/>
    <w:rsid w:val="00E2561E"/>
    <w:rsid w:val="00E25D94"/>
    <w:rsid w:val="00E25EA3"/>
    <w:rsid w:val="00E26034"/>
    <w:rsid w:val="00E26045"/>
    <w:rsid w:val="00E261F1"/>
    <w:rsid w:val="00E26F00"/>
    <w:rsid w:val="00E27124"/>
    <w:rsid w:val="00E27221"/>
    <w:rsid w:val="00E27771"/>
    <w:rsid w:val="00E27BCE"/>
    <w:rsid w:val="00E27FFE"/>
    <w:rsid w:val="00E301AA"/>
    <w:rsid w:val="00E30313"/>
    <w:rsid w:val="00E304E1"/>
    <w:rsid w:val="00E308DF"/>
    <w:rsid w:val="00E3096A"/>
    <w:rsid w:val="00E30A0C"/>
    <w:rsid w:val="00E30B91"/>
    <w:rsid w:val="00E30BEA"/>
    <w:rsid w:val="00E30E09"/>
    <w:rsid w:val="00E314D0"/>
    <w:rsid w:val="00E3167B"/>
    <w:rsid w:val="00E316AD"/>
    <w:rsid w:val="00E316EB"/>
    <w:rsid w:val="00E31767"/>
    <w:rsid w:val="00E31884"/>
    <w:rsid w:val="00E321D2"/>
    <w:rsid w:val="00E32246"/>
    <w:rsid w:val="00E32B13"/>
    <w:rsid w:val="00E32C5D"/>
    <w:rsid w:val="00E33353"/>
    <w:rsid w:val="00E3358F"/>
    <w:rsid w:val="00E336B5"/>
    <w:rsid w:val="00E338C4"/>
    <w:rsid w:val="00E33B8B"/>
    <w:rsid w:val="00E33D37"/>
    <w:rsid w:val="00E33D7E"/>
    <w:rsid w:val="00E33D85"/>
    <w:rsid w:val="00E3427B"/>
    <w:rsid w:val="00E342EB"/>
    <w:rsid w:val="00E348A7"/>
    <w:rsid w:val="00E34AA2"/>
    <w:rsid w:val="00E34C0D"/>
    <w:rsid w:val="00E3517C"/>
    <w:rsid w:val="00E352B9"/>
    <w:rsid w:val="00E3534E"/>
    <w:rsid w:val="00E357F8"/>
    <w:rsid w:val="00E35A66"/>
    <w:rsid w:val="00E365AC"/>
    <w:rsid w:val="00E3665F"/>
    <w:rsid w:val="00E366FD"/>
    <w:rsid w:val="00E36ADE"/>
    <w:rsid w:val="00E36BD7"/>
    <w:rsid w:val="00E36F23"/>
    <w:rsid w:val="00E36F71"/>
    <w:rsid w:val="00E37163"/>
    <w:rsid w:val="00E371A8"/>
    <w:rsid w:val="00E379D4"/>
    <w:rsid w:val="00E37EE2"/>
    <w:rsid w:val="00E4068F"/>
    <w:rsid w:val="00E40973"/>
    <w:rsid w:val="00E40AE4"/>
    <w:rsid w:val="00E40C36"/>
    <w:rsid w:val="00E419E8"/>
    <w:rsid w:val="00E419FA"/>
    <w:rsid w:val="00E41B7E"/>
    <w:rsid w:val="00E41B85"/>
    <w:rsid w:val="00E41CC5"/>
    <w:rsid w:val="00E42192"/>
    <w:rsid w:val="00E4341E"/>
    <w:rsid w:val="00E4365B"/>
    <w:rsid w:val="00E43CE6"/>
    <w:rsid w:val="00E43FE0"/>
    <w:rsid w:val="00E44798"/>
    <w:rsid w:val="00E44A62"/>
    <w:rsid w:val="00E44CF2"/>
    <w:rsid w:val="00E44DC4"/>
    <w:rsid w:val="00E4504A"/>
    <w:rsid w:val="00E4505C"/>
    <w:rsid w:val="00E4511B"/>
    <w:rsid w:val="00E45293"/>
    <w:rsid w:val="00E452E5"/>
    <w:rsid w:val="00E45E2E"/>
    <w:rsid w:val="00E46226"/>
    <w:rsid w:val="00E4655A"/>
    <w:rsid w:val="00E46DC5"/>
    <w:rsid w:val="00E46E8E"/>
    <w:rsid w:val="00E4773C"/>
    <w:rsid w:val="00E47E01"/>
    <w:rsid w:val="00E5002E"/>
    <w:rsid w:val="00E50282"/>
    <w:rsid w:val="00E503DB"/>
    <w:rsid w:val="00E50730"/>
    <w:rsid w:val="00E5079F"/>
    <w:rsid w:val="00E50CF3"/>
    <w:rsid w:val="00E5147B"/>
    <w:rsid w:val="00E51991"/>
    <w:rsid w:val="00E51A42"/>
    <w:rsid w:val="00E51A47"/>
    <w:rsid w:val="00E51B06"/>
    <w:rsid w:val="00E523D1"/>
    <w:rsid w:val="00E525D5"/>
    <w:rsid w:val="00E527CE"/>
    <w:rsid w:val="00E52AA3"/>
    <w:rsid w:val="00E52C07"/>
    <w:rsid w:val="00E52EF9"/>
    <w:rsid w:val="00E5331D"/>
    <w:rsid w:val="00E536AF"/>
    <w:rsid w:val="00E53ABE"/>
    <w:rsid w:val="00E53BDB"/>
    <w:rsid w:val="00E54466"/>
    <w:rsid w:val="00E546B4"/>
    <w:rsid w:val="00E54B90"/>
    <w:rsid w:val="00E54CE1"/>
    <w:rsid w:val="00E54E88"/>
    <w:rsid w:val="00E55090"/>
    <w:rsid w:val="00E553B5"/>
    <w:rsid w:val="00E55EE0"/>
    <w:rsid w:val="00E56057"/>
    <w:rsid w:val="00E5612B"/>
    <w:rsid w:val="00E562F5"/>
    <w:rsid w:val="00E56A2B"/>
    <w:rsid w:val="00E56B9C"/>
    <w:rsid w:val="00E5707E"/>
    <w:rsid w:val="00E57092"/>
    <w:rsid w:val="00E5757E"/>
    <w:rsid w:val="00E575AB"/>
    <w:rsid w:val="00E57913"/>
    <w:rsid w:val="00E600C8"/>
    <w:rsid w:val="00E601A0"/>
    <w:rsid w:val="00E61424"/>
    <w:rsid w:val="00E6179C"/>
    <w:rsid w:val="00E61A4C"/>
    <w:rsid w:val="00E6202C"/>
    <w:rsid w:val="00E623A6"/>
    <w:rsid w:val="00E623C1"/>
    <w:rsid w:val="00E62474"/>
    <w:rsid w:val="00E62658"/>
    <w:rsid w:val="00E62918"/>
    <w:rsid w:val="00E62984"/>
    <w:rsid w:val="00E62AAB"/>
    <w:rsid w:val="00E62FAE"/>
    <w:rsid w:val="00E63220"/>
    <w:rsid w:val="00E6335F"/>
    <w:rsid w:val="00E63ABF"/>
    <w:rsid w:val="00E63DEC"/>
    <w:rsid w:val="00E63F02"/>
    <w:rsid w:val="00E64401"/>
    <w:rsid w:val="00E64588"/>
    <w:rsid w:val="00E645CA"/>
    <w:rsid w:val="00E647D4"/>
    <w:rsid w:val="00E6490F"/>
    <w:rsid w:val="00E64EC2"/>
    <w:rsid w:val="00E66252"/>
    <w:rsid w:val="00E6631E"/>
    <w:rsid w:val="00E664A7"/>
    <w:rsid w:val="00E667EC"/>
    <w:rsid w:val="00E66885"/>
    <w:rsid w:val="00E6699F"/>
    <w:rsid w:val="00E66A87"/>
    <w:rsid w:val="00E66B46"/>
    <w:rsid w:val="00E66D05"/>
    <w:rsid w:val="00E66EFE"/>
    <w:rsid w:val="00E670AB"/>
    <w:rsid w:val="00E67368"/>
    <w:rsid w:val="00E67668"/>
    <w:rsid w:val="00E67A72"/>
    <w:rsid w:val="00E67ABC"/>
    <w:rsid w:val="00E70336"/>
    <w:rsid w:val="00E7051F"/>
    <w:rsid w:val="00E70568"/>
    <w:rsid w:val="00E7093D"/>
    <w:rsid w:val="00E70983"/>
    <w:rsid w:val="00E70ACA"/>
    <w:rsid w:val="00E70B11"/>
    <w:rsid w:val="00E70C76"/>
    <w:rsid w:val="00E70FB8"/>
    <w:rsid w:val="00E7120F"/>
    <w:rsid w:val="00E716C4"/>
    <w:rsid w:val="00E71B5B"/>
    <w:rsid w:val="00E7217B"/>
    <w:rsid w:val="00E72F3A"/>
    <w:rsid w:val="00E731D7"/>
    <w:rsid w:val="00E73ACC"/>
    <w:rsid w:val="00E73B28"/>
    <w:rsid w:val="00E73C08"/>
    <w:rsid w:val="00E73E2D"/>
    <w:rsid w:val="00E7416F"/>
    <w:rsid w:val="00E74492"/>
    <w:rsid w:val="00E74D5E"/>
    <w:rsid w:val="00E753B9"/>
    <w:rsid w:val="00E753E8"/>
    <w:rsid w:val="00E75427"/>
    <w:rsid w:val="00E7549C"/>
    <w:rsid w:val="00E754AB"/>
    <w:rsid w:val="00E75F2E"/>
    <w:rsid w:val="00E76201"/>
    <w:rsid w:val="00E76874"/>
    <w:rsid w:val="00E769A4"/>
    <w:rsid w:val="00E76DFF"/>
    <w:rsid w:val="00E77976"/>
    <w:rsid w:val="00E77EB3"/>
    <w:rsid w:val="00E77EB5"/>
    <w:rsid w:val="00E77FE9"/>
    <w:rsid w:val="00E80232"/>
    <w:rsid w:val="00E803F2"/>
    <w:rsid w:val="00E8044A"/>
    <w:rsid w:val="00E8063A"/>
    <w:rsid w:val="00E80640"/>
    <w:rsid w:val="00E8145F"/>
    <w:rsid w:val="00E81B8B"/>
    <w:rsid w:val="00E81F54"/>
    <w:rsid w:val="00E8207B"/>
    <w:rsid w:val="00E82083"/>
    <w:rsid w:val="00E822B7"/>
    <w:rsid w:val="00E822CA"/>
    <w:rsid w:val="00E822ED"/>
    <w:rsid w:val="00E823E4"/>
    <w:rsid w:val="00E823E7"/>
    <w:rsid w:val="00E82921"/>
    <w:rsid w:val="00E834E2"/>
    <w:rsid w:val="00E83887"/>
    <w:rsid w:val="00E83A1C"/>
    <w:rsid w:val="00E83CFF"/>
    <w:rsid w:val="00E83DD0"/>
    <w:rsid w:val="00E83EAF"/>
    <w:rsid w:val="00E8419B"/>
    <w:rsid w:val="00E851E1"/>
    <w:rsid w:val="00E855D3"/>
    <w:rsid w:val="00E8569F"/>
    <w:rsid w:val="00E85ABC"/>
    <w:rsid w:val="00E85E32"/>
    <w:rsid w:val="00E85EDB"/>
    <w:rsid w:val="00E87247"/>
    <w:rsid w:val="00E8729E"/>
    <w:rsid w:val="00E87379"/>
    <w:rsid w:val="00E87865"/>
    <w:rsid w:val="00E87940"/>
    <w:rsid w:val="00E87A5A"/>
    <w:rsid w:val="00E87ECA"/>
    <w:rsid w:val="00E90249"/>
    <w:rsid w:val="00E9091E"/>
    <w:rsid w:val="00E9096C"/>
    <w:rsid w:val="00E90D06"/>
    <w:rsid w:val="00E91A65"/>
    <w:rsid w:val="00E9213D"/>
    <w:rsid w:val="00E92469"/>
    <w:rsid w:val="00E92C46"/>
    <w:rsid w:val="00E92ECF"/>
    <w:rsid w:val="00E93155"/>
    <w:rsid w:val="00E931ED"/>
    <w:rsid w:val="00E9355B"/>
    <w:rsid w:val="00E935E1"/>
    <w:rsid w:val="00E9385F"/>
    <w:rsid w:val="00E93C4D"/>
    <w:rsid w:val="00E93CD9"/>
    <w:rsid w:val="00E93D63"/>
    <w:rsid w:val="00E94315"/>
    <w:rsid w:val="00E94538"/>
    <w:rsid w:val="00E94721"/>
    <w:rsid w:val="00E95D43"/>
    <w:rsid w:val="00E962B8"/>
    <w:rsid w:val="00E96412"/>
    <w:rsid w:val="00E9667E"/>
    <w:rsid w:val="00E966CF"/>
    <w:rsid w:val="00E97733"/>
    <w:rsid w:val="00E97827"/>
    <w:rsid w:val="00E97835"/>
    <w:rsid w:val="00E978F9"/>
    <w:rsid w:val="00EA0B74"/>
    <w:rsid w:val="00EA100C"/>
    <w:rsid w:val="00EA15CE"/>
    <w:rsid w:val="00EA1A90"/>
    <w:rsid w:val="00EA1ACC"/>
    <w:rsid w:val="00EA1AE3"/>
    <w:rsid w:val="00EA1C0C"/>
    <w:rsid w:val="00EA251A"/>
    <w:rsid w:val="00EA267C"/>
    <w:rsid w:val="00EA2ADB"/>
    <w:rsid w:val="00EA2DC9"/>
    <w:rsid w:val="00EA2E0E"/>
    <w:rsid w:val="00EA3096"/>
    <w:rsid w:val="00EA3714"/>
    <w:rsid w:val="00EA373F"/>
    <w:rsid w:val="00EA3BE6"/>
    <w:rsid w:val="00EA3D9C"/>
    <w:rsid w:val="00EA3FCD"/>
    <w:rsid w:val="00EA46A6"/>
    <w:rsid w:val="00EA46E4"/>
    <w:rsid w:val="00EA561E"/>
    <w:rsid w:val="00EA5870"/>
    <w:rsid w:val="00EA5953"/>
    <w:rsid w:val="00EA5BCB"/>
    <w:rsid w:val="00EA6012"/>
    <w:rsid w:val="00EA61D7"/>
    <w:rsid w:val="00EA6437"/>
    <w:rsid w:val="00EA680F"/>
    <w:rsid w:val="00EA68F8"/>
    <w:rsid w:val="00EA6A11"/>
    <w:rsid w:val="00EA6E29"/>
    <w:rsid w:val="00EA71F2"/>
    <w:rsid w:val="00EA7283"/>
    <w:rsid w:val="00EA752B"/>
    <w:rsid w:val="00EA75B4"/>
    <w:rsid w:val="00EA79B6"/>
    <w:rsid w:val="00EA7E75"/>
    <w:rsid w:val="00EB0113"/>
    <w:rsid w:val="00EB0198"/>
    <w:rsid w:val="00EB096E"/>
    <w:rsid w:val="00EB0F53"/>
    <w:rsid w:val="00EB0F58"/>
    <w:rsid w:val="00EB132F"/>
    <w:rsid w:val="00EB1631"/>
    <w:rsid w:val="00EB1A7A"/>
    <w:rsid w:val="00EB1BC9"/>
    <w:rsid w:val="00EB2295"/>
    <w:rsid w:val="00EB2496"/>
    <w:rsid w:val="00EB2902"/>
    <w:rsid w:val="00EB2DEF"/>
    <w:rsid w:val="00EB3261"/>
    <w:rsid w:val="00EB33C9"/>
    <w:rsid w:val="00EB35BC"/>
    <w:rsid w:val="00EB3A4D"/>
    <w:rsid w:val="00EB3FC1"/>
    <w:rsid w:val="00EB40B4"/>
    <w:rsid w:val="00EB4CC0"/>
    <w:rsid w:val="00EB4E92"/>
    <w:rsid w:val="00EB5333"/>
    <w:rsid w:val="00EB5527"/>
    <w:rsid w:val="00EB56D0"/>
    <w:rsid w:val="00EB57D3"/>
    <w:rsid w:val="00EB5A0D"/>
    <w:rsid w:val="00EB5EA4"/>
    <w:rsid w:val="00EB658F"/>
    <w:rsid w:val="00EB66F2"/>
    <w:rsid w:val="00EB7064"/>
    <w:rsid w:val="00EB71B3"/>
    <w:rsid w:val="00EB73AE"/>
    <w:rsid w:val="00EB7456"/>
    <w:rsid w:val="00EB7912"/>
    <w:rsid w:val="00EB7AE1"/>
    <w:rsid w:val="00EB7D07"/>
    <w:rsid w:val="00EC01CD"/>
    <w:rsid w:val="00EC05A0"/>
    <w:rsid w:val="00EC05E0"/>
    <w:rsid w:val="00EC0844"/>
    <w:rsid w:val="00EC0AD6"/>
    <w:rsid w:val="00EC13D3"/>
    <w:rsid w:val="00EC14B3"/>
    <w:rsid w:val="00EC1576"/>
    <w:rsid w:val="00EC185E"/>
    <w:rsid w:val="00EC1927"/>
    <w:rsid w:val="00EC1CDD"/>
    <w:rsid w:val="00EC1DE7"/>
    <w:rsid w:val="00EC1F58"/>
    <w:rsid w:val="00EC227A"/>
    <w:rsid w:val="00EC24BF"/>
    <w:rsid w:val="00EC2664"/>
    <w:rsid w:val="00EC2989"/>
    <w:rsid w:val="00EC2B8E"/>
    <w:rsid w:val="00EC2DDB"/>
    <w:rsid w:val="00EC2E8E"/>
    <w:rsid w:val="00EC392F"/>
    <w:rsid w:val="00EC3BE7"/>
    <w:rsid w:val="00EC41F7"/>
    <w:rsid w:val="00EC469D"/>
    <w:rsid w:val="00EC46FB"/>
    <w:rsid w:val="00EC4F2A"/>
    <w:rsid w:val="00EC5A33"/>
    <w:rsid w:val="00EC5BAF"/>
    <w:rsid w:val="00EC66F6"/>
    <w:rsid w:val="00EC6723"/>
    <w:rsid w:val="00EC68A1"/>
    <w:rsid w:val="00EC68E4"/>
    <w:rsid w:val="00EC68F2"/>
    <w:rsid w:val="00EC6925"/>
    <w:rsid w:val="00EC6BBA"/>
    <w:rsid w:val="00EC730C"/>
    <w:rsid w:val="00EC751B"/>
    <w:rsid w:val="00EC75F1"/>
    <w:rsid w:val="00EC79C7"/>
    <w:rsid w:val="00EC7A8E"/>
    <w:rsid w:val="00EC7B00"/>
    <w:rsid w:val="00EC7F4F"/>
    <w:rsid w:val="00ED0BE1"/>
    <w:rsid w:val="00ED1465"/>
    <w:rsid w:val="00ED16D2"/>
    <w:rsid w:val="00ED1710"/>
    <w:rsid w:val="00ED266C"/>
    <w:rsid w:val="00ED2755"/>
    <w:rsid w:val="00ED2801"/>
    <w:rsid w:val="00ED398A"/>
    <w:rsid w:val="00ED436E"/>
    <w:rsid w:val="00ED4425"/>
    <w:rsid w:val="00ED46C4"/>
    <w:rsid w:val="00ED4980"/>
    <w:rsid w:val="00ED49E6"/>
    <w:rsid w:val="00ED4A98"/>
    <w:rsid w:val="00ED51BE"/>
    <w:rsid w:val="00ED5393"/>
    <w:rsid w:val="00ED580D"/>
    <w:rsid w:val="00ED588F"/>
    <w:rsid w:val="00ED5A21"/>
    <w:rsid w:val="00ED5DF6"/>
    <w:rsid w:val="00ED62E1"/>
    <w:rsid w:val="00ED656F"/>
    <w:rsid w:val="00ED68B8"/>
    <w:rsid w:val="00ED6ADC"/>
    <w:rsid w:val="00ED6EF3"/>
    <w:rsid w:val="00ED79E6"/>
    <w:rsid w:val="00ED7FE6"/>
    <w:rsid w:val="00EE0301"/>
    <w:rsid w:val="00EE07FE"/>
    <w:rsid w:val="00EE09CC"/>
    <w:rsid w:val="00EE0D70"/>
    <w:rsid w:val="00EE0E02"/>
    <w:rsid w:val="00EE1ACB"/>
    <w:rsid w:val="00EE1BF0"/>
    <w:rsid w:val="00EE2308"/>
    <w:rsid w:val="00EE259F"/>
    <w:rsid w:val="00EE29F2"/>
    <w:rsid w:val="00EE2C05"/>
    <w:rsid w:val="00EE2EF3"/>
    <w:rsid w:val="00EE37C3"/>
    <w:rsid w:val="00EE3824"/>
    <w:rsid w:val="00EE40C2"/>
    <w:rsid w:val="00EE49C6"/>
    <w:rsid w:val="00EE5431"/>
    <w:rsid w:val="00EE5B25"/>
    <w:rsid w:val="00EE66F0"/>
    <w:rsid w:val="00EE69E2"/>
    <w:rsid w:val="00EE7074"/>
    <w:rsid w:val="00EE7251"/>
    <w:rsid w:val="00EE7660"/>
    <w:rsid w:val="00EE783C"/>
    <w:rsid w:val="00EE7B6C"/>
    <w:rsid w:val="00EF0716"/>
    <w:rsid w:val="00EF0CE8"/>
    <w:rsid w:val="00EF1029"/>
    <w:rsid w:val="00EF1379"/>
    <w:rsid w:val="00EF1561"/>
    <w:rsid w:val="00EF1871"/>
    <w:rsid w:val="00EF1E08"/>
    <w:rsid w:val="00EF2143"/>
    <w:rsid w:val="00EF27CD"/>
    <w:rsid w:val="00EF2B4B"/>
    <w:rsid w:val="00EF3220"/>
    <w:rsid w:val="00EF3A89"/>
    <w:rsid w:val="00EF3AA4"/>
    <w:rsid w:val="00EF3ADD"/>
    <w:rsid w:val="00EF3C48"/>
    <w:rsid w:val="00EF3D90"/>
    <w:rsid w:val="00EF3DC6"/>
    <w:rsid w:val="00EF4266"/>
    <w:rsid w:val="00EF46DE"/>
    <w:rsid w:val="00EF5207"/>
    <w:rsid w:val="00EF52AD"/>
    <w:rsid w:val="00EF5491"/>
    <w:rsid w:val="00EF5CB5"/>
    <w:rsid w:val="00EF5F4D"/>
    <w:rsid w:val="00EF6117"/>
    <w:rsid w:val="00EF616F"/>
    <w:rsid w:val="00EF61EB"/>
    <w:rsid w:val="00EF6872"/>
    <w:rsid w:val="00EF6D16"/>
    <w:rsid w:val="00EF6E64"/>
    <w:rsid w:val="00EF7468"/>
    <w:rsid w:val="00EF7688"/>
    <w:rsid w:val="00EF76F0"/>
    <w:rsid w:val="00EF77E1"/>
    <w:rsid w:val="00EF7817"/>
    <w:rsid w:val="00EF7829"/>
    <w:rsid w:val="00EF784D"/>
    <w:rsid w:val="00EF7953"/>
    <w:rsid w:val="00EF7AA4"/>
    <w:rsid w:val="00F00A2C"/>
    <w:rsid w:val="00F00A94"/>
    <w:rsid w:val="00F0183D"/>
    <w:rsid w:val="00F01E02"/>
    <w:rsid w:val="00F01E71"/>
    <w:rsid w:val="00F021DB"/>
    <w:rsid w:val="00F0242F"/>
    <w:rsid w:val="00F0245C"/>
    <w:rsid w:val="00F027B0"/>
    <w:rsid w:val="00F02ABF"/>
    <w:rsid w:val="00F03013"/>
    <w:rsid w:val="00F0313B"/>
    <w:rsid w:val="00F0330E"/>
    <w:rsid w:val="00F03E10"/>
    <w:rsid w:val="00F03FE3"/>
    <w:rsid w:val="00F0421C"/>
    <w:rsid w:val="00F045AF"/>
    <w:rsid w:val="00F04886"/>
    <w:rsid w:val="00F048D7"/>
    <w:rsid w:val="00F050AF"/>
    <w:rsid w:val="00F05289"/>
    <w:rsid w:val="00F0556D"/>
    <w:rsid w:val="00F055A9"/>
    <w:rsid w:val="00F057BF"/>
    <w:rsid w:val="00F058B2"/>
    <w:rsid w:val="00F05A08"/>
    <w:rsid w:val="00F05BFC"/>
    <w:rsid w:val="00F05D9A"/>
    <w:rsid w:val="00F061BF"/>
    <w:rsid w:val="00F0636B"/>
    <w:rsid w:val="00F063FB"/>
    <w:rsid w:val="00F0654E"/>
    <w:rsid w:val="00F06858"/>
    <w:rsid w:val="00F068B3"/>
    <w:rsid w:val="00F068F2"/>
    <w:rsid w:val="00F07329"/>
    <w:rsid w:val="00F074FF"/>
    <w:rsid w:val="00F0760B"/>
    <w:rsid w:val="00F07862"/>
    <w:rsid w:val="00F07C7F"/>
    <w:rsid w:val="00F10060"/>
    <w:rsid w:val="00F103E5"/>
    <w:rsid w:val="00F104F8"/>
    <w:rsid w:val="00F1142F"/>
    <w:rsid w:val="00F116F5"/>
    <w:rsid w:val="00F1179B"/>
    <w:rsid w:val="00F1191C"/>
    <w:rsid w:val="00F11B20"/>
    <w:rsid w:val="00F11DB3"/>
    <w:rsid w:val="00F1249B"/>
    <w:rsid w:val="00F130F2"/>
    <w:rsid w:val="00F134F7"/>
    <w:rsid w:val="00F137E4"/>
    <w:rsid w:val="00F13945"/>
    <w:rsid w:val="00F1399F"/>
    <w:rsid w:val="00F13A0A"/>
    <w:rsid w:val="00F13B68"/>
    <w:rsid w:val="00F143DF"/>
    <w:rsid w:val="00F144ED"/>
    <w:rsid w:val="00F14726"/>
    <w:rsid w:val="00F14786"/>
    <w:rsid w:val="00F14906"/>
    <w:rsid w:val="00F14AD0"/>
    <w:rsid w:val="00F14B67"/>
    <w:rsid w:val="00F151D1"/>
    <w:rsid w:val="00F15970"/>
    <w:rsid w:val="00F15A99"/>
    <w:rsid w:val="00F1641C"/>
    <w:rsid w:val="00F16610"/>
    <w:rsid w:val="00F16AB8"/>
    <w:rsid w:val="00F16CE9"/>
    <w:rsid w:val="00F170F0"/>
    <w:rsid w:val="00F1720D"/>
    <w:rsid w:val="00F17662"/>
    <w:rsid w:val="00F177BA"/>
    <w:rsid w:val="00F17B0C"/>
    <w:rsid w:val="00F17B21"/>
    <w:rsid w:val="00F17CBD"/>
    <w:rsid w:val="00F201C0"/>
    <w:rsid w:val="00F20331"/>
    <w:rsid w:val="00F2052D"/>
    <w:rsid w:val="00F20B48"/>
    <w:rsid w:val="00F20C6F"/>
    <w:rsid w:val="00F20E15"/>
    <w:rsid w:val="00F2114F"/>
    <w:rsid w:val="00F2149F"/>
    <w:rsid w:val="00F21848"/>
    <w:rsid w:val="00F22646"/>
    <w:rsid w:val="00F22ADE"/>
    <w:rsid w:val="00F22B90"/>
    <w:rsid w:val="00F22C40"/>
    <w:rsid w:val="00F22D09"/>
    <w:rsid w:val="00F23793"/>
    <w:rsid w:val="00F237C3"/>
    <w:rsid w:val="00F238BC"/>
    <w:rsid w:val="00F23BB7"/>
    <w:rsid w:val="00F23D17"/>
    <w:rsid w:val="00F244CA"/>
    <w:rsid w:val="00F24AF2"/>
    <w:rsid w:val="00F24D5C"/>
    <w:rsid w:val="00F251C4"/>
    <w:rsid w:val="00F257CD"/>
    <w:rsid w:val="00F260F2"/>
    <w:rsid w:val="00F2633E"/>
    <w:rsid w:val="00F2643C"/>
    <w:rsid w:val="00F265A4"/>
    <w:rsid w:val="00F26CB1"/>
    <w:rsid w:val="00F26EE9"/>
    <w:rsid w:val="00F2741E"/>
    <w:rsid w:val="00F278F8"/>
    <w:rsid w:val="00F301C9"/>
    <w:rsid w:val="00F30242"/>
    <w:rsid w:val="00F30582"/>
    <w:rsid w:val="00F30801"/>
    <w:rsid w:val="00F30C86"/>
    <w:rsid w:val="00F31723"/>
    <w:rsid w:val="00F31776"/>
    <w:rsid w:val="00F3179B"/>
    <w:rsid w:val="00F3183C"/>
    <w:rsid w:val="00F3185C"/>
    <w:rsid w:val="00F31984"/>
    <w:rsid w:val="00F31BC8"/>
    <w:rsid w:val="00F32285"/>
    <w:rsid w:val="00F325B9"/>
    <w:rsid w:val="00F32BE1"/>
    <w:rsid w:val="00F33221"/>
    <w:rsid w:val="00F33326"/>
    <w:rsid w:val="00F339FB"/>
    <w:rsid w:val="00F33B1A"/>
    <w:rsid w:val="00F33BE6"/>
    <w:rsid w:val="00F33C7E"/>
    <w:rsid w:val="00F33CAC"/>
    <w:rsid w:val="00F33DB4"/>
    <w:rsid w:val="00F343DB"/>
    <w:rsid w:val="00F34703"/>
    <w:rsid w:val="00F347D9"/>
    <w:rsid w:val="00F34995"/>
    <w:rsid w:val="00F34EB3"/>
    <w:rsid w:val="00F34F37"/>
    <w:rsid w:val="00F3508B"/>
    <w:rsid w:val="00F35FB5"/>
    <w:rsid w:val="00F368EC"/>
    <w:rsid w:val="00F375A1"/>
    <w:rsid w:val="00F3798F"/>
    <w:rsid w:val="00F402B8"/>
    <w:rsid w:val="00F40382"/>
    <w:rsid w:val="00F406E4"/>
    <w:rsid w:val="00F40B8F"/>
    <w:rsid w:val="00F410B2"/>
    <w:rsid w:val="00F411E5"/>
    <w:rsid w:val="00F4121E"/>
    <w:rsid w:val="00F41731"/>
    <w:rsid w:val="00F41746"/>
    <w:rsid w:val="00F41A56"/>
    <w:rsid w:val="00F41BA7"/>
    <w:rsid w:val="00F41D73"/>
    <w:rsid w:val="00F41F0C"/>
    <w:rsid w:val="00F4213D"/>
    <w:rsid w:val="00F42194"/>
    <w:rsid w:val="00F424CA"/>
    <w:rsid w:val="00F425C5"/>
    <w:rsid w:val="00F425DA"/>
    <w:rsid w:val="00F42E45"/>
    <w:rsid w:val="00F42E71"/>
    <w:rsid w:val="00F432A0"/>
    <w:rsid w:val="00F4387E"/>
    <w:rsid w:val="00F43D5B"/>
    <w:rsid w:val="00F442A0"/>
    <w:rsid w:val="00F443E3"/>
    <w:rsid w:val="00F4523C"/>
    <w:rsid w:val="00F45713"/>
    <w:rsid w:val="00F4577C"/>
    <w:rsid w:val="00F45E65"/>
    <w:rsid w:val="00F4693E"/>
    <w:rsid w:val="00F46C58"/>
    <w:rsid w:val="00F46D71"/>
    <w:rsid w:val="00F47021"/>
    <w:rsid w:val="00F47182"/>
    <w:rsid w:val="00F47220"/>
    <w:rsid w:val="00F477B0"/>
    <w:rsid w:val="00F47826"/>
    <w:rsid w:val="00F478E6"/>
    <w:rsid w:val="00F47C18"/>
    <w:rsid w:val="00F47E4B"/>
    <w:rsid w:val="00F47F4F"/>
    <w:rsid w:val="00F5023B"/>
    <w:rsid w:val="00F50505"/>
    <w:rsid w:val="00F50639"/>
    <w:rsid w:val="00F50959"/>
    <w:rsid w:val="00F51523"/>
    <w:rsid w:val="00F51764"/>
    <w:rsid w:val="00F5181D"/>
    <w:rsid w:val="00F519A6"/>
    <w:rsid w:val="00F51CAC"/>
    <w:rsid w:val="00F51D62"/>
    <w:rsid w:val="00F52654"/>
    <w:rsid w:val="00F526C0"/>
    <w:rsid w:val="00F529F9"/>
    <w:rsid w:val="00F52C83"/>
    <w:rsid w:val="00F5302D"/>
    <w:rsid w:val="00F533B8"/>
    <w:rsid w:val="00F53AE9"/>
    <w:rsid w:val="00F53E67"/>
    <w:rsid w:val="00F54026"/>
    <w:rsid w:val="00F542FE"/>
    <w:rsid w:val="00F54684"/>
    <w:rsid w:val="00F54B6D"/>
    <w:rsid w:val="00F5567C"/>
    <w:rsid w:val="00F556F4"/>
    <w:rsid w:val="00F557D4"/>
    <w:rsid w:val="00F55D05"/>
    <w:rsid w:val="00F56062"/>
    <w:rsid w:val="00F56369"/>
    <w:rsid w:val="00F563A3"/>
    <w:rsid w:val="00F565F4"/>
    <w:rsid w:val="00F56A78"/>
    <w:rsid w:val="00F56C79"/>
    <w:rsid w:val="00F56CCD"/>
    <w:rsid w:val="00F571C2"/>
    <w:rsid w:val="00F57C4F"/>
    <w:rsid w:val="00F57CBE"/>
    <w:rsid w:val="00F57CF3"/>
    <w:rsid w:val="00F57F52"/>
    <w:rsid w:val="00F60248"/>
    <w:rsid w:val="00F60C25"/>
    <w:rsid w:val="00F60D4B"/>
    <w:rsid w:val="00F60E04"/>
    <w:rsid w:val="00F61105"/>
    <w:rsid w:val="00F6126D"/>
    <w:rsid w:val="00F612FD"/>
    <w:rsid w:val="00F6140E"/>
    <w:rsid w:val="00F616BC"/>
    <w:rsid w:val="00F61929"/>
    <w:rsid w:val="00F61A90"/>
    <w:rsid w:val="00F61B2F"/>
    <w:rsid w:val="00F61D08"/>
    <w:rsid w:val="00F61D9E"/>
    <w:rsid w:val="00F61F24"/>
    <w:rsid w:val="00F626A8"/>
    <w:rsid w:val="00F62D89"/>
    <w:rsid w:val="00F634CD"/>
    <w:rsid w:val="00F63758"/>
    <w:rsid w:val="00F63776"/>
    <w:rsid w:val="00F63B38"/>
    <w:rsid w:val="00F6426D"/>
    <w:rsid w:val="00F6447B"/>
    <w:rsid w:val="00F6466D"/>
    <w:rsid w:val="00F64AD2"/>
    <w:rsid w:val="00F65026"/>
    <w:rsid w:val="00F650E7"/>
    <w:rsid w:val="00F65E40"/>
    <w:rsid w:val="00F65EAA"/>
    <w:rsid w:val="00F660C0"/>
    <w:rsid w:val="00F661D3"/>
    <w:rsid w:val="00F668B3"/>
    <w:rsid w:val="00F66948"/>
    <w:rsid w:val="00F66AC9"/>
    <w:rsid w:val="00F66D83"/>
    <w:rsid w:val="00F66E0D"/>
    <w:rsid w:val="00F66E3E"/>
    <w:rsid w:val="00F67068"/>
    <w:rsid w:val="00F673B6"/>
    <w:rsid w:val="00F673CF"/>
    <w:rsid w:val="00F67803"/>
    <w:rsid w:val="00F67AC9"/>
    <w:rsid w:val="00F67AD4"/>
    <w:rsid w:val="00F67B3D"/>
    <w:rsid w:val="00F67E01"/>
    <w:rsid w:val="00F707D9"/>
    <w:rsid w:val="00F70F95"/>
    <w:rsid w:val="00F71114"/>
    <w:rsid w:val="00F71483"/>
    <w:rsid w:val="00F71BFB"/>
    <w:rsid w:val="00F721E1"/>
    <w:rsid w:val="00F738D5"/>
    <w:rsid w:val="00F738ED"/>
    <w:rsid w:val="00F7391B"/>
    <w:rsid w:val="00F73A02"/>
    <w:rsid w:val="00F73C78"/>
    <w:rsid w:val="00F73E9C"/>
    <w:rsid w:val="00F74103"/>
    <w:rsid w:val="00F74A5E"/>
    <w:rsid w:val="00F74DEA"/>
    <w:rsid w:val="00F74DEB"/>
    <w:rsid w:val="00F75D80"/>
    <w:rsid w:val="00F766D3"/>
    <w:rsid w:val="00F76AF1"/>
    <w:rsid w:val="00F76D5F"/>
    <w:rsid w:val="00F80076"/>
    <w:rsid w:val="00F802B9"/>
    <w:rsid w:val="00F802D9"/>
    <w:rsid w:val="00F8095D"/>
    <w:rsid w:val="00F81BBF"/>
    <w:rsid w:val="00F81D8B"/>
    <w:rsid w:val="00F81DC5"/>
    <w:rsid w:val="00F81F8C"/>
    <w:rsid w:val="00F8217F"/>
    <w:rsid w:val="00F82297"/>
    <w:rsid w:val="00F8258A"/>
    <w:rsid w:val="00F8284C"/>
    <w:rsid w:val="00F82BC0"/>
    <w:rsid w:val="00F82EA7"/>
    <w:rsid w:val="00F82F8A"/>
    <w:rsid w:val="00F837B2"/>
    <w:rsid w:val="00F83845"/>
    <w:rsid w:val="00F83B5B"/>
    <w:rsid w:val="00F83E6A"/>
    <w:rsid w:val="00F843B7"/>
    <w:rsid w:val="00F84484"/>
    <w:rsid w:val="00F84867"/>
    <w:rsid w:val="00F84E8A"/>
    <w:rsid w:val="00F85254"/>
    <w:rsid w:val="00F8530E"/>
    <w:rsid w:val="00F8536A"/>
    <w:rsid w:val="00F855BC"/>
    <w:rsid w:val="00F85813"/>
    <w:rsid w:val="00F8612B"/>
    <w:rsid w:val="00F864C9"/>
    <w:rsid w:val="00F86751"/>
    <w:rsid w:val="00F86DB5"/>
    <w:rsid w:val="00F8716E"/>
    <w:rsid w:val="00F8745B"/>
    <w:rsid w:val="00F87641"/>
    <w:rsid w:val="00F87670"/>
    <w:rsid w:val="00F87D7B"/>
    <w:rsid w:val="00F90061"/>
    <w:rsid w:val="00F90092"/>
    <w:rsid w:val="00F901DE"/>
    <w:rsid w:val="00F90B14"/>
    <w:rsid w:val="00F91357"/>
    <w:rsid w:val="00F91442"/>
    <w:rsid w:val="00F9158E"/>
    <w:rsid w:val="00F91705"/>
    <w:rsid w:val="00F91B93"/>
    <w:rsid w:val="00F92456"/>
    <w:rsid w:val="00F924A0"/>
    <w:rsid w:val="00F924B5"/>
    <w:rsid w:val="00F92719"/>
    <w:rsid w:val="00F929A3"/>
    <w:rsid w:val="00F92ABC"/>
    <w:rsid w:val="00F93087"/>
    <w:rsid w:val="00F93096"/>
    <w:rsid w:val="00F93655"/>
    <w:rsid w:val="00F93B8E"/>
    <w:rsid w:val="00F9429D"/>
    <w:rsid w:val="00F942C4"/>
    <w:rsid w:val="00F94461"/>
    <w:rsid w:val="00F94890"/>
    <w:rsid w:val="00F94AB6"/>
    <w:rsid w:val="00F94C89"/>
    <w:rsid w:val="00F950EC"/>
    <w:rsid w:val="00F9520A"/>
    <w:rsid w:val="00F952CE"/>
    <w:rsid w:val="00F95839"/>
    <w:rsid w:val="00F96069"/>
    <w:rsid w:val="00F96256"/>
    <w:rsid w:val="00F96456"/>
    <w:rsid w:val="00F965E8"/>
    <w:rsid w:val="00F96A1D"/>
    <w:rsid w:val="00F96C24"/>
    <w:rsid w:val="00F96CFA"/>
    <w:rsid w:val="00F96F9C"/>
    <w:rsid w:val="00F97C49"/>
    <w:rsid w:val="00F97E8B"/>
    <w:rsid w:val="00F97EB2"/>
    <w:rsid w:val="00FA009D"/>
    <w:rsid w:val="00FA00E4"/>
    <w:rsid w:val="00FA057C"/>
    <w:rsid w:val="00FA0BD3"/>
    <w:rsid w:val="00FA0DA8"/>
    <w:rsid w:val="00FA0E28"/>
    <w:rsid w:val="00FA0E59"/>
    <w:rsid w:val="00FA13F4"/>
    <w:rsid w:val="00FA1DBD"/>
    <w:rsid w:val="00FA1E31"/>
    <w:rsid w:val="00FA206D"/>
    <w:rsid w:val="00FA2292"/>
    <w:rsid w:val="00FA2780"/>
    <w:rsid w:val="00FA29A7"/>
    <w:rsid w:val="00FA31D7"/>
    <w:rsid w:val="00FA332E"/>
    <w:rsid w:val="00FA359A"/>
    <w:rsid w:val="00FA35B1"/>
    <w:rsid w:val="00FA367C"/>
    <w:rsid w:val="00FA3BDB"/>
    <w:rsid w:val="00FA3DEB"/>
    <w:rsid w:val="00FA4A79"/>
    <w:rsid w:val="00FA4B8C"/>
    <w:rsid w:val="00FA53FA"/>
    <w:rsid w:val="00FA5474"/>
    <w:rsid w:val="00FA566C"/>
    <w:rsid w:val="00FA5898"/>
    <w:rsid w:val="00FA5D4B"/>
    <w:rsid w:val="00FA6181"/>
    <w:rsid w:val="00FA64C2"/>
    <w:rsid w:val="00FA669D"/>
    <w:rsid w:val="00FA6C57"/>
    <w:rsid w:val="00FA6DAC"/>
    <w:rsid w:val="00FA6F61"/>
    <w:rsid w:val="00FA7178"/>
    <w:rsid w:val="00FA72AE"/>
    <w:rsid w:val="00FA72C0"/>
    <w:rsid w:val="00FA7495"/>
    <w:rsid w:val="00FA775E"/>
    <w:rsid w:val="00FA7AD4"/>
    <w:rsid w:val="00FB020C"/>
    <w:rsid w:val="00FB02F1"/>
    <w:rsid w:val="00FB07CC"/>
    <w:rsid w:val="00FB07DA"/>
    <w:rsid w:val="00FB09F0"/>
    <w:rsid w:val="00FB0D2E"/>
    <w:rsid w:val="00FB11FE"/>
    <w:rsid w:val="00FB1568"/>
    <w:rsid w:val="00FB1639"/>
    <w:rsid w:val="00FB175C"/>
    <w:rsid w:val="00FB1912"/>
    <w:rsid w:val="00FB1A93"/>
    <w:rsid w:val="00FB1AB5"/>
    <w:rsid w:val="00FB1B4B"/>
    <w:rsid w:val="00FB1ECE"/>
    <w:rsid w:val="00FB1EDE"/>
    <w:rsid w:val="00FB24B3"/>
    <w:rsid w:val="00FB2751"/>
    <w:rsid w:val="00FB290D"/>
    <w:rsid w:val="00FB2B9C"/>
    <w:rsid w:val="00FB33FA"/>
    <w:rsid w:val="00FB351C"/>
    <w:rsid w:val="00FB3FE0"/>
    <w:rsid w:val="00FB4198"/>
    <w:rsid w:val="00FB45ED"/>
    <w:rsid w:val="00FB4C73"/>
    <w:rsid w:val="00FB5082"/>
    <w:rsid w:val="00FB53B2"/>
    <w:rsid w:val="00FB5482"/>
    <w:rsid w:val="00FB576E"/>
    <w:rsid w:val="00FB58B9"/>
    <w:rsid w:val="00FB5AEA"/>
    <w:rsid w:val="00FB5BD3"/>
    <w:rsid w:val="00FB5DA6"/>
    <w:rsid w:val="00FB6145"/>
    <w:rsid w:val="00FB6182"/>
    <w:rsid w:val="00FB62F9"/>
    <w:rsid w:val="00FB6318"/>
    <w:rsid w:val="00FB6473"/>
    <w:rsid w:val="00FB64EE"/>
    <w:rsid w:val="00FB6677"/>
    <w:rsid w:val="00FB68D0"/>
    <w:rsid w:val="00FB6B4B"/>
    <w:rsid w:val="00FB6E5E"/>
    <w:rsid w:val="00FB6EF5"/>
    <w:rsid w:val="00FB72FA"/>
    <w:rsid w:val="00FB7442"/>
    <w:rsid w:val="00FB7498"/>
    <w:rsid w:val="00FB79CB"/>
    <w:rsid w:val="00FB7BCE"/>
    <w:rsid w:val="00FB7C45"/>
    <w:rsid w:val="00FB7DEE"/>
    <w:rsid w:val="00FB7EF9"/>
    <w:rsid w:val="00FC0061"/>
    <w:rsid w:val="00FC07E8"/>
    <w:rsid w:val="00FC0F07"/>
    <w:rsid w:val="00FC145E"/>
    <w:rsid w:val="00FC2B37"/>
    <w:rsid w:val="00FC2BCB"/>
    <w:rsid w:val="00FC314D"/>
    <w:rsid w:val="00FC31A1"/>
    <w:rsid w:val="00FC3567"/>
    <w:rsid w:val="00FC39F3"/>
    <w:rsid w:val="00FC3D08"/>
    <w:rsid w:val="00FC3DCB"/>
    <w:rsid w:val="00FC3FB6"/>
    <w:rsid w:val="00FC4368"/>
    <w:rsid w:val="00FC444C"/>
    <w:rsid w:val="00FC49CD"/>
    <w:rsid w:val="00FC4B36"/>
    <w:rsid w:val="00FC5177"/>
    <w:rsid w:val="00FC5488"/>
    <w:rsid w:val="00FC5627"/>
    <w:rsid w:val="00FC5629"/>
    <w:rsid w:val="00FC5860"/>
    <w:rsid w:val="00FC636A"/>
    <w:rsid w:val="00FC63DE"/>
    <w:rsid w:val="00FC65A6"/>
    <w:rsid w:val="00FC682E"/>
    <w:rsid w:val="00FC6839"/>
    <w:rsid w:val="00FC6CE8"/>
    <w:rsid w:val="00FC764A"/>
    <w:rsid w:val="00FC7944"/>
    <w:rsid w:val="00FC7E8D"/>
    <w:rsid w:val="00FD0165"/>
    <w:rsid w:val="00FD0A32"/>
    <w:rsid w:val="00FD0BF1"/>
    <w:rsid w:val="00FD0D9B"/>
    <w:rsid w:val="00FD0EF0"/>
    <w:rsid w:val="00FD1040"/>
    <w:rsid w:val="00FD11C2"/>
    <w:rsid w:val="00FD18C9"/>
    <w:rsid w:val="00FD1918"/>
    <w:rsid w:val="00FD1BC9"/>
    <w:rsid w:val="00FD2A85"/>
    <w:rsid w:val="00FD2F98"/>
    <w:rsid w:val="00FD3C0B"/>
    <w:rsid w:val="00FD3DFE"/>
    <w:rsid w:val="00FD3E35"/>
    <w:rsid w:val="00FD3FB3"/>
    <w:rsid w:val="00FD4047"/>
    <w:rsid w:val="00FD40B6"/>
    <w:rsid w:val="00FD4328"/>
    <w:rsid w:val="00FD462F"/>
    <w:rsid w:val="00FD4E44"/>
    <w:rsid w:val="00FD4E45"/>
    <w:rsid w:val="00FD4F9B"/>
    <w:rsid w:val="00FD50F2"/>
    <w:rsid w:val="00FD58D9"/>
    <w:rsid w:val="00FD5AB4"/>
    <w:rsid w:val="00FD5C95"/>
    <w:rsid w:val="00FD6424"/>
    <w:rsid w:val="00FD6493"/>
    <w:rsid w:val="00FD64D4"/>
    <w:rsid w:val="00FD6842"/>
    <w:rsid w:val="00FD6A14"/>
    <w:rsid w:val="00FD7980"/>
    <w:rsid w:val="00FD7A83"/>
    <w:rsid w:val="00FE0837"/>
    <w:rsid w:val="00FE0956"/>
    <w:rsid w:val="00FE0DEF"/>
    <w:rsid w:val="00FE0EEA"/>
    <w:rsid w:val="00FE0F3D"/>
    <w:rsid w:val="00FE0FD1"/>
    <w:rsid w:val="00FE1084"/>
    <w:rsid w:val="00FE11CE"/>
    <w:rsid w:val="00FE128E"/>
    <w:rsid w:val="00FE1730"/>
    <w:rsid w:val="00FE1771"/>
    <w:rsid w:val="00FE189D"/>
    <w:rsid w:val="00FE1A3E"/>
    <w:rsid w:val="00FE242B"/>
    <w:rsid w:val="00FE2517"/>
    <w:rsid w:val="00FE3019"/>
    <w:rsid w:val="00FE36A2"/>
    <w:rsid w:val="00FE3CFB"/>
    <w:rsid w:val="00FE438B"/>
    <w:rsid w:val="00FE478D"/>
    <w:rsid w:val="00FE4817"/>
    <w:rsid w:val="00FE4D57"/>
    <w:rsid w:val="00FE5319"/>
    <w:rsid w:val="00FE5809"/>
    <w:rsid w:val="00FE5A94"/>
    <w:rsid w:val="00FE5F2D"/>
    <w:rsid w:val="00FE64A4"/>
    <w:rsid w:val="00FE64E1"/>
    <w:rsid w:val="00FE6771"/>
    <w:rsid w:val="00FE67BD"/>
    <w:rsid w:val="00FE6DA1"/>
    <w:rsid w:val="00FE6E8A"/>
    <w:rsid w:val="00FE700F"/>
    <w:rsid w:val="00FE75C9"/>
    <w:rsid w:val="00FE79BD"/>
    <w:rsid w:val="00FE7DF7"/>
    <w:rsid w:val="00FF0181"/>
    <w:rsid w:val="00FF0270"/>
    <w:rsid w:val="00FF0827"/>
    <w:rsid w:val="00FF0A85"/>
    <w:rsid w:val="00FF131B"/>
    <w:rsid w:val="00FF16A7"/>
    <w:rsid w:val="00FF1A40"/>
    <w:rsid w:val="00FF1E51"/>
    <w:rsid w:val="00FF2A74"/>
    <w:rsid w:val="00FF2C85"/>
    <w:rsid w:val="00FF37A9"/>
    <w:rsid w:val="00FF41C8"/>
    <w:rsid w:val="00FF4315"/>
    <w:rsid w:val="00FF4416"/>
    <w:rsid w:val="00FF457D"/>
    <w:rsid w:val="00FF48D3"/>
    <w:rsid w:val="00FF50A0"/>
    <w:rsid w:val="00FF53AB"/>
    <w:rsid w:val="00FF55A1"/>
    <w:rsid w:val="00FF55BC"/>
    <w:rsid w:val="00FF5B96"/>
    <w:rsid w:val="00FF5CC3"/>
    <w:rsid w:val="00FF5D5A"/>
    <w:rsid w:val="00FF6000"/>
    <w:rsid w:val="00FF649B"/>
    <w:rsid w:val="00FF64D1"/>
    <w:rsid w:val="00FF6843"/>
    <w:rsid w:val="00FF6AC6"/>
    <w:rsid w:val="00FF6AD2"/>
    <w:rsid w:val="00FF7377"/>
    <w:rsid w:val="00FF765E"/>
    <w:rsid w:val="00FF7870"/>
    <w:rsid w:val="00FF7CD4"/>
    <w:rsid w:val="11C6D7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3C2801A"/>
  <w15:docId w15:val="{FAE0FEF0-D514-44B7-B3BD-EBF41D82F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locked="1" w:uiPriority="9"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31673C"/>
    <w:pPr>
      <w:spacing w:after="200" w:line="276" w:lineRule="auto"/>
    </w:pPr>
    <w:rPr>
      <w:rFonts w:eastAsiaTheme="minorHAnsi" w:cstheme="minorBidi"/>
      <w:color w:val="000000" w:themeColor="text1"/>
      <w:sz w:val="23"/>
      <w:szCs w:val="22"/>
    </w:rPr>
  </w:style>
  <w:style w:type="paragraph" w:styleId="Heading1">
    <w:name w:val="heading 1"/>
    <w:basedOn w:val="Normal"/>
    <w:next w:val="Normal"/>
    <w:link w:val="Heading1Char"/>
    <w:uiPriority w:val="9"/>
    <w:qFormat/>
    <w:locked/>
    <w:rsid w:val="00FE64E1"/>
    <w:pPr>
      <w:keepNext/>
      <w:spacing w:after="240" w:line="240" w:lineRule="auto"/>
      <w:outlineLvl w:val="0"/>
    </w:pPr>
    <w:rPr>
      <w:rFonts w:ascii="Arial" w:eastAsia="Times New Roman" w:hAnsi="Arial" w:cs="Times New Roman"/>
      <w:b/>
      <w:sz w:val="32"/>
      <w:szCs w:val="18"/>
    </w:rPr>
  </w:style>
  <w:style w:type="paragraph" w:styleId="Heading2">
    <w:name w:val="heading 2"/>
    <w:basedOn w:val="Normal"/>
    <w:next w:val="Normal"/>
    <w:link w:val="Heading2Char"/>
    <w:uiPriority w:val="9"/>
    <w:qFormat/>
    <w:locked/>
    <w:rsid w:val="00392206"/>
    <w:pPr>
      <w:keepNext/>
      <w:spacing w:after="240" w:line="240" w:lineRule="auto"/>
      <w:outlineLvl w:val="1"/>
    </w:pPr>
    <w:rPr>
      <w:rFonts w:ascii="Arial" w:eastAsia="Times New Roman" w:hAnsi="Arial" w:cs="Arial"/>
      <w:b/>
      <w:bCs/>
      <w:iCs/>
      <w:szCs w:val="28"/>
    </w:rPr>
  </w:style>
  <w:style w:type="paragraph" w:styleId="Heading3">
    <w:name w:val="heading 3"/>
    <w:basedOn w:val="Normal"/>
    <w:next w:val="Normal"/>
    <w:link w:val="Heading3Char"/>
    <w:uiPriority w:val="9"/>
    <w:qFormat/>
    <w:locked/>
    <w:rsid w:val="00DD7584"/>
    <w:pPr>
      <w:keepNext/>
      <w:autoSpaceDE w:val="0"/>
      <w:autoSpaceDN w:val="0"/>
      <w:adjustRightInd w:val="0"/>
      <w:spacing w:after="0"/>
      <w:outlineLvl w:val="2"/>
    </w:pPr>
    <w:rPr>
      <w:rFonts w:ascii="Arial" w:eastAsia="MS Mincho" w:hAnsi="Arial" w:cs="Times New Roman"/>
      <w:b/>
      <w:bCs/>
      <w:i/>
      <w:sz w:val="21"/>
      <w:szCs w:val="24"/>
    </w:rPr>
  </w:style>
  <w:style w:type="paragraph" w:styleId="Heading4">
    <w:name w:val="heading 4"/>
    <w:basedOn w:val="Normal"/>
    <w:next w:val="Normal"/>
    <w:link w:val="Heading4Char"/>
    <w:autoRedefine/>
    <w:uiPriority w:val="9"/>
    <w:qFormat/>
    <w:locked/>
    <w:rsid w:val="00DD7584"/>
    <w:pPr>
      <w:keepNext/>
      <w:spacing w:after="0"/>
      <w:outlineLvl w:val="3"/>
    </w:pPr>
    <w:rPr>
      <w:rFonts w:eastAsia="Times New Roman" w:cs="Times New Roman"/>
      <w:bCs/>
      <w:sz w:val="24"/>
      <w:szCs w:val="28"/>
      <w:u w:val="single"/>
    </w:rPr>
  </w:style>
  <w:style w:type="paragraph" w:styleId="Heading5">
    <w:name w:val="heading 5"/>
    <w:basedOn w:val="Normal"/>
    <w:next w:val="Normal"/>
    <w:link w:val="Heading5Char"/>
    <w:autoRedefine/>
    <w:uiPriority w:val="9"/>
    <w:qFormat/>
    <w:locked/>
    <w:rsid w:val="00DD7584"/>
    <w:pPr>
      <w:outlineLvl w:val="4"/>
    </w:pPr>
    <w:rPr>
      <w:bCs/>
      <w:i/>
      <w:iCs/>
      <w:szCs w:val="26"/>
    </w:rPr>
  </w:style>
  <w:style w:type="paragraph" w:styleId="Heading6">
    <w:name w:val="heading 6"/>
    <w:basedOn w:val="Normal"/>
    <w:next w:val="Normal"/>
    <w:link w:val="Heading6Char"/>
    <w:uiPriority w:val="9"/>
    <w:unhideWhenUsed/>
    <w:qFormat/>
    <w:rsid w:val="00C72479"/>
    <w:pPr>
      <w:spacing w:before="240" w:after="60"/>
      <w:outlineLvl w:val="5"/>
    </w:pPr>
    <w:rPr>
      <w:rFonts w:ascii="Calibri" w:hAnsi="Calibri"/>
      <w:b/>
      <w:bCs/>
    </w:rPr>
  </w:style>
  <w:style w:type="paragraph" w:styleId="Heading7">
    <w:name w:val="heading 7"/>
    <w:basedOn w:val="Normal"/>
    <w:next w:val="Normal"/>
    <w:link w:val="Heading7Char"/>
    <w:uiPriority w:val="9"/>
    <w:semiHidden/>
    <w:unhideWhenUsed/>
    <w:qFormat/>
    <w:rsid w:val="00C72479"/>
    <w:pPr>
      <w:spacing w:before="240" w:after="60"/>
      <w:outlineLvl w:val="6"/>
    </w:pPr>
    <w:rPr>
      <w:rFonts w:ascii="Calibri" w:hAnsi="Calibri"/>
    </w:rPr>
  </w:style>
  <w:style w:type="paragraph" w:styleId="Heading8">
    <w:name w:val="heading 8"/>
    <w:basedOn w:val="Normal"/>
    <w:next w:val="Normal"/>
    <w:link w:val="Heading8Char"/>
    <w:uiPriority w:val="9"/>
    <w:semiHidden/>
    <w:unhideWhenUsed/>
    <w:qFormat/>
    <w:rsid w:val="00C72479"/>
    <w:pPr>
      <w:spacing w:before="240" w:after="60"/>
      <w:outlineLvl w:val="7"/>
    </w:pPr>
    <w:rPr>
      <w:rFonts w:ascii="Calibri" w:hAnsi="Calibri"/>
      <w:i/>
      <w:iCs/>
    </w:rPr>
  </w:style>
  <w:style w:type="paragraph" w:styleId="Heading9">
    <w:name w:val="heading 9"/>
    <w:basedOn w:val="Normal"/>
    <w:next w:val="Normal"/>
    <w:link w:val="Heading9Char"/>
    <w:uiPriority w:val="9"/>
    <w:semiHidden/>
    <w:unhideWhenUsed/>
    <w:qFormat/>
    <w:rsid w:val="00C72479"/>
    <w:p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3">
    <w:name w:val="toc 3"/>
    <w:basedOn w:val="TOC2"/>
    <w:next w:val="nrpsNormal"/>
    <w:link w:val="TOC3Char"/>
    <w:uiPriority w:val="39"/>
    <w:rsid w:val="00536B0C"/>
    <w:pPr>
      <w:ind w:left="1008" w:hanging="288"/>
    </w:pPr>
    <w:rPr>
      <w:i w:val="0"/>
    </w:rPr>
  </w:style>
  <w:style w:type="table" w:styleId="TableGrid">
    <w:name w:val="Table Grid"/>
    <w:basedOn w:val="TableNormal"/>
    <w:uiPriority w:val="39"/>
    <w:rsid w:val="009C282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OC2Char">
    <w:name w:val="TOC 2 Char"/>
    <w:basedOn w:val="DefaultParagraphFont"/>
    <w:link w:val="TOC2"/>
    <w:uiPriority w:val="39"/>
    <w:rsid w:val="00AA679B"/>
    <w:rPr>
      <w:i/>
      <w:noProof/>
      <w:color w:val="000000" w:themeColor="text1"/>
      <w:sz w:val="23"/>
      <w:szCs w:val="24"/>
    </w:rPr>
  </w:style>
  <w:style w:type="character" w:styleId="Hyperlink">
    <w:name w:val="Hyperlink"/>
    <w:basedOn w:val="DefaultParagraphFont"/>
    <w:uiPriority w:val="99"/>
    <w:rsid w:val="00C92CA0"/>
    <w:rPr>
      <w:i w:val="0"/>
      <w:color w:val="0000FF"/>
      <w:u w:val="single"/>
    </w:rPr>
  </w:style>
  <w:style w:type="character" w:customStyle="1" w:styleId="highwire-cite-metadata-journal">
    <w:name w:val="highwire-cite-metadata-journal"/>
    <w:basedOn w:val="DefaultParagraphFont"/>
    <w:rsid w:val="0016229A"/>
  </w:style>
  <w:style w:type="character" w:customStyle="1" w:styleId="TOC3Char">
    <w:name w:val="TOC 3 Char"/>
    <w:basedOn w:val="TOC2Char"/>
    <w:link w:val="TOC3"/>
    <w:uiPriority w:val="39"/>
    <w:rsid w:val="00536B0C"/>
    <w:rPr>
      <w:i w:val="0"/>
      <w:noProof/>
      <w:color w:val="000000" w:themeColor="text1"/>
      <w:sz w:val="23"/>
      <w:szCs w:val="24"/>
    </w:rPr>
  </w:style>
  <w:style w:type="paragraph" w:customStyle="1" w:styleId="nrpsBannerline1">
    <w:name w:val="nrps Banner line 1"/>
    <w:link w:val="nrpsBannerline1Char"/>
    <w:semiHidden/>
    <w:locked/>
    <w:rsid w:val="002D4E29"/>
    <w:pPr>
      <w:spacing w:before="120"/>
      <w:ind w:left="115"/>
    </w:pPr>
    <w:rPr>
      <w:rFonts w:ascii="Arial" w:hAnsi="Arial"/>
      <w:b/>
      <w:bCs/>
      <w:color w:val="000000" w:themeColor="text1"/>
      <w:sz w:val="16"/>
    </w:rPr>
  </w:style>
  <w:style w:type="numbering" w:customStyle="1" w:styleId="Bulleted">
    <w:name w:val="Bulleted"/>
    <w:basedOn w:val="NoList"/>
    <w:rsid w:val="0062563F"/>
    <w:pPr>
      <w:numPr>
        <w:numId w:val="1"/>
      </w:numPr>
    </w:pPr>
  </w:style>
  <w:style w:type="paragraph" w:customStyle="1" w:styleId="nrpsLogo">
    <w:name w:val="nrps Logo"/>
    <w:basedOn w:val="Normal"/>
    <w:semiHidden/>
    <w:rsid w:val="00375F1B"/>
    <w:pPr>
      <w:spacing w:before="80" w:after="80" w:line="240" w:lineRule="auto"/>
      <w:ind w:right="115"/>
      <w:jc w:val="right"/>
    </w:pPr>
    <w:rPr>
      <w:rFonts w:eastAsia="Times New Roman" w:cs="Times New Roman"/>
      <w:sz w:val="24"/>
      <w:szCs w:val="20"/>
    </w:rPr>
  </w:style>
  <w:style w:type="character" w:styleId="FollowedHyperlink">
    <w:name w:val="FollowedHyperlink"/>
    <w:basedOn w:val="DefaultParagraphFont"/>
    <w:uiPriority w:val="99"/>
    <w:semiHidden/>
    <w:unhideWhenUsed/>
    <w:rsid w:val="00B97A58"/>
    <w:rPr>
      <w:color w:val="800080"/>
      <w:u w:val="single"/>
    </w:rPr>
  </w:style>
  <w:style w:type="paragraph" w:customStyle="1" w:styleId="nrpsBannerline2">
    <w:name w:val="nrps Banner line 2"/>
    <w:link w:val="nrpsBannerline2Char"/>
    <w:semiHidden/>
    <w:locked/>
    <w:rsid w:val="00375F1B"/>
    <w:pPr>
      <w:ind w:left="115"/>
    </w:pPr>
    <w:rPr>
      <w:rFonts w:ascii="Arial" w:hAnsi="Arial"/>
      <w:b/>
      <w:bCs/>
      <w:sz w:val="16"/>
      <w:szCs w:val="24"/>
    </w:rPr>
  </w:style>
  <w:style w:type="paragraph" w:customStyle="1" w:styleId="nrpsBulletlist">
    <w:name w:val="nrps Bullet list"/>
    <w:basedOn w:val="nrpsNormal"/>
    <w:link w:val="nrpsBulletlistChar"/>
    <w:qFormat/>
    <w:rsid w:val="002D4E29"/>
    <w:pPr>
      <w:numPr>
        <w:numId w:val="14"/>
      </w:numPr>
    </w:pPr>
  </w:style>
  <w:style w:type="character" w:customStyle="1" w:styleId="highwire-cite-metadata-date">
    <w:name w:val="highwire-cite-metadata-date"/>
    <w:basedOn w:val="DefaultParagraphFont"/>
    <w:rsid w:val="0016229A"/>
  </w:style>
  <w:style w:type="character" w:customStyle="1" w:styleId="nrpsBulletlistChar">
    <w:name w:val="nrps Bullet list Char"/>
    <w:basedOn w:val="nrpsNormalChar"/>
    <w:link w:val="nrpsBulletlist"/>
    <w:rsid w:val="002D4E29"/>
    <w:rPr>
      <w:color w:val="000000" w:themeColor="text1"/>
      <w:sz w:val="23"/>
    </w:rPr>
  </w:style>
  <w:style w:type="character" w:styleId="CommentReference">
    <w:name w:val="annotation reference"/>
    <w:basedOn w:val="DefaultParagraphFont"/>
    <w:uiPriority w:val="99"/>
    <w:unhideWhenUsed/>
    <w:qFormat/>
    <w:rsid w:val="00A02E1D"/>
    <w:rPr>
      <w:sz w:val="16"/>
      <w:szCs w:val="16"/>
    </w:rPr>
  </w:style>
  <w:style w:type="paragraph" w:styleId="BlockText">
    <w:name w:val="Block Text"/>
    <w:basedOn w:val="Normal"/>
    <w:uiPriority w:val="99"/>
    <w:semiHidden/>
    <w:unhideWhenUsed/>
    <w:rsid w:val="00C72479"/>
    <w:pPr>
      <w:spacing w:after="120"/>
      <w:ind w:left="1440" w:right="1440"/>
    </w:pPr>
  </w:style>
  <w:style w:type="character" w:customStyle="1" w:styleId="Heading2Char">
    <w:name w:val="Heading 2 Char"/>
    <w:basedOn w:val="DefaultParagraphFont"/>
    <w:link w:val="Heading2"/>
    <w:uiPriority w:val="9"/>
    <w:rsid w:val="00392206"/>
    <w:rPr>
      <w:rFonts w:ascii="Arial" w:hAnsi="Arial" w:cs="Arial"/>
      <w:b/>
      <w:bCs/>
      <w:iCs/>
      <w:color w:val="000000" w:themeColor="text1"/>
      <w:sz w:val="23"/>
      <w:szCs w:val="28"/>
    </w:rPr>
  </w:style>
  <w:style w:type="paragraph" w:styleId="CommentText">
    <w:name w:val="annotation text"/>
    <w:basedOn w:val="nrpsNormal"/>
    <w:link w:val="CommentTextChar"/>
    <w:uiPriority w:val="99"/>
    <w:unhideWhenUsed/>
    <w:qFormat/>
    <w:rsid w:val="00DC2C46"/>
    <w:rPr>
      <w:rFonts w:asciiTheme="minorHAnsi" w:hAnsiTheme="minorHAnsi"/>
      <w:sz w:val="20"/>
    </w:rPr>
  </w:style>
  <w:style w:type="character" w:customStyle="1" w:styleId="CommentTextChar">
    <w:name w:val="Comment Text Char"/>
    <w:basedOn w:val="DefaultParagraphFont"/>
    <w:link w:val="CommentText"/>
    <w:uiPriority w:val="99"/>
    <w:qFormat/>
    <w:rsid w:val="00DC2C46"/>
    <w:rPr>
      <w:rFonts w:asciiTheme="minorHAnsi" w:hAnsiTheme="minorHAnsi"/>
      <w:color w:val="000000" w:themeColor="text1"/>
    </w:rPr>
  </w:style>
  <w:style w:type="paragraph" w:customStyle="1" w:styleId="nrpsTablecell">
    <w:name w:val="nrps Table cell"/>
    <w:qFormat/>
    <w:rsid w:val="00DD7584"/>
    <w:pPr>
      <w:spacing w:before="20" w:after="20"/>
    </w:pPr>
    <w:rPr>
      <w:rFonts w:ascii="Arial" w:hAnsi="Arial"/>
      <w:color w:val="000000" w:themeColor="text1"/>
      <w:sz w:val="18"/>
    </w:rPr>
  </w:style>
  <w:style w:type="paragraph" w:customStyle="1" w:styleId="nrpsTablecellindent">
    <w:name w:val="nrps Table cell indent"/>
    <w:basedOn w:val="nrpsTablecell"/>
    <w:rsid w:val="007873D7"/>
    <w:pPr>
      <w:ind w:left="360"/>
    </w:pPr>
  </w:style>
  <w:style w:type="paragraph" w:styleId="CommentSubject">
    <w:name w:val="annotation subject"/>
    <w:basedOn w:val="CommentText"/>
    <w:next w:val="CommentText"/>
    <w:link w:val="CommentSubjectChar"/>
    <w:uiPriority w:val="99"/>
    <w:semiHidden/>
    <w:unhideWhenUsed/>
    <w:rsid w:val="00A02E1D"/>
    <w:rPr>
      <w:b/>
      <w:bCs/>
    </w:rPr>
  </w:style>
  <w:style w:type="character" w:customStyle="1" w:styleId="CommentSubjectChar">
    <w:name w:val="Comment Subject Char"/>
    <w:basedOn w:val="CommentTextChar"/>
    <w:link w:val="CommentSubject"/>
    <w:uiPriority w:val="99"/>
    <w:semiHidden/>
    <w:rsid w:val="00A02E1D"/>
    <w:rPr>
      <w:rFonts w:asciiTheme="minorHAnsi" w:hAnsiTheme="minorHAnsi"/>
      <w:b/>
      <w:bCs/>
      <w:color w:val="000000" w:themeColor="text1"/>
    </w:rPr>
  </w:style>
  <w:style w:type="paragraph" w:styleId="Revision">
    <w:name w:val="Revision"/>
    <w:hidden/>
    <w:uiPriority w:val="99"/>
    <w:semiHidden/>
    <w:rsid w:val="00A02E1D"/>
    <w:rPr>
      <w:sz w:val="24"/>
      <w:szCs w:val="24"/>
    </w:rPr>
  </w:style>
  <w:style w:type="paragraph" w:styleId="TOC1">
    <w:name w:val="toc 1"/>
    <w:next w:val="nrpsNormal"/>
    <w:uiPriority w:val="39"/>
    <w:rsid w:val="00AA679B"/>
    <w:pPr>
      <w:spacing w:after="120"/>
      <w:ind w:left="720" w:right="1080" w:hanging="720"/>
    </w:pPr>
    <w:rPr>
      <w:noProof/>
      <w:color w:val="000000" w:themeColor="text1"/>
      <w:sz w:val="23"/>
      <w:szCs w:val="24"/>
    </w:rPr>
  </w:style>
  <w:style w:type="paragraph" w:styleId="TOC2">
    <w:name w:val="toc 2"/>
    <w:basedOn w:val="TOC1"/>
    <w:next w:val="nrpsNormal"/>
    <w:link w:val="TOC2Char"/>
    <w:uiPriority w:val="39"/>
    <w:rsid w:val="00AA679B"/>
    <w:pPr>
      <w:tabs>
        <w:tab w:val="right" w:leader="dot" w:pos="9350"/>
      </w:tabs>
      <w:spacing w:after="80"/>
      <w:ind w:left="1152"/>
    </w:pPr>
    <w:rPr>
      <w:i/>
    </w:rPr>
  </w:style>
  <w:style w:type="paragraph" w:styleId="TableofFigures">
    <w:name w:val="table of figures"/>
    <w:basedOn w:val="Normal"/>
    <w:next w:val="Normal"/>
    <w:uiPriority w:val="99"/>
    <w:rsid w:val="00FE64E1"/>
    <w:pPr>
      <w:spacing w:after="0"/>
      <w:ind w:left="460" w:hanging="460"/>
    </w:pPr>
    <w:rPr>
      <w:rFonts w:asciiTheme="minorHAnsi" w:hAnsiTheme="minorHAnsi" w:cstheme="minorHAnsi"/>
      <w:b/>
      <w:bCs/>
      <w:sz w:val="20"/>
      <w:szCs w:val="20"/>
    </w:rPr>
  </w:style>
  <w:style w:type="paragraph" w:styleId="BalloonText">
    <w:name w:val="Balloon Text"/>
    <w:basedOn w:val="Normal"/>
    <w:link w:val="BalloonTextChar"/>
    <w:uiPriority w:val="99"/>
    <w:semiHidden/>
    <w:unhideWhenUsed/>
    <w:rsid w:val="00A02E1D"/>
    <w:rPr>
      <w:rFonts w:ascii="Tahoma" w:hAnsi="Tahoma" w:cs="Tahoma"/>
      <w:sz w:val="16"/>
      <w:szCs w:val="16"/>
    </w:rPr>
  </w:style>
  <w:style w:type="character" w:customStyle="1" w:styleId="BalloonTextChar">
    <w:name w:val="Balloon Text Char"/>
    <w:basedOn w:val="DefaultParagraphFont"/>
    <w:link w:val="BalloonText"/>
    <w:uiPriority w:val="99"/>
    <w:semiHidden/>
    <w:rsid w:val="00A02E1D"/>
    <w:rPr>
      <w:rFonts w:ascii="Tahoma" w:hAnsi="Tahoma" w:cs="Tahoma"/>
      <w:sz w:val="16"/>
      <w:szCs w:val="16"/>
    </w:rPr>
  </w:style>
  <w:style w:type="numbering" w:customStyle="1" w:styleId="nrpsNumlist">
    <w:name w:val="nrps Num list"/>
    <w:basedOn w:val="NoList"/>
    <w:rsid w:val="00FE64E1"/>
    <w:pPr>
      <w:numPr>
        <w:numId w:val="2"/>
      </w:numPr>
    </w:pPr>
  </w:style>
  <w:style w:type="numbering" w:customStyle="1" w:styleId="werte">
    <w:name w:val="werte"/>
    <w:basedOn w:val="NoList"/>
    <w:rsid w:val="0045767C"/>
    <w:pPr>
      <w:numPr>
        <w:numId w:val="3"/>
      </w:numPr>
    </w:pPr>
  </w:style>
  <w:style w:type="character" w:customStyle="1" w:styleId="highwire-cite-metadata-volume">
    <w:name w:val="highwire-cite-metadata-volume"/>
    <w:basedOn w:val="DefaultParagraphFont"/>
    <w:rsid w:val="0016229A"/>
  </w:style>
  <w:style w:type="character" w:customStyle="1" w:styleId="highwire-cite-metadata-issue">
    <w:name w:val="highwire-cite-metadata-issue"/>
    <w:basedOn w:val="DefaultParagraphFont"/>
    <w:rsid w:val="0016229A"/>
  </w:style>
  <w:style w:type="character" w:customStyle="1" w:styleId="highwire-cite-metadata-pages">
    <w:name w:val="highwire-cite-metadata-pages"/>
    <w:basedOn w:val="DefaultParagraphFont"/>
    <w:rsid w:val="0016229A"/>
  </w:style>
  <w:style w:type="character" w:customStyle="1" w:styleId="highwire-citation-author">
    <w:name w:val="highwire-citation-author"/>
    <w:basedOn w:val="DefaultParagraphFont"/>
    <w:rsid w:val="0016229A"/>
  </w:style>
  <w:style w:type="paragraph" w:styleId="TOC4">
    <w:name w:val="toc 4"/>
    <w:basedOn w:val="nrpsNormal"/>
    <w:next w:val="nrpsNormal"/>
    <w:autoRedefine/>
    <w:uiPriority w:val="39"/>
    <w:unhideWhenUsed/>
    <w:rsid w:val="00150CC6"/>
    <w:pPr>
      <w:ind w:left="1152" w:right="720"/>
    </w:pPr>
  </w:style>
  <w:style w:type="character" w:customStyle="1" w:styleId="Title1">
    <w:name w:val="Title1"/>
    <w:basedOn w:val="DefaultParagraphFont"/>
    <w:rsid w:val="0016229A"/>
  </w:style>
  <w:style w:type="paragraph" w:styleId="TOC9">
    <w:name w:val="toc 9"/>
    <w:basedOn w:val="Normal"/>
    <w:next w:val="Normal"/>
    <w:autoRedefine/>
    <w:uiPriority w:val="39"/>
    <w:unhideWhenUsed/>
    <w:rsid w:val="009667DB"/>
    <w:pPr>
      <w:ind w:left="1920"/>
    </w:pPr>
  </w:style>
  <w:style w:type="paragraph" w:styleId="BodyTextFirstIndent">
    <w:name w:val="Body Text First Indent"/>
    <w:basedOn w:val="Normal"/>
    <w:link w:val="BodyTextFirstIndentChar"/>
    <w:uiPriority w:val="99"/>
    <w:semiHidden/>
    <w:unhideWhenUsed/>
    <w:rsid w:val="006E746E"/>
    <w:pPr>
      <w:ind w:firstLine="210"/>
    </w:pPr>
  </w:style>
  <w:style w:type="character" w:customStyle="1" w:styleId="BodyTextFirstIndentChar">
    <w:name w:val="Body Text First Indent Char"/>
    <w:basedOn w:val="DefaultParagraphFont"/>
    <w:link w:val="BodyTextFirstIndent"/>
    <w:uiPriority w:val="99"/>
    <w:semiHidden/>
    <w:rsid w:val="006E746E"/>
    <w:rPr>
      <w:sz w:val="24"/>
      <w:szCs w:val="24"/>
    </w:rPr>
  </w:style>
  <w:style w:type="paragraph" w:styleId="BodyTextIndent">
    <w:name w:val="Body Text Indent"/>
    <w:basedOn w:val="Normal"/>
    <w:link w:val="BodyTextIndentChar"/>
    <w:uiPriority w:val="99"/>
    <w:semiHidden/>
    <w:unhideWhenUsed/>
    <w:rsid w:val="00C72479"/>
    <w:pPr>
      <w:spacing w:after="120"/>
      <w:ind w:left="360"/>
    </w:pPr>
  </w:style>
  <w:style w:type="character" w:customStyle="1" w:styleId="BodyTextIndentChar">
    <w:name w:val="Body Text Indent Char"/>
    <w:basedOn w:val="DefaultParagraphFont"/>
    <w:link w:val="BodyTextIndent"/>
    <w:uiPriority w:val="99"/>
    <w:semiHidden/>
    <w:rsid w:val="00C72479"/>
    <w:rPr>
      <w:sz w:val="24"/>
      <w:szCs w:val="24"/>
    </w:rPr>
  </w:style>
  <w:style w:type="paragraph" w:styleId="BodyTextFirstIndent2">
    <w:name w:val="Body Text First Indent 2"/>
    <w:basedOn w:val="BodyTextIndent"/>
    <w:link w:val="BodyTextFirstIndent2Char"/>
    <w:uiPriority w:val="99"/>
    <w:semiHidden/>
    <w:unhideWhenUsed/>
    <w:rsid w:val="00C72479"/>
    <w:pPr>
      <w:ind w:firstLine="210"/>
    </w:pPr>
  </w:style>
  <w:style w:type="character" w:customStyle="1" w:styleId="BodyTextFirstIndent2Char">
    <w:name w:val="Body Text First Indent 2 Char"/>
    <w:basedOn w:val="BodyTextIndentChar"/>
    <w:link w:val="BodyTextFirstIndent2"/>
    <w:uiPriority w:val="99"/>
    <w:semiHidden/>
    <w:rsid w:val="00C72479"/>
    <w:rPr>
      <w:sz w:val="24"/>
      <w:szCs w:val="24"/>
    </w:rPr>
  </w:style>
  <w:style w:type="paragraph" w:styleId="BodyTextIndent2">
    <w:name w:val="Body Text Indent 2"/>
    <w:basedOn w:val="Normal"/>
    <w:link w:val="BodyTextIndent2Char"/>
    <w:semiHidden/>
    <w:unhideWhenUsed/>
    <w:rsid w:val="00C72479"/>
    <w:pPr>
      <w:spacing w:after="120" w:line="480" w:lineRule="auto"/>
      <w:ind w:left="360"/>
    </w:pPr>
  </w:style>
  <w:style w:type="character" w:customStyle="1" w:styleId="BodyTextIndent2Char">
    <w:name w:val="Body Text Indent 2 Char"/>
    <w:basedOn w:val="DefaultParagraphFont"/>
    <w:link w:val="BodyTextIndent2"/>
    <w:semiHidden/>
    <w:rsid w:val="00C72479"/>
    <w:rPr>
      <w:sz w:val="24"/>
      <w:szCs w:val="24"/>
    </w:rPr>
  </w:style>
  <w:style w:type="character" w:customStyle="1" w:styleId="nrpsBannerline1Char">
    <w:name w:val="nrps Banner line 1 Char"/>
    <w:basedOn w:val="DefaultParagraphFont"/>
    <w:link w:val="nrpsBannerline1"/>
    <w:semiHidden/>
    <w:rsid w:val="002D4E29"/>
    <w:rPr>
      <w:rFonts w:ascii="Arial" w:hAnsi="Arial"/>
      <w:b/>
      <w:bCs/>
      <w:color w:val="000000" w:themeColor="text1"/>
      <w:sz w:val="16"/>
    </w:rPr>
  </w:style>
  <w:style w:type="paragraph" w:customStyle="1" w:styleId="nrpsBannerline3">
    <w:name w:val="nrps Banner line 3"/>
    <w:link w:val="nrpsBannerline3Char"/>
    <w:semiHidden/>
    <w:qFormat/>
    <w:locked/>
    <w:rsid w:val="002D4E29"/>
    <w:pPr>
      <w:ind w:left="115"/>
    </w:pPr>
    <w:rPr>
      <w:rFonts w:ascii="Arial" w:hAnsi="Arial"/>
      <w:b/>
      <w:bCs/>
      <w:color w:val="000000" w:themeColor="text1"/>
      <w:sz w:val="16"/>
    </w:rPr>
  </w:style>
  <w:style w:type="paragraph" w:styleId="BodyTextIndent3">
    <w:name w:val="Body Text Indent 3"/>
    <w:basedOn w:val="Normal"/>
    <w:link w:val="BodyTextIndent3Char"/>
    <w:uiPriority w:val="99"/>
    <w:semiHidden/>
    <w:unhideWhenUsed/>
    <w:rsid w:val="00C72479"/>
    <w:pPr>
      <w:spacing w:after="120"/>
      <w:ind w:left="360"/>
    </w:pPr>
    <w:rPr>
      <w:sz w:val="16"/>
      <w:szCs w:val="16"/>
    </w:rPr>
  </w:style>
  <w:style w:type="paragraph" w:styleId="TOC5">
    <w:name w:val="toc 5"/>
    <w:basedOn w:val="nrpsNormal"/>
    <w:next w:val="nrpsNormal"/>
    <w:autoRedefine/>
    <w:uiPriority w:val="39"/>
    <w:unhideWhenUsed/>
    <w:rsid w:val="00F62D89"/>
    <w:pPr>
      <w:ind w:left="960"/>
    </w:pPr>
  </w:style>
  <w:style w:type="paragraph" w:customStyle="1" w:styleId="nrpsTitle">
    <w:name w:val="nrps Title"/>
    <w:next w:val="nrpsSubtitle"/>
    <w:link w:val="nrpsTitleChar"/>
    <w:qFormat/>
    <w:rsid w:val="00DD7584"/>
    <w:pPr>
      <w:tabs>
        <w:tab w:val="left" w:pos="9360"/>
      </w:tabs>
      <w:spacing w:before="240"/>
    </w:pPr>
    <w:rPr>
      <w:b/>
      <w:bCs/>
      <w:color w:val="000000" w:themeColor="text1"/>
      <w:sz w:val="40"/>
      <w:szCs w:val="40"/>
    </w:rPr>
  </w:style>
  <w:style w:type="paragraph" w:customStyle="1" w:styleId="nrpsSubtitle">
    <w:name w:val="nrps Subtitle"/>
    <w:next w:val="nrpsSeriesnamenumber"/>
    <w:link w:val="nrpsSubtitleChar"/>
    <w:qFormat/>
    <w:rsid w:val="00DD7584"/>
    <w:pPr>
      <w:tabs>
        <w:tab w:val="left" w:pos="9360"/>
      </w:tabs>
      <w:spacing w:before="120"/>
      <w:ind w:right="720"/>
    </w:pPr>
    <w:rPr>
      <w:bCs/>
      <w:i/>
      <w:color w:val="000000" w:themeColor="text1"/>
      <w:sz w:val="36"/>
      <w:szCs w:val="36"/>
    </w:rPr>
  </w:style>
  <w:style w:type="character" w:customStyle="1" w:styleId="nrpsTitleChar">
    <w:name w:val="nrps Title Char"/>
    <w:basedOn w:val="DefaultParagraphFont"/>
    <w:link w:val="nrpsTitle"/>
    <w:rsid w:val="00DD7584"/>
    <w:rPr>
      <w:b/>
      <w:bCs/>
      <w:color w:val="000000" w:themeColor="text1"/>
      <w:sz w:val="40"/>
      <w:szCs w:val="40"/>
    </w:rPr>
  </w:style>
  <w:style w:type="paragraph" w:customStyle="1" w:styleId="nrpsNormal">
    <w:name w:val="nrps Normal"/>
    <w:basedOn w:val="Normal"/>
    <w:link w:val="nrpsNormalChar"/>
    <w:qFormat/>
    <w:rsid w:val="003645E8"/>
    <w:pPr>
      <w:jc w:val="both"/>
    </w:pPr>
    <w:rPr>
      <w:rFonts w:eastAsia="Times New Roman" w:cs="Times New Roman"/>
      <w:szCs w:val="20"/>
    </w:rPr>
  </w:style>
  <w:style w:type="character" w:customStyle="1" w:styleId="nrpsSubtitleChar">
    <w:name w:val="nrps Subtitle Char"/>
    <w:basedOn w:val="DefaultParagraphFont"/>
    <w:link w:val="nrpsSubtitle"/>
    <w:rsid w:val="00DD7584"/>
    <w:rPr>
      <w:bCs/>
      <w:i/>
      <w:color w:val="000000" w:themeColor="text1"/>
      <w:sz w:val="36"/>
      <w:szCs w:val="36"/>
    </w:rPr>
  </w:style>
  <w:style w:type="character" w:customStyle="1" w:styleId="nrpsBannerline2Char">
    <w:name w:val="nrps Banner line 2 Char"/>
    <w:basedOn w:val="DefaultParagraphFont"/>
    <w:link w:val="nrpsBannerline2"/>
    <w:semiHidden/>
    <w:rsid w:val="00375F1B"/>
    <w:rPr>
      <w:rFonts w:ascii="Arial" w:hAnsi="Arial"/>
      <w:b/>
      <w:bCs/>
      <w:sz w:val="16"/>
      <w:szCs w:val="24"/>
    </w:rPr>
  </w:style>
  <w:style w:type="character" w:customStyle="1" w:styleId="BodyTextIndent3Char">
    <w:name w:val="Body Text Indent 3 Char"/>
    <w:basedOn w:val="DefaultParagraphFont"/>
    <w:link w:val="BodyTextIndent3"/>
    <w:uiPriority w:val="99"/>
    <w:semiHidden/>
    <w:rsid w:val="00C72479"/>
    <w:rPr>
      <w:sz w:val="16"/>
      <w:szCs w:val="16"/>
    </w:rPr>
  </w:style>
  <w:style w:type="paragraph" w:styleId="Closing">
    <w:name w:val="Closing"/>
    <w:basedOn w:val="Normal"/>
    <w:link w:val="ClosingChar"/>
    <w:uiPriority w:val="99"/>
    <w:semiHidden/>
    <w:unhideWhenUsed/>
    <w:rsid w:val="00C72479"/>
    <w:pPr>
      <w:ind w:left="4320"/>
    </w:pPr>
  </w:style>
  <w:style w:type="character" w:customStyle="1" w:styleId="ClosingChar">
    <w:name w:val="Closing Char"/>
    <w:basedOn w:val="DefaultParagraphFont"/>
    <w:link w:val="Closing"/>
    <w:uiPriority w:val="99"/>
    <w:semiHidden/>
    <w:rsid w:val="00C72479"/>
    <w:rPr>
      <w:sz w:val="24"/>
      <w:szCs w:val="24"/>
    </w:rPr>
  </w:style>
  <w:style w:type="character" w:customStyle="1" w:styleId="nrpsBannerline3Char">
    <w:name w:val="nrps Banner line 3 Char"/>
    <w:basedOn w:val="DefaultParagraphFont"/>
    <w:link w:val="nrpsBannerline3"/>
    <w:semiHidden/>
    <w:rsid w:val="002D4E29"/>
    <w:rPr>
      <w:rFonts w:ascii="Arial" w:hAnsi="Arial"/>
      <w:b/>
      <w:bCs/>
      <w:color w:val="000000" w:themeColor="text1"/>
      <w:sz w:val="16"/>
    </w:rPr>
  </w:style>
  <w:style w:type="paragraph" w:customStyle="1" w:styleId="nrpsHyperlink">
    <w:name w:val="nrps Hyperlink"/>
    <w:basedOn w:val="nrpsNormal"/>
    <w:link w:val="nrpsHyperlinkChar"/>
    <w:rsid w:val="00FE64E1"/>
  </w:style>
  <w:style w:type="paragraph" w:styleId="Date">
    <w:name w:val="Date"/>
    <w:basedOn w:val="Normal"/>
    <w:next w:val="Normal"/>
    <w:link w:val="DateChar"/>
    <w:uiPriority w:val="99"/>
    <w:semiHidden/>
    <w:unhideWhenUsed/>
    <w:rsid w:val="00C72479"/>
  </w:style>
  <w:style w:type="paragraph" w:customStyle="1" w:styleId="nrpsInsidecovers">
    <w:name w:val="nrps Inside covers"/>
    <w:basedOn w:val="Normal"/>
    <w:link w:val="nrpsInsidecoversChar"/>
    <w:rsid w:val="002D4E29"/>
    <w:pPr>
      <w:spacing w:after="0" w:line="240" w:lineRule="auto"/>
    </w:pPr>
    <w:rPr>
      <w:rFonts w:eastAsia="Times New Roman" w:cs="Times New Roman"/>
      <w:sz w:val="18"/>
      <w:szCs w:val="24"/>
    </w:rPr>
  </w:style>
  <w:style w:type="paragraph" w:customStyle="1" w:styleId="nrpsHeading1">
    <w:name w:val="nrps Heading 1"/>
    <w:basedOn w:val="Heading1"/>
    <w:next w:val="nrpsNormal"/>
    <w:link w:val="nrpsHeading1Char"/>
    <w:qFormat/>
    <w:rsid w:val="00F81BBF"/>
    <w:pPr>
      <w:tabs>
        <w:tab w:val="left" w:pos="5310"/>
      </w:tabs>
      <w:spacing w:after="200"/>
      <w:ind w:left="576" w:hanging="576"/>
    </w:pPr>
  </w:style>
  <w:style w:type="paragraph" w:customStyle="1" w:styleId="nrpsLiteraturecited">
    <w:name w:val="nrps Literature cited"/>
    <w:basedOn w:val="nrpsNormal"/>
    <w:link w:val="nrpsLiteraturecitedChar"/>
    <w:qFormat/>
    <w:rsid w:val="0011532F"/>
    <w:pPr>
      <w:ind w:left="360" w:hanging="360"/>
      <w:jc w:val="left"/>
    </w:pPr>
    <w:rPr>
      <w:sz w:val="20"/>
      <w:szCs w:val="24"/>
    </w:rPr>
  </w:style>
  <w:style w:type="character" w:customStyle="1" w:styleId="nrpsInsidecoversChar">
    <w:name w:val="nrps Inside covers Char"/>
    <w:basedOn w:val="DefaultParagraphFont"/>
    <w:link w:val="nrpsInsidecovers"/>
    <w:rsid w:val="002D4E29"/>
    <w:rPr>
      <w:color w:val="000000" w:themeColor="text1"/>
      <w:sz w:val="18"/>
      <w:szCs w:val="24"/>
    </w:rPr>
  </w:style>
  <w:style w:type="paragraph" w:customStyle="1" w:styleId="nrpsHeading3">
    <w:name w:val="nrps Heading 3"/>
    <w:basedOn w:val="Heading3"/>
    <w:next w:val="nrpsNormal"/>
    <w:link w:val="nrpsHeading3Char"/>
    <w:qFormat/>
    <w:rsid w:val="00E20D9C"/>
    <w:pPr>
      <w:keepLines/>
      <w:spacing w:before="240" w:after="180" w:line="240" w:lineRule="auto"/>
    </w:pPr>
    <w:rPr>
      <w:bCs w:val="0"/>
      <w:sz w:val="22"/>
      <w:szCs w:val="22"/>
    </w:rPr>
  </w:style>
  <w:style w:type="character" w:customStyle="1" w:styleId="nrpsLiteraturecitedChar">
    <w:name w:val="nrps Literature cited Char"/>
    <w:basedOn w:val="DefaultParagraphFont"/>
    <w:link w:val="nrpsLiteraturecited"/>
    <w:rsid w:val="0011532F"/>
    <w:rPr>
      <w:color w:val="000000" w:themeColor="text1"/>
      <w:szCs w:val="24"/>
    </w:rPr>
  </w:style>
  <w:style w:type="character" w:customStyle="1" w:styleId="nrpsNormalChar">
    <w:name w:val="nrps Normal Char"/>
    <w:basedOn w:val="DefaultParagraphFont"/>
    <w:link w:val="nrpsNormal"/>
    <w:rsid w:val="003645E8"/>
    <w:rPr>
      <w:color w:val="000000" w:themeColor="text1"/>
      <w:sz w:val="23"/>
    </w:rPr>
  </w:style>
  <w:style w:type="character" w:customStyle="1" w:styleId="Heading3Char">
    <w:name w:val="Heading 3 Char"/>
    <w:basedOn w:val="DefaultParagraphFont"/>
    <w:link w:val="Heading3"/>
    <w:uiPriority w:val="9"/>
    <w:rsid w:val="00DD7584"/>
    <w:rPr>
      <w:rFonts w:ascii="Arial" w:eastAsia="MS Mincho" w:hAnsi="Arial"/>
      <w:b/>
      <w:bCs/>
      <w:i/>
      <w:color w:val="000000" w:themeColor="text1"/>
      <w:sz w:val="21"/>
      <w:szCs w:val="24"/>
    </w:rPr>
  </w:style>
  <w:style w:type="character" w:customStyle="1" w:styleId="nrpsHeading3Char">
    <w:name w:val="nrps Heading 3 Char"/>
    <w:basedOn w:val="DefaultParagraphFont"/>
    <w:link w:val="nrpsHeading3"/>
    <w:rsid w:val="00E20D9C"/>
    <w:rPr>
      <w:rFonts w:ascii="Arial" w:eastAsia="MS Mincho" w:hAnsi="Arial"/>
      <w:b/>
      <w:i/>
      <w:color w:val="000000" w:themeColor="text1"/>
      <w:sz w:val="22"/>
      <w:szCs w:val="22"/>
    </w:rPr>
  </w:style>
  <w:style w:type="character" w:customStyle="1" w:styleId="nrpsHyperlinkChar">
    <w:name w:val="nrps Hyperlink Char"/>
    <w:basedOn w:val="nrpsNormalChar"/>
    <w:link w:val="nrpsHyperlink"/>
    <w:rsid w:val="00FE64E1"/>
    <w:rPr>
      <w:color w:val="000000" w:themeColor="text1"/>
      <w:sz w:val="24"/>
    </w:rPr>
  </w:style>
  <w:style w:type="paragraph" w:customStyle="1" w:styleId="nrpsHeading2">
    <w:name w:val="nrps Heading 2"/>
    <w:basedOn w:val="Heading2"/>
    <w:next w:val="nrpsNormal"/>
    <w:link w:val="nrpsHeading2Char"/>
    <w:qFormat/>
    <w:rsid w:val="009F1386"/>
    <w:pPr>
      <w:keepLines/>
      <w:spacing w:before="360"/>
      <w:ind w:left="245" w:hanging="245"/>
    </w:pPr>
    <w:rPr>
      <w:bCs w:val="0"/>
      <w:iCs w:val="0"/>
      <w:smallCaps/>
      <w:sz w:val="24"/>
    </w:rPr>
  </w:style>
  <w:style w:type="character" w:customStyle="1" w:styleId="Heading1Char">
    <w:name w:val="Heading 1 Char"/>
    <w:basedOn w:val="DefaultParagraphFont"/>
    <w:link w:val="Heading1"/>
    <w:uiPriority w:val="9"/>
    <w:rsid w:val="00FE64E1"/>
    <w:rPr>
      <w:rFonts w:ascii="Arial" w:hAnsi="Arial"/>
      <w:b/>
      <w:color w:val="000000" w:themeColor="text1"/>
      <w:sz w:val="32"/>
      <w:szCs w:val="18"/>
    </w:rPr>
  </w:style>
  <w:style w:type="character" w:customStyle="1" w:styleId="nrpsHeading1Char">
    <w:name w:val="nrps Heading 1 Char"/>
    <w:basedOn w:val="DefaultParagraphFont"/>
    <w:link w:val="nrpsHeading1"/>
    <w:rsid w:val="00F81BBF"/>
    <w:rPr>
      <w:rFonts w:ascii="Arial" w:hAnsi="Arial"/>
      <w:b/>
      <w:color w:val="000000" w:themeColor="text1"/>
      <w:sz w:val="32"/>
      <w:szCs w:val="18"/>
    </w:rPr>
  </w:style>
  <w:style w:type="paragraph" w:customStyle="1" w:styleId="nrpsHeading4">
    <w:name w:val="nrps Heading 4"/>
    <w:basedOn w:val="Heading4"/>
    <w:next w:val="nrpsNormal"/>
    <w:link w:val="nrpsHeading4Char"/>
    <w:qFormat/>
    <w:rsid w:val="002D4E29"/>
    <w:rPr>
      <w:bCs w:val="0"/>
      <w:sz w:val="23"/>
    </w:rPr>
  </w:style>
  <w:style w:type="character" w:customStyle="1" w:styleId="nrpsHeading2Char">
    <w:name w:val="nrps Heading 2 Char"/>
    <w:basedOn w:val="DefaultParagraphFont"/>
    <w:link w:val="nrpsHeading2"/>
    <w:rsid w:val="009F1386"/>
    <w:rPr>
      <w:rFonts w:ascii="Arial" w:hAnsi="Arial" w:cs="Arial"/>
      <w:b/>
      <w:smallCaps/>
      <w:color w:val="000000" w:themeColor="text1"/>
      <w:sz w:val="24"/>
      <w:szCs w:val="28"/>
    </w:rPr>
  </w:style>
  <w:style w:type="paragraph" w:customStyle="1" w:styleId="nrpsHeading5">
    <w:name w:val="nrps Heading 5"/>
    <w:next w:val="nrpsNormal"/>
    <w:link w:val="nrpsHeading5Char"/>
    <w:rsid w:val="002D4E29"/>
    <w:pPr>
      <w:spacing w:line="276" w:lineRule="auto"/>
    </w:pPr>
    <w:rPr>
      <w:bCs/>
      <w:i/>
      <w:iCs/>
      <w:color w:val="000000" w:themeColor="text1"/>
      <w:sz w:val="23"/>
      <w:szCs w:val="26"/>
    </w:rPr>
  </w:style>
  <w:style w:type="character" w:customStyle="1" w:styleId="Heading4Char">
    <w:name w:val="Heading 4 Char"/>
    <w:basedOn w:val="DefaultParagraphFont"/>
    <w:link w:val="Heading4"/>
    <w:uiPriority w:val="9"/>
    <w:rsid w:val="00DD7584"/>
    <w:rPr>
      <w:bCs/>
      <w:color w:val="000000" w:themeColor="text1"/>
      <w:sz w:val="24"/>
      <w:szCs w:val="28"/>
      <w:u w:val="single"/>
    </w:rPr>
  </w:style>
  <w:style w:type="character" w:customStyle="1" w:styleId="nrpsHeading4Char">
    <w:name w:val="nrps Heading 4 Char"/>
    <w:basedOn w:val="DefaultParagraphFont"/>
    <w:link w:val="nrpsHeading4"/>
    <w:rsid w:val="002D4E29"/>
    <w:rPr>
      <w:color w:val="000000" w:themeColor="text1"/>
      <w:sz w:val="23"/>
      <w:szCs w:val="28"/>
      <w:u w:val="single"/>
    </w:rPr>
  </w:style>
  <w:style w:type="paragraph" w:customStyle="1" w:styleId="nrpsFigurecaption">
    <w:name w:val="nrps Figure caption"/>
    <w:next w:val="nrpsNormal"/>
    <w:link w:val="nrpsFigurecaptionChar"/>
    <w:qFormat/>
    <w:rsid w:val="00320281"/>
    <w:pPr>
      <w:keepNext/>
      <w:keepLines/>
      <w:spacing w:before="180" w:after="480"/>
      <w:jc w:val="both"/>
    </w:pPr>
    <w:rPr>
      <w:rFonts w:ascii="Arial" w:hAnsi="Arial"/>
      <w:bCs/>
      <w:color w:val="000000" w:themeColor="text1"/>
      <w:sz w:val="18"/>
    </w:rPr>
  </w:style>
  <w:style w:type="character" w:customStyle="1" w:styleId="Heading5Char">
    <w:name w:val="Heading 5 Char"/>
    <w:basedOn w:val="DefaultParagraphFont"/>
    <w:link w:val="Heading5"/>
    <w:uiPriority w:val="9"/>
    <w:rsid w:val="00DD7584"/>
    <w:rPr>
      <w:rFonts w:eastAsiaTheme="minorHAnsi" w:cstheme="minorBidi"/>
      <w:bCs/>
      <w:i/>
      <w:iCs/>
      <w:color w:val="000000" w:themeColor="text1"/>
      <w:sz w:val="23"/>
      <w:szCs w:val="26"/>
    </w:rPr>
  </w:style>
  <w:style w:type="character" w:customStyle="1" w:styleId="nrpsHeading5Char">
    <w:name w:val="nrps Heading 5 Char"/>
    <w:basedOn w:val="DefaultParagraphFont"/>
    <w:link w:val="nrpsHeading5"/>
    <w:rsid w:val="002D4E29"/>
    <w:rPr>
      <w:bCs/>
      <w:i/>
      <w:iCs/>
      <w:color w:val="000000" w:themeColor="text1"/>
      <w:sz w:val="23"/>
      <w:szCs w:val="26"/>
    </w:rPr>
  </w:style>
  <w:style w:type="paragraph" w:customStyle="1" w:styleId="nrpsTablecaption">
    <w:name w:val="nrps Table caption"/>
    <w:next w:val="nrpsNormal"/>
    <w:link w:val="nrpsTablecaptionChar"/>
    <w:qFormat/>
    <w:rsid w:val="00B2305C"/>
    <w:pPr>
      <w:keepNext/>
      <w:spacing w:after="120"/>
    </w:pPr>
    <w:rPr>
      <w:rFonts w:ascii="Arial" w:hAnsi="Arial"/>
      <w:bCs/>
      <w:color w:val="000000" w:themeColor="text1"/>
    </w:rPr>
  </w:style>
  <w:style w:type="character" w:customStyle="1" w:styleId="nrpsFigurecaptionChar">
    <w:name w:val="nrps Figure caption Char"/>
    <w:basedOn w:val="DefaultParagraphFont"/>
    <w:link w:val="nrpsFigurecaption"/>
    <w:rsid w:val="00320281"/>
    <w:rPr>
      <w:rFonts w:ascii="Arial" w:hAnsi="Arial"/>
      <w:bCs/>
      <w:color w:val="000000" w:themeColor="text1"/>
      <w:sz w:val="18"/>
    </w:rPr>
  </w:style>
  <w:style w:type="paragraph" w:customStyle="1" w:styleId="nrpsTableheader">
    <w:name w:val="nrps Table header"/>
    <w:link w:val="nrpsTableheaderChar"/>
    <w:qFormat/>
    <w:rsid w:val="00DD7584"/>
    <w:pPr>
      <w:spacing w:before="20" w:after="20"/>
    </w:pPr>
    <w:rPr>
      <w:rFonts w:ascii="Arial" w:hAnsi="Arial" w:cs="Arial"/>
      <w:b/>
      <w:color w:val="000000" w:themeColor="text1"/>
      <w:sz w:val="18"/>
    </w:rPr>
  </w:style>
  <w:style w:type="character" w:customStyle="1" w:styleId="nrpsTablecaptionChar">
    <w:name w:val="nrps Table caption Char"/>
    <w:basedOn w:val="DefaultParagraphFont"/>
    <w:link w:val="nrpsTablecaption"/>
    <w:rsid w:val="00B2305C"/>
    <w:rPr>
      <w:rFonts w:ascii="Arial" w:hAnsi="Arial"/>
      <w:bCs/>
      <w:color w:val="000000" w:themeColor="text1"/>
    </w:rPr>
  </w:style>
  <w:style w:type="character" w:customStyle="1" w:styleId="DateChar">
    <w:name w:val="Date Char"/>
    <w:basedOn w:val="DefaultParagraphFont"/>
    <w:link w:val="Date"/>
    <w:uiPriority w:val="99"/>
    <w:semiHidden/>
    <w:rsid w:val="00C72479"/>
    <w:rPr>
      <w:sz w:val="24"/>
      <w:szCs w:val="24"/>
    </w:rPr>
  </w:style>
  <w:style w:type="paragraph" w:styleId="DocumentMap">
    <w:name w:val="Document Map"/>
    <w:basedOn w:val="Normal"/>
    <w:link w:val="DocumentMapChar"/>
    <w:uiPriority w:val="99"/>
    <w:semiHidden/>
    <w:unhideWhenUsed/>
    <w:rsid w:val="00C72479"/>
    <w:rPr>
      <w:rFonts w:ascii="Tahoma" w:hAnsi="Tahoma" w:cs="Tahoma"/>
      <w:sz w:val="16"/>
      <w:szCs w:val="16"/>
    </w:rPr>
  </w:style>
  <w:style w:type="character" w:customStyle="1" w:styleId="nrpsTableheaderChar">
    <w:name w:val="nrps Table header Char"/>
    <w:basedOn w:val="DefaultParagraphFont"/>
    <w:link w:val="nrpsTableheader"/>
    <w:rsid w:val="00DD7584"/>
    <w:rPr>
      <w:rFonts w:ascii="Arial" w:hAnsi="Arial" w:cs="Arial"/>
      <w:b/>
      <w:color w:val="000000" w:themeColor="text1"/>
      <w:sz w:val="18"/>
    </w:rPr>
  </w:style>
  <w:style w:type="character" w:customStyle="1" w:styleId="nrpsBackcoveraddress">
    <w:name w:val="nrps Backcover address"/>
    <w:basedOn w:val="nrpsBannerline1Char"/>
    <w:semiHidden/>
    <w:locked/>
    <w:rsid w:val="002D4E29"/>
    <w:rPr>
      <w:rFonts w:ascii="Arial" w:hAnsi="Arial"/>
      <w:b w:val="0"/>
      <w:bCs/>
      <w:color w:val="000000" w:themeColor="text1"/>
      <w:sz w:val="18"/>
    </w:rPr>
  </w:style>
  <w:style w:type="paragraph" w:customStyle="1" w:styleId="nrpsInstructions">
    <w:name w:val="nrps Instructions"/>
    <w:link w:val="nrpsInstructionsChar"/>
    <w:locked/>
    <w:rsid w:val="00025BAF"/>
    <w:rPr>
      <w:rFonts w:ascii="Arial" w:hAnsi="Arial"/>
      <w:color w:val="E36C0A" w:themeColor="accent6" w:themeShade="BF"/>
      <w:sz w:val="22"/>
    </w:rPr>
  </w:style>
  <w:style w:type="paragraph" w:customStyle="1" w:styleId="nrpsHorizontalrule">
    <w:name w:val="nrps Horizontal rule"/>
    <w:basedOn w:val="Normal"/>
    <w:semiHidden/>
    <w:locked/>
    <w:rsid w:val="00FE64E1"/>
    <w:pPr>
      <w:pBdr>
        <w:bottom w:val="single" w:sz="4" w:space="0" w:color="auto"/>
      </w:pBdr>
      <w:spacing w:after="0" w:line="240" w:lineRule="auto"/>
    </w:pPr>
    <w:rPr>
      <w:rFonts w:eastAsia="Times New Roman" w:cs="Times New Roman"/>
      <w:sz w:val="24"/>
      <w:szCs w:val="20"/>
    </w:rPr>
  </w:style>
  <w:style w:type="character" w:customStyle="1" w:styleId="nrpsInstructionsChar">
    <w:name w:val="nrps Instructions Char"/>
    <w:basedOn w:val="nrpsNormalChar"/>
    <w:link w:val="nrpsInstructions"/>
    <w:rsid w:val="00025BAF"/>
    <w:rPr>
      <w:rFonts w:ascii="Arial" w:hAnsi="Arial"/>
      <w:color w:val="E36C0A" w:themeColor="accent6" w:themeShade="BF"/>
      <w:sz w:val="22"/>
    </w:rPr>
  </w:style>
  <w:style w:type="character" w:customStyle="1" w:styleId="DocumentMapChar">
    <w:name w:val="Document Map Char"/>
    <w:basedOn w:val="DefaultParagraphFont"/>
    <w:link w:val="DocumentMap"/>
    <w:uiPriority w:val="99"/>
    <w:semiHidden/>
    <w:rsid w:val="00C72479"/>
    <w:rPr>
      <w:rFonts w:ascii="Tahoma" w:hAnsi="Tahoma" w:cs="Tahoma"/>
      <w:sz w:val="16"/>
      <w:szCs w:val="16"/>
    </w:rPr>
  </w:style>
  <w:style w:type="paragraph" w:styleId="E-mailSignature">
    <w:name w:val="E-mail Signature"/>
    <w:basedOn w:val="Normal"/>
    <w:link w:val="E-mailSignatureChar"/>
    <w:uiPriority w:val="99"/>
    <w:semiHidden/>
    <w:unhideWhenUsed/>
    <w:rsid w:val="00C72479"/>
  </w:style>
  <w:style w:type="character" w:customStyle="1" w:styleId="E-mailSignatureChar">
    <w:name w:val="E-mail Signature Char"/>
    <w:basedOn w:val="DefaultParagraphFont"/>
    <w:link w:val="E-mailSignature"/>
    <w:uiPriority w:val="99"/>
    <w:semiHidden/>
    <w:rsid w:val="00C72479"/>
    <w:rPr>
      <w:sz w:val="24"/>
      <w:szCs w:val="24"/>
    </w:rPr>
  </w:style>
  <w:style w:type="paragraph" w:styleId="EnvelopeAddress">
    <w:name w:val="envelope address"/>
    <w:basedOn w:val="Normal"/>
    <w:uiPriority w:val="99"/>
    <w:semiHidden/>
    <w:unhideWhenUsed/>
    <w:rsid w:val="00C72479"/>
    <w:pPr>
      <w:framePr w:w="7920" w:h="1980" w:hRule="exact" w:hSpace="180" w:wrap="auto" w:hAnchor="page" w:xAlign="center" w:yAlign="bottom"/>
      <w:ind w:left="2880"/>
    </w:pPr>
    <w:rPr>
      <w:rFonts w:ascii="Cambria" w:hAnsi="Cambria"/>
    </w:rPr>
  </w:style>
  <w:style w:type="paragraph" w:styleId="EnvelopeReturn">
    <w:name w:val="envelope return"/>
    <w:basedOn w:val="Normal"/>
    <w:uiPriority w:val="99"/>
    <w:semiHidden/>
    <w:unhideWhenUsed/>
    <w:rsid w:val="00C72479"/>
    <w:rPr>
      <w:rFonts w:ascii="Cambria" w:hAnsi="Cambria"/>
      <w:sz w:val="20"/>
      <w:szCs w:val="20"/>
    </w:rPr>
  </w:style>
  <w:style w:type="paragraph" w:styleId="FootnoteText">
    <w:name w:val="footnote text"/>
    <w:basedOn w:val="nrpsNormal"/>
    <w:link w:val="FootnoteTextChar"/>
    <w:uiPriority w:val="99"/>
    <w:unhideWhenUsed/>
    <w:rsid w:val="005C7E94"/>
    <w:pPr>
      <w:spacing w:after="60" w:line="240" w:lineRule="auto"/>
    </w:pPr>
    <w:rPr>
      <w:sz w:val="20"/>
    </w:rPr>
  </w:style>
  <w:style w:type="character" w:customStyle="1" w:styleId="FootnoteTextChar">
    <w:name w:val="Footnote Text Char"/>
    <w:basedOn w:val="DefaultParagraphFont"/>
    <w:link w:val="FootnoteText"/>
    <w:uiPriority w:val="99"/>
    <w:qFormat/>
    <w:rsid w:val="005C7E94"/>
    <w:rPr>
      <w:color w:val="000000" w:themeColor="text1"/>
    </w:rPr>
  </w:style>
  <w:style w:type="character" w:customStyle="1" w:styleId="Heading6Char">
    <w:name w:val="Heading 6 Char"/>
    <w:basedOn w:val="DefaultParagraphFont"/>
    <w:link w:val="Heading6"/>
    <w:uiPriority w:val="9"/>
    <w:rsid w:val="00C72479"/>
    <w:rPr>
      <w:rFonts w:ascii="Calibri" w:eastAsia="Times New Roman" w:hAnsi="Calibri" w:cs="Times New Roman"/>
      <w:b/>
      <w:bCs/>
      <w:sz w:val="22"/>
      <w:szCs w:val="22"/>
    </w:rPr>
  </w:style>
  <w:style w:type="character" w:customStyle="1" w:styleId="Heading7Char">
    <w:name w:val="Heading 7 Char"/>
    <w:basedOn w:val="DefaultParagraphFont"/>
    <w:link w:val="Heading7"/>
    <w:uiPriority w:val="9"/>
    <w:semiHidden/>
    <w:rsid w:val="00C72479"/>
    <w:rPr>
      <w:rFonts w:ascii="Calibri" w:eastAsia="Times New Roman" w:hAnsi="Calibri" w:cs="Times New Roman"/>
      <w:sz w:val="24"/>
      <w:szCs w:val="24"/>
    </w:rPr>
  </w:style>
  <w:style w:type="character" w:customStyle="1" w:styleId="Heading8Char">
    <w:name w:val="Heading 8 Char"/>
    <w:basedOn w:val="DefaultParagraphFont"/>
    <w:link w:val="Heading8"/>
    <w:uiPriority w:val="9"/>
    <w:semiHidden/>
    <w:rsid w:val="00C72479"/>
    <w:rPr>
      <w:rFonts w:ascii="Calibri" w:eastAsia="Times New Roman" w:hAnsi="Calibri" w:cs="Times New Roman"/>
      <w:i/>
      <w:iCs/>
      <w:sz w:val="24"/>
      <w:szCs w:val="24"/>
    </w:rPr>
  </w:style>
  <w:style w:type="character" w:customStyle="1" w:styleId="Heading9Char">
    <w:name w:val="Heading 9 Char"/>
    <w:basedOn w:val="DefaultParagraphFont"/>
    <w:link w:val="Heading9"/>
    <w:uiPriority w:val="9"/>
    <w:semiHidden/>
    <w:rsid w:val="00C72479"/>
    <w:rPr>
      <w:rFonts w:ascii="Cambria" w:eastAsia="Times New Roman" w:hAnsi="Cambria" w:cs="Times New Roman"/>
      <w:sz w:val="22"/>
      <w:szCs w:val="22"/>
    </w:rPr>
  </w:style>
  <w:style w:type="paragraph" w:styleId="HTMLAddress">
    <w:name w:val="HTML Address"/>
    <w:basedOn w:val="Normal"/>
    <w:link w:val="HTMLAddressChar"/>
    <w:uiPriority w:val="99"/>
    <w:semiHidden/>
    <w:unhideWhenUsed/>
    <w:rsid w:val="00C72479"/>
    <w:rPr>
      <w:i/>
      <w:iCs/>
    </w:rPr>
  </w:style>
  <w:style w:type="character" w:customStyle="1" w:styleId="HTMLAddressChar">
    <w:name w:val="HTML Address Char"/>
    <w:basedOn w:val="DefaultParagraphFont"/>
    <w:link w:val="HTMLAddress"/>
    <w:uiPriority w:val="99"/>
    <w:semiHidden/>
    <w:rsid w:val="00C72479"/>
    <w:rPr>
      <w:i/>
      <w:iCs/>
      <w:sz w:val="24"/>
      <w:szCs w:val="24"/>
    </w:rPr>
  </w:style>
  <w:style w:type="paragraph" w:styleId="HTMLPreformatted">
    <w:name w:val="HTML Preformatted"/>
    <w:basedOn w:val="Normal"/>
    <w:link w:val="HTMLPreformattedChar"/>
    <w:uiPriority w:val="99"/>
    <w:semiHidden/>
    <w:unhideWhenUsed/>
    <w:rsid w:val="00C72479"/>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72479"/>
    <w:rPr>
      <w:rFonts w:ascii="Courier New" w:hAnsi="Courier New" w:cs="Courier New"/>
    </w:rPr>
  </w:style>
  <w:style w:type="paragraph" w:styleId="Index1">
    <w:name w:val="index 1"/>
    <w:basedOn w:val="Normal"/>
    <w:next w:val="Normal"/>
    <w:autoRedefine/>
    <w:uiPriority w:val="99"/>
    <w:semiHidden/>
    <w:unhideWhenUsed/>
    <w:rsid w:val="00C72479"/>
    <w:pPr>
      <w:ind w:left="240" w:hanging="240"/>
    </w:pPr>
  </w:style>
  <w:style w:type="paragraph" w:styleId="Index2">
    <w:name w:val="index 2"/>
    <w:basedOn w:val="Normal"/>
    <w:next w:val="Normal"/>
    <w:autoRedefine/>
    <w:uiPriority w:val="99"/>
    <w:semiHidden/>
    <w:unhideWhenUsed/>
    <w:rsid w:val="00C72479"/>
    <w:pPr>
      <w:ind w:left="480" w:hanging="240"/>
    </w:pPr>
  </w:style>
  <w:style w:type="paragraph" w:styleId="Index3">
    <w:name w:val="index 3"/>
    <w:basedOn w:val="Normal"/>
    <w:next w:val="Normal"/>
    <w:autoRedefine/>
    <w:uiPriority w:val="99"/>
    <w:semiHidden/>
    <w:unhideWhenUsed/>
    <w:rsid w:val="00C72479"/>
    <w:pPr>
      <w:ind w:left="720" w:hanging="240"/>
    </w:pPr>
  </w:style>
  <w:style w:type="paragraph" w:styleId="Index4">
    <w:name w:val="index 4"/>
    <w:basedOn w:val="Normal"/>
    <w:next w:val="Normal"/>
    <w:autoRedefine/>
    <w:uiPriority w:val="99"/>
    <w:semiHidden/>
    <w:unhideWhenUsed/>
    <w:rsid w:val="00C72479"/>
    <w:pPr>
      <w:ind w:left="960" w:hanging="240"/>
    </w:pPr>
  </w:style>
  <w:style w:type="paragraph" w:styleId="Index5">
    <w:name w:val="index 5"/>
    <w:basedOn w:val="Normal"/>
    <w:next w:val="Normal"/>
    <w:autoRedefine/>
    <w:uiPriority w:val="99"/>
    <w:semiHidden/>
    <w:unhideWhenUsed/>
    <w:rsid w:val="00C72479"/>
    <w:pPr>
      <w:ind w:left="1200" w:hanging="240"/>
    </w:pPr>
  </w:style>
  <w:style w:type="paragraph" w:styleId="Index6">
    <w:name w:val="index 6"/>
    <w:basedOn w:val="Normal"/>
    <w:next w:val="Normal"/>
    <w:autoRedefine/>
    <w:uiPriority w:val="99"/>
    <w:semiHidden/>
    <w:unhideWhenUsed/>
    <w:rsid w:val="00C72479"/>
    <w:pPr>
      <w:ind w:left="1440" w:hanging="240"/>
    </w:pPr>
  </w:style>
  <w:style w:type="paragraph" w:styleId="Index7">
    <w:name w:val="index 7"/>
    <w:basedOn w:val="Normal"/>
    <w:next w:val="Normal"/>
    <w:autoRedefine/>
    <w:uiPriority w:val="99"/>
    <w:semiHidden/>
    <w:unhideWhenUsed/>
    <w:rsid w:val="00C72479"/>
    <w:pPr>
      <w:ind w:left="1680" w:hanging="240"/>
    </w:pPr>
  </w:style>
  <w:style w:type="paragraph" w:styleId="Index8">
    <w:name w:val="index 8"/>
    <w:basedOn w:val="Normal"/>
    <w:next w:val="Normal"/>
    <w:autoRedefine/>
    <w:uiPriority w:val="99"/>
    <w:semiHidden/>
    <w:unhideWhenUsed/>
    <w:rsid w:val="00C72479"/>
    <w:pPr>
      <w:ind w:left="1920" w:hanging="240"/>
    </w:pPr>
  </w:style>
  <w:style w:type="paragraph" w:styleId="Index9">
    <w:name w:val="index 9"/>
    <w:basedOn w:val="Normal"/>
    <w:next w:val="Normal"/>
    <w:autoRedefine/>
    <w:uiPriority w:val="99"/>
    <w:semiHidden/>
    <w:unhideWhenUsed/>
    <w:rsid w:val="00C72479"/>
    <w:pPr>
      <w:ind w:left="2160" w:hanging="240"/>
    </w:pPr>
  </w:style>
  <w:style w:type="paragraph" w:styleId="IndexHeading">
    <w:name w:val="index heading"/>
    <w:basedOn w:val="Normal"/>
    <w:next w:val="Index1"/>
    <w:uiPriority w:val="99"/>
    <w:semiHidden/>
    <w:unhideWhenUsed/>
    <w:rsid w:val="00C72479"/>
    <w:rPr>
      <w:rFonts w:ascii="Cambria" w:hAnsi="Cambria"/>
      <w:b/>
      <w:bCs/>
    </w:rPr>
  </w:style>
  <w:style w:type="paragraph" w:styleId="ListParagraph">
    <w:name w:val="List Paragraph"/>
    <w:basedOn w:val="nrpsNormalsingleline"/>
    <w:uiPriority w:val="34"/>
    <w:qFormat/>
    <w:rsid w:val="001F203A"/>
    <w:pPr>
      <w:ind w:left="720"/>
    </w:pPr>
  </w:style>
  <w:style w:type="character" w:customStyle="1" w:styleId="StylenrpsBackcoveraddressBold">
    <w:name w:val="Style nrps Backcover address + Bold"/>
    <w:basedOn w:val="nrpsBackcoveraddress"/>
    <w:rsid w:val="00B63B13"/>
    <w:rPr>
      <w:rFonts w:ascii="Arial" w:hAnsi="Arial"/>
      <w:b w:val="0"/>
      <w:bCs w:val="0"/>
      <w:color w:val="000000" w:themeColor="text1"/>
      <w:sz w:val="18"/>
    </w:rPr>
  </w:style>
  <w:style w:type="paragraph" w:styleId="List">
    <w:name w:val="List"/>
    <w:basedOn w:val="Normal"/>
    <w:uiPriority w:val="99"/>
    <w:semiHidden/>
    <w:unhideWhenUsed/>
    <w:rsid w:val="00C72479"/>
    <w:pPr>
      <w:ind w:left="360" w:hanging="360"/>
      <w:contextualSpacing/>
    </w:pPr>
  </w:style>
  <w:style w:type="paragraph" w:styleId="List2">
    <w:name w:val="List 2"/>
    <w:basedOn w:val="Normal"/>
    <w:uiPriority w:val="99"/>
    <w:semiHidden/>
    <w:unhideWhenUsed/>
    <w:rsid w:val="00C72479"/>
    <w:pPr>
      <w:ind w:left="720" w:hanging="360"/>
      <w:contextualSpacing/>
    </w:pPr>
  </w:style>
  <w:style w:type="paragraph" w:styleId="List3">
    <w:name w:val="List 3"/>
    <w:basedOn w:val="Normal"/>
    <w:uiPriority w:val="99"/>
    <w:semiHidden/>
    <w:unhideWhenUsed/>
    <w:rsid w:val="00C72479"/>
    <w:pPr>
      <w:ind w:left="1080" w:hanging="360"/>
      <w:contextualSpacing/>
    </w:pPr>
  </w:style>
  <w:style w:type="paragraph" w:styleId="List4">
    <w:name w:val="List 4"/>
    <w:basedOn w:val="Normal"/>
    <w:uiPriority w:val="99"/>
    <w:semiHidden/>
    <w:unhideWhenUsed/>
    <w:rsid w:val="00C72479"/>
    <w:pPr>
      <w:ind w:left="1440" w:hanging="360"/>
      <w:contextualSpacing/>
    </w:pPr>
  </w:style>
  <w:style w:type="paragraph" w:styleId="List5">
    <w:name w:val="List 5"/>
    <w:basedOn w:val="Normal"/>
    <w:uiPriority w:val="99"/>
    <w:semiHidden/>
    <w:unhideWhenUsed/>
    <w:rsid w:val="00C72479"/>
    <w:pPr>
      <w:ind w:left="1800" w:hanging="360"/>
      <w:contextualSpacing/>
    </w:pPr>
  </w:style>
  <w:style w:type="paragraph" w:styleId="ListBullet">
    <w:name w:val="List Bullet"/>
    <w:basedOn w:val="Normal"/>
    <w:uiPriority w:val="99"/>
    <w:semiHidden/>
    <w:unhideWhenUsed/>
    <w:rsid w:val="00C72479"/>
    <w:pPr>
      <w:numPr>
        <w:numId w:val="4"/>
      </w:numPr>
      <w:contextualSpacing/>
    </w:pPr>
  </w:style>
  <w:style w:type="paragraph" w:styleId="ListBullet2">
    <w:name w:val="List Bullet 2"/>
    <w:basedOn w:val="Normal"/>
    <w:uiPriority w:val="99"/>
    <w:unhideWhenUsed/>
    <w:rsid w:val="00C72479"/>
    <w:pPr>
      <w:numPr>
        <w:numId w:val="5"/>
      </w:numPr>
      <w:contextualSpacing/>
    </w:pPr>
  </w:style>
  <w:style w:type="paragraph" w:styleId="ListBullet3">
    <w:name w:val="List Bullet 3"/>
    <w:basedOn w:val="Normal"/>
    <w:uiPriority w:val="99"/>
    <w:semiHidden/>
    <w:unhideWhenUsed/>
    <w:rsid w:val="00C72479"/>
    <w:pPr>
      <w:numPr>
        <w:numId w:val="6"/>
      </w:numPr>
      <w:contextualSpacing/>
    </w:pPr>
  </w:style>
  <w:style w:type="paragraph" w:styleId="ListBullet4">
    <w:name w:val="List Bullet 4"/>
    <w:basedOn w:val="Normal"/>
    <w:uiPriority w:val="99"/>
    <w:semiHidden/>
    <w:unhideWhenUsed/>
    <w:rsid w:val="00C72479"/>
    <w:pPr>
      <w:numPr>
        <w:numId w:val="7"/>
      </w:numPr>
      <w:contextualSpacing/>
    </w:pPr>
  </w:style>
  <w:style w:type="paragraph" w:styleId="ListBullet5">
    <w:name w:val="List Bullet 5"/>
    <w:basedOn w:val="Normal"/>
    <w:uiPriority w:val="99"/>
    <w:semiHidden/>
    <w:unhideWhenUsed/>
    <w:rsid w:val="00C72479"/>
    <w:pPr>
      <w:numPr>
        <w:numId w:val="8"/>
      </w:numPr>
      <w:contextualSpacing/>
    </w:pPr>
  </w:style>
  <w:style w:type="paragraph" w:styleId="ListContinue">
    <w:name w:val="List Continue"/>
    <w:basedOn w:val="Normal"/>
    <w:uiPriority w:val="99"/>
    <w:semiHidden/>
    <w:unhideWhenUsed/>
    <w:rsid w:val="00C72479"/>
    <w:pPr>
      <w:spacing w:after="120"/>
      <w:ind w:left="360"/>
      <w:contextualSpacing/>
    </w:pPr>
  </w:style>
  <w:style w:type="paragraph" w:styleId="ListContinue2">
    <w:name w:val="List Continue 2"/>
    <w:basedOn w:val="Normal"/>
    <w:uiPriority w:val="99"/>
    <w:semiHidden/>
    <w:unhideWhenUsed/>
    <w:rsid w:val="00C72479"/>
    <w:pPr>
      <w:spacing w:after="120"/>
      <w:ind w:left="720"/>
      <w:contextualSpacing/>
    </w:pPr>
  </w:style>
  <w:style w:type="paragraph" w:styleId="ListContinue3">
    <w:name w:val="List Continue 3"/>
    <w:basedOn w:val="Normal"/>
    <w:uiPriority w:val="99"/>
    <w:semiHidden/>
    <w:unhideWhenUsed/>
    <w:rsid w:val="00C72479"/>
    <w:pPr>
      <w:spacing w:after="120"/>
      <w:ind w:left="1080"/>
      <w:contextualSpacing/>
    </w:pPr>
  </w:style>
  <w:style w:type="paragraph" w:styleId="ListContinue4">
    <w:name w:val="List Continue 4"/>
    <w:basedOn w:val="Normal"/>
    <w:uiPriority w:val="99"/>
    <w:semiHidden/>
    <w:unhideWhenUsed/>
    <w:rsid w:val="00C72479"/>
    <w:pPr>
      <w:spacing w:after="120"/>
      <w:ind w:left="1440"/>
      <w:contextualSpacing/>
    </w:pPr>
  </w:style>
  <w:style w:type="paragraph" w:styleId="ListContinue5">
    <w:name w:val="List Continue 5"/>
    <w:basedOn w:val="Normal"/>
    <w:uiPriority w:val="99"/>
    <w:semiHidden/>
    <w:unhideWhenUsed/>
    <w:rsid w:val="00C72479"/>
    <w:pPr>
      <w:spacing w:after="120"/>
      <w:ind w:left="1800"/>
      <w:contextualSpacing/>
    </w:pPr>
  </w:style>
  <w:style w:type="paragraph" w:styleId="ListNumber">
    <w:name w:val="List Number"/>
    <w:basedOn w:val="Normal"/>
    <w:uiPriority w:val="99"/>
    <w:semiHidden/>
    <w:unhideWhenUsed/>
    <w:rsid w:val="00C72479"/>
    <w:pPr>
      <w:numPr>
        <w:numId w:val="9"/>
      </w:numPr>
      <w:contextualSpacing/>
    </w:pPr>
  </w:style>
  <w:style w:type="paragraph" w:styleId="ListNumber2">
    <w:name w:val="List Number 2"/>
    <w:basedOn w:val="Normal"/>
    <w:uiPriority w:val="99"/>
    <w:semiHidden/>
    <w:unhideWhenUsed/>
    <w:rsid w:val="00C72479"/>
    <w:pPr>
      <w:numPr>
        <w:numId w:val="10"/>
      </w:numPr>
      <w:contextualSpacing/>
    </w:pPr>
  </w:style>
  <w:style w:type="paragraph" w:styleId="ListNumber3">
    <w:name w:val="List Number 3"/>
    <w:basedOn w:val="Normal"/>
    <w:uiPriority w:val="99"/>
    <w:semiHidden/>
    <w:unhideWhenUsed/>
    <w:rsid w:val="00C72479"/>
    <w:pPr>
      <w:numPr>
        <w:numId w:val="11"/>
      </w:numPr>
      <w:contextualSpacing/>
    </w:pPr>
  </w:style>
  <w:style w:type="paragraph" w:styleId="ListNumber4">
    <w:name w:val="List Number 4"/>
    <w:basedOn w:val="Normal"/>
    <w:uiPriority w:val="99"/>
    <w:semiHidden/>
    <w:unhideWhenUsed/>
    <w:rsid w:val="00C72479"/>
    <w:pPr>
      <w:numPr>
        <w:numId w:val="12"/>
      </w:numPr>
      <w:contextualSpacing/>
    </w:pPr>
  </w:style>
  <w:style w:type="paragraph" w:styleId="ListNumber5">
    <w:name w:val="List Number 5"/>
    <w:basedOn w:val="Normal"/>
    <w:uiPriority w:val="99"/>
    <w:semiHidden/>
    <w:unhideWhenUsed/>
    <w:rsid w:val="00C72479"/>
    <w:pPr>
      <w:numPr>
        <w:numId w:val="13"/>
      </w:numPr>
      <w:contextualSpacing/>
    </w:pPr>
  </w:style>
  <w:style w:type="paragraph" w:customStyle="1" w:styleId="StylenrpsFigurecaption">
    <w:name w:val="Style nrps Figure caption +"/>
    <w:basedOn w:val="nrpsFigurecaption"/>
    <w:next w:val="nrpsNormal"/>
    <w:rsid w:val="00106660"/>
    <w:rPr>
      <w:bCs w:val="0"/>
    </w:rPr>
  </w:style>
  <w:style w:type="paragraph" w:styleId="MacroText">
    <w:name w:val="macro"/>
    <w:link w:val="MacroTextChar"/>
    <w:uiPriority w:val="99"/>
    <w:semiHidden/>
    <w:unhideWhenUsed/>
    <w:rsid w:val="00C72479"/>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uiPriority w:val="99"/>
    <w:semiHidden/>
    <w:rsid w:val="00C72479"/>
    <w:rPr>
      <w:rFonts w:ascii="Courier New" w:hAnsi="Courier New" w:cs="Courier New"/>
      <w:lang w:val="en-US" w:eastAsia="en-US" w:bidi="ar-SA"/>
    </w:rPr>
  </w:style>
  <w:style w:type="paragraph" w:styleId="MessageHeader">
    <w:name w:val="Message Header"/>
    <w:basedOn w:val="Normal"/>
    <w:link w:val="MessageHeaderChar"/>
    <w:uiPriority w:val="99"/>
    <w:semiHidden/>
    <w:unhideWhenUsed/>
    <w:rsid w:val="00C72479"/>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rPr>
  </w:style>
  <w:style w:type="character" w:customStyle="1" w:styleId="MessageHeaderChar">
    <w:name w:val="Message Header Char"/>
    <w:basedOn w:val="DefaultParagraphFont"/>
    <w:link w:val="MessageHeader"/>
    <w:uiPriority w:val="99"/>
    <w:semiHidden/>
    <w:rsid w:val="00C72479"/>
    <w:rPr>
      <w:rFonts w:ascii="Cambria" w:eastAsia="Times New Roman" w:hAnsi="Cambria" w:cs="Times New Roman"/>
      <w:sz w:val="24"/>
      <w:szCs w:val="24"/>
      <w:shd w:val="pct20" w:color="auto" w:fill="auto"/>
    </w:rPr>
  </w:style>
  <w:style w:type="paragraph" w:styleId="NormalWeb">
    <w:name w:val="Normal (Web)"/>
    <w:basedOn w:val="Normal"/>
    <w:uiPriority w:val="99"/>
    <w:unhideWhenUsed/>
    <w:rsid w:val="00C72479"/>
  </w:style>
  <w:style w:type="paragraph" w:styleId="NormalIndent">
    <w:name w:val="Normal Indent"/>
    <w:basedOn w:val="Normal"/>
    <w:uiPriority w:val="99"/>
    <w:semiHidden/>
    <w:unhideWhenUsed/>
    <w:rsid w:val="00C72479"/>
    <w:pPr>
      <w:ind w:left="720"/>
    </w:pPr>
  </w:style>
  <w:style w:type="paragraph" w:styleId="NoteHeading">
    <w:name w:val="Note Heading"/>
    <w:basedOn w:val="Normal"/>
    <w:next w:val="Normal"/>
    <w:link w:val="NoteHeadingChar"/>
    <w:uiPriority w:val="99"/>
    <w:semiHidden/>
    <w:unhideWhenUsed/>
    <w:rsid w:val="00C72479"/>
  </w:style>
  <w:style w:type="character" w:customStyle="1" w:styleId="NoteHeadingChar">
    <w:name w:val="Note Heading Char"/>
    <w:basedOn w:val="DefaultParagraphFont"/>
    <w:link w:val="NoteHeading"/>
    <w:uiPriority w:val="99"/>
    <w:semiHidden/>
    <w:rsid w:val="00C72479"/>
    <w:rPr>
      <w:sz w:val="24"/>
      <w:szCs w:val="24"/>
    </w:rPr>
  </w:style>
  <w:style w:type="paragraph" w:styleId="Salutation">
    <w:name w:val="Salutation"/>
    <w:basedOn w:val="Normal"/>
    <w:next w:val="Normal"/>
    <w:link w:val="SalutationChar"/>
    <w:uiPriority w:val="99"/>
    <w:semiHidden/>
    <w:unhideWhenUsed/>
    <w:rsid w:val="00C72479"/>
  </w:style>
  <w:style w:type="character" w:customStyle="1" w:styleId="SalutationChar">
    <w:name w:val="Salutation Char"/>
    <w:basedOn w:val="DefaultParagraphFont"/>
    <w:link w:val="Salutation"/>
    <w:uiPriority w:val="99"/>
    <w:semiHidden/>
    <w:rsid w:val="00C72479"/>
    <w:rPr>
      <w:sz w:val="24"/>
      <w:szCs w:val="24"/>
    </w:rPr>
  </w:style>
  <w:style w:type="paragraph" w:styleId="Signature">
    <w:name w:val="Signature"/>
    <w:basedOn w:val="Normal"/>
    <w:link w:val="SignatureChar"/>
    <w:uiPriority w:val="99"/>
    <w:semiHidden/>
    <w:unhideWhenUsed/>
    <w:rsid w:val="00C72479"/>
    <w:pPr>
      <w:ind w:left="4320"/>
    </w:pPr>
  </w:style>
  <w:style w:type="character" w:customStyle="1" w:styleId="SignatureChar">
    <w:name w:val="Signature Char"/>
    <w:basedOn w:val="DefaultParagraphFont"/>
    <w:link w:val="Signature"/>
    <w:uiPriority w:val="99"/>
    <w:semiHidden/>
    <w:rsid w:val="00C72479"/>
    <w:rPr>
      <w:sz w:val="24"/>
      <w:szCs w:val="24"/>
    </w:rPr>
  </w:style>
  <w:style w:type="paragraph" w:styleId="Subtitle">
    <w:name w:val="Subtitle"/>
    <w:basedOn w:val="Normal"/>
    <w:next w:val="Normal"/>
    <w:link w:val="SubtitleChar"/>
    <w:uiPriority w:val="11"/>
    <w:qFormat/>
    <w:rsid w:val="00C72479"/>
    <w:pPr>
      <w:spacing w:after="60"/>
      <w:jc w:val="center"/>
      <w:outlineLvl w:val="1"/>
    </w:pPr>
    <w:rPr>
      <w:rFonts w:ascii="Cambria" w:hAnsi="Cambria"/>
    </w:rPr>
  </w:style>
  <w:style w:type="character" w:customStyle="1" w:styleId="SubtitleChar">
    <w:name w:val="Subtitle Char"/>
    <w:basedOn w:val="DefaultParagraphFont"/>
    <w:link w:val="Subtitle"/>
    <w:uiPriority w:val="11"/>
    <w:rsid w:val="00C72479"/>
    <w:rPr>
      <w:rFonts w:ascii="Cambria" w:eastAsia="Times New Roman" w:hAnsi="Cambria" w:cs="Times New Roman"/>
      <w:sz w:val="24"/>
      <w:szCs w:val="24"/>
    </w:rPr>
  </w:style>
  <w:style w:type="paragraph" w:styleId="TableofAuthorities">
    <w:name w:val="table of authorities"/>
    <w:basedOn w:val="Normal"/>
    <w:next w:val="Normal"/>
    <w:uiPriority w:val="99"/>
    <w:semiHidden/>
    <w:unhideWhenUsed/>
    <w:rsid w:val="00C72479"/>
    <w:pPr>
      <w:ind w:left="240" w:hanging="240"/>
    </w:pPr>
  </w:style>
  <w:style w:type="paragraph" w:styleId="Title">
    <w:name w:val="Title"/>
    <w:basedOn w:val="Normal"/>
    <w:next w:val="Normal"/>
    <w:link w:val="TitleChar"/>
    <w:uiPriority w:val="10"/>
    <w:qFormat/>
    <w:rsid w:val="00C72479"/>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uiPriority w:val="10"/>
    <w:rsid w:val="00C72479"/>
    <w:rPr>
      <w:rFonts w:ascii="Cambria" w:eastAsia="Times New Roman" w:hAnsi="Cambria" w:cs="Times New Roman"/>
      <w:b/>
      <w:bCs/>
      <w:kern w:val="28"/>
      <w:sz w:val="32"/>
      <w:szCs w:val="32"/>
    </w:rPr>
  </w:style>
  <w:style w:type="paragraph" w:styleId="TOAHeading">
    <w:name w:val="toa heading"/>
    <w:basedOn w:val="Normal"/>
    <w:next w:val="Normal"/>
    <w:uiPriority w:val="99"/>
    <w:semiHidden/>
    <w:unhideWhenUsed/>
    <w:rsid w:val="00C72479"/>
    <w:pPr>
      <w:spacing w:before="120"/>
    </w:pPr>
    <w:rPr>
      <w:rFonts w:ascii="Cambria" w:hAnsi="Cambria"/>
      <w:b/>
      <w:bCs/>
    </w:rPr>
  </w:style>
  <w:style w:type="paragraph" w:styleId="TOC6">
    <w:name w:val="toc 6"/>
    <w:basedOn w:val="nrpsNormal"/>
    <w:next w:val="Normal"/>
    <w:autoRedefine/>
    <w:uiPriority w:val="39"/>
    <w:unhideWhenUsed/>
    <w:rsid w:val="00626E11"/>
    <w:pPr>
      <w:tabs>
        <w:tab w:val="right" w:leader="dot" w:pos="9350"/>
      </w:tabs>
      <w:spacing w:after="160"/>
      <w:ind w:right="1800"/>
    </w:pPr>
  </w:style>
  <w:style w:type="paragraph" w:styleId="TOC7">
    <w:name w:val="toc 7"/>
    <w:basedOn w:val="nrpsNormal"/>
    <w:next w:val="Normal"/>
    <w:autoRedefine/>
    <w:uiPriority w:val="39"/>
    <w:unhideWhenUsed/>
    <w:rsid w:val="00626E11"/>
    <w:pPr>
      <w:spacing w:after="160"/>
      <w:ind w:left="432" w:right="2160"/>
    </w:pPr>
  </w:style>
  <w:style w:type="paragraph" w:styleId="TOC8">
    <w:name w:val="toc 8"/>
    <w:basedOn w:val="Normal"/>
    <w:next w:val="nrpsNormal"/>
    <w:autoRedefine/>
    <w:uiPriority w:val="39"/>
    <w:unhideWhenUsed/>
    <w:rsid w:val="00626E11"/>
    <w:pPr>
      <w:tabs>
        <w:tab w:val="right" w:leader="dot" w:pos="9350"/>
      </w:tabs>
      <w:spacing w:after="160"/>
      <w:ind w:left="720" w:right="2160"/>
    </w:pPr>
  </w:style>
  <w:style w:type="paragraph" w:styleId="TOCHeading">
    <w:name w:val="TOC Heading"/>
    <w:basedOn w:val="Heading1"/>
    <w:next w:val="Normal"/>
    <w:uiPriority w:val="39"/>
    <w:unhideWhenUsed/>
    <w:rsid w:val="00C72479"/>
    <w:pPr>
      <w:spacing w:before="240" w:after="60"/>
      <w:outlineLvl w:val="9"/>
    </w:pPr>
    <w:rPr>
      <w:rFonts w:ascii="Cambria" w:hAnsi="Cambria"/>
      <w:bCs/>
      <w:kern w:val="32"/>
      <w:szCs w:val="32"/>
    </w:rPr>
  </w:style>
  <w:style w:type="paragraph" w:customStyle="1" w:styleId="nrpsHeading1appendix">
    <w:name w:val="nrps Heading 1 appendix"/>
    <w:basedOn w:val="nrpsHeading1"/>
    <w:next w:val="nrpsNormal"/>
    <w:rsid w:val="00BE60F8"/>
    <w:rPr>
      <w:szCs w:val="24"/>
    </w:rPr>
  </w:style>
  <w:style w:type="paragraph" w:customStyle="1" w:styleId="TableCell-Indent">
    <w:name w:val="TableCell-Indent"/>
    <w:basedOn w:val="Normal"/>
    <w:autoRedefine/>
    <w:rsid w:val="00816380"/>
    <w:pPr>
      <w:ind w:left="360"/>
    </w:pPr>
    <w:rPr>
      <w:szCs w:val="20"/>
    </w:rPr>
  </w:style>
  <w:style w:type="paragraph" w:customStyle="1" w:styleId="TableCell-Centered">
    <w:name w:val="TableCell-Centered"/>
    <w:basedOn w:val="Normal"/>
    <w:rsid w:val="00816380"/>
    <w:pPr>
      <w:jc w:val="center"/>
    </w:pPr>
    <w:rPr>
      <w:szCs w:val="20"/>
    </w:rPr>
  </w:style>
  <w:style w:type="paragraph" w:customStyle="1" w:styleId="nrpsSeriesnamenumber">
    <w:name w:val="nrps Series name/number"/>
    <w:qFormat/>
    <w:rsid w:val="00DD7584"/>
    <w:pPr>
      <w:spacing w:before="240" w:after="240"/>
    </w:pPr>
    <w:rPr>
      <w:color w:val="000000" w:themeColor="text1"/>
      <w:sz w:val="24"/>
    </w:rPr>
  </w:style>
  <w:style w:type="paragraph" w:customStyle="1" w:styleId="TableHeader">
    <w:name w:val="Table Header"/>
    <w:basedOn w:val="Normal"/>
    <w:rsid w:val="00F62D89"/>
    <w:pPr>
      <w:jc w:val="center"/>
    </w:pPr>
    <w:rPr>
      <w:szCs w:val="20"/>
    </w:rPr>
  </w:style>
  <w:style w:type="paragraph" w:customStyle="1" w:styleId="nrpsHeading2appendix">
    <w:name w:val="nrps Heading 2 appendix"/>
    <w:basedOn w:val="nrpsHeading2"/>
    <w:next w:val="nrpsNormal"/>
    <w:rsid w:val="002D4E29"/>
  </w:style>
  <w:style w:type="paragraph" w:customStyle="1" w:styleId="nrpsContents">
    <w:name w:val="nrps Contents"/>
    <w:basedOn w:val="Heading1"/>
    <w:next w:val="nrpsNormal"/>
    <w:qFormat/>
    <w:rsid w:val="002C0DE7"/>
    <w:pPr>
      <w:spacing w:after="160"/>
    </w:pPr>
    <w:rPr>
      <w:szCs w:val="24"/>
    </w:rPr>
  </w:style>
  <w:style w:type="paragraph" w:customStyle="1" w:styleId="nrpsTablenote">
    <w:name w:val="nrps Table note"/>
    <w:rsid w:val="00DD7584"/>
    <w:pPr>
      <w:spacing w:before="120"/>
      <w:ind w:left="360"/>
    </w:pPr>
    <w:rPr>
      <w:rFonts w:ascii="Arial" w:hAnsi="Arial"/>
      <w:bCs/>
      <w:color w:val="000000" w:themeColor="text1"/>
    </w:rPr>
  </w:style>
  <w:style w:type="paragraph" w:customStyle="1" w:styleId="nrpsHeading4appendix">
    <w:name w:val="nrps Heading 4 appendix"/>
    <w:basedOn w:val="nrpsHeading4"/>
    <w:next w:val="nrpsNormal"/>
    <w:rsid w:val="00B03BE3"/>
    <w:rPr>
      <w:bCs/>
    </w:rPr>
  </w:style>
  <w:style w:type="paragraph" w:customStyle="1" w:styleId="nrpsNormalsingleline">
    <w:name w:val="nrps Normal single line"/>
    <w:link w:val="nrpsNormalsinglelineChar"/>
    <w:qFormat/>
    <w:rsid w:val="00DD7584"/>
    <w:pPr>
      <w:spacing w:line="276" w:lineRule="auto"/>
    </w:pPr>
    <w:rPr>
      <w:color w:val="000000" w:themeColor="text1"/>
      <w:sz w:val="23"/>
    </w:rPr>
  </w:style>
  <w:style w:type="paragraph" w:customStyle="1" w:styleId="nrpsHeading1SOP">
    <w:name w:val="nrps Heading 1 SOP"/>
    <w:basedOn w:val="nrpsHeading1"/>
    <w:next w:val="nrpsNormal"/>
    <w:rsid w:val="00BE60F8"/>
  </w:style>
  <w:style w:type="paragraph" w:customStyle="1" w:styleId="nrpsHeading2SOP">
    <w:name w:val="nrps Heading 2 SOP"/>
    <w:basedOn w:val="nrpsHeading2"/>
    <w:next w:val="nrpsNormal"/>
    <w:rsid w:val="00BE60F8"/>
    <w:rPr>
      <w:bCs/>
      <w:iCs/>
    </w:rPr>
  </w:style>
  <w:style w:type="paragraph" w:customStyle="1" w:styleId="nrpsHeading3SOP">
    <w:name w:val="nrps Heading 3 SOP"/>
    <w:basedOn w:val="nrpsHeading3"/>
    <w:next w:val="nrpsNormal"/>
    <w:rsid w:val="00BE60F8"/>
  </w:style>
  <w:style w:type="paragraph" w:customStyle="1" w:styleId="nrpsFigurecaptionSOP">
    <w:name w:val="nrps Figure caption SOP"/>
    <w:next w:val="nrpsNormal"/>
    <w:rsid w:val="00F673CF"/>
    <w:pPr>
      <w:spacing w:before="80" w:after="360"/>
    </w:pPr>
    <w:rPr>
      <w:rFonts w:ascii="Arial" w:hAnsi="Arial"/>
      <w:color w:val="000000" w:themeColor="text1"/>
    </w:rPr>
  </w:style>
  <w:style w:type="paragraph" w:customStyle="1" w:styleId="nrpsTablecaptionSOP">
    <w:name w:val="nrps Table caption SOP"/>
    <w:next w:val="nrpsNormal"/>
    <w:rsid w:val="00DD7584"/>
    <w:pPr>
      <w:spacing w:after="120"/>
    </w:pPr>
    <w:rPr>
      <w:rFonts w:ascii="Arial" w:hAnsi="Arial"/>
      <w:bCs/>
      <w:color w:val="000000" w:themeColor="text1"/>
    </w:rPr>
  </w:style>
  <w:style w:type="paragraph" w:customStyle="1" w:styleId="nrpsTablecaptioncontinued">
    <w:name w:val="nrps Table caption continued"/>
    <w:next w:val="nrpsNormal"/>
    <w:qFormat/>
    <w:rsid w:val="00DD7584"/>
    <w:pPr>
      <w:spacing w:after="120"/>
    </w:pPr>
    <w:rPr>
      <w:rFonts w:ascii="Arial" w:hAnsi="Arial"/>
      <w:bCs/>
      <w:color w:val="000000" w:themeColor="text1"/>
    </w:rPr>
  </w:style>
  <w:style w:type="paragraph" w:customStyle="1" w:styleId="nrpsHeading4SOP">
    <w:name w:val="nrps Heading 4 SOP"/>
    <w:basedOn w:val="nrpsHeading4"/>
    <w:next w:val="nrpsNormal"/>
    <w:rsid w:val="00FE64E1"/>
    <w:rPr>
      <w:bCs/>
    </w:rPr>
  </w:style>
  <w:style w:type="paragraph" w:customStyle="1" w:styleId="nrpsContentsSOP">
    <w:name w:val="nrps Contents SOP"/>
    <w:next w:val="nrpsNormal"/>
    <w:rsid w:val="00626E11"/>
    <w:rPr>
      <w:b/>
      <w:color w:val="000000" w:themeColor="text1"/>
      <w:sz w:val="23"/>
      <w:szCs w:val="24"/>
    </w:rPr>
  </w:style>
  <w:style w:type="paragraph" w:customStyle="1" w:styleId="nrpsHeading3appendix">
    <w:name w:val="nrps Heading 3 appendix"/>
    <w:basedOn w:val="nrpsHeading3"/>
    <w:next w:val="nrpsNormal"/>
    <w:rsid w:val="00B03BE3"/>
  </w:style>
  <w:style w:type="character" w:styleId="PageNumber">
    <w:name w:val="page number"/>
    <w:basedOn w:val="DefaultParagraphFont"/>
    <w:uiPriority w:val="99"/>
    <w:semiHidden/>
    <w:unhideWhenUsed/>
    <w:rsid w:val="00DD7584"/>
    <w:rPr>
      <w:color w:val="000000" w:themeColor="text1"/>
    </w:rPr>
  </w:style>
  <w:style w:type="paragraph" w:styleId="Header">
    <w:name w:val="header"/>
    <w:basedOn w:val="Normal"/>
    <w:link w:val="HeaderChar"/>
    <w:uiPriority w:val="99"/>
    <w:unhideWhenUsed/>
    <w:rsid w:val="00D9091A"/>
    <w:pPr>
      <w:tabs>
        <w:tab w:val="center" w:pos="4680"/>
        <w:tab w:val="right" w:pos="9360"/>
      </w:tabs>
      <w:spacing w:after="0" w:line="240" w:lineRule="auto"/>
    </w:pPr>
  </w:style>
  <w:style w:type="paragraph" w:styleId="Footer">
    <w:name w:val="footer"/>
    <w:basedOn w:val="Normal"/>
    <w:link w:val="FooterChar"/>
    <w:uiPriority w:val="99"/>
    <w:unhideWhenUsed/>
    <w:rsid w:val="00C11A50"/>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C11A50"/>
    <w:rPr>
      <w:rFonts w:eastAsiaTheme="minorHAnsi" w:cstheme="minorBidi"/>
      <w:sz w:val="22"/>
      <w:szCs w:val="22"/>
    </w:rPr>
  </w:style>
  <w:style w:type="paragraph" w:customStyle="1" w:styleId="nrpsBannertop">
    <w:name w:val="nrps Banner top"/>
    <w:basedOn w:val="nrpsNormalsingleline"/>
    <w:semiHidden/>
    <w:qFormat/>
    <w:locked/>
    <w:rsid w:val="00853AB0"/>
    <w:pPr>
      <w:spacing w:line="240" w:lineRule="auto"/>
    </w:pPr>
    <w:rPr>
      <w:noProof/>
      <w:sz w:val="24"/>
    </w:rPr>
  </w:style>
  <w:style w:type="character" w:customStyle="1" w:styleId="HeaderChar">
    <w:name w:val="Header Char"/>
    <w:basedOn w:val="DefaultParagraphFont"/>
    <w:link w:val="Header"/>
    <w:uiPriority w:val="99"/>
    <w:rsid w:val="00D9091A"/>
    <w:rPr>
      <w:rFonts w:eastAsiaTheme="minorHAnsi" w:cstheme="minorBidi"/>
      <w:color w:val="000000" w:themeColor="text1"/>
      <w:sz w:val="23"/>
      <w:szCs w:val="22"/>
    </w:rPr>
  </w:style>
  <w:style w:type="paragraph" w:customStyle="1" w:styleId="nrpsPhotocaption">
    <w:name w:val="nrps Photo caption"/>
    <w:basedOn w:val="nrpsFigurecaption"/>
    <w:rsid w:val="007F7B97"/>
  </w:style>
  <w:style w:type="character" w:styleId="PlaceholderText">
    <w:name w:val="Placeholder Text"/>
    <w:basedOn w:val="DefaultParagraphFont"/>
    <w:uiPriority w:val="99"/>
    <w:semiHidden/>
    <w:rsid w:val="0063184F"/>
    <w:rPr>
      <w:color w:val="808080"/>
    </w:rPr>
  </w:style>
  <w:style w:type="paragraph" w:customStyle="1" w:styleId="nrpsInstructionsh1">
    <w:name w:val="nrps Instructions h1"/>
    <w:basedOn w:val="nrpsHeading1"/>
    <w:rsid w:val="009D783D"/>
    <w:rPr>
      <w:color w:val="E36C0A" w:themeColor="accent6" w:themeShade="BF"/>
    </w:rPr>
  </w:style>
  <w:style w:type="paragraph" w:customStyle="1" w:styleId="nrpsInstructionsh2">
    <w:name w:val="nrps Instructions h2"/>
    <w:basedOn w:val="nrpsHeading2"/>
    <w:rsid w:val="0045292B"/>
    <w:rPr>
      <w:color w:val="E36C0A" w:themeColor="accent6" w:themeShade="BF"/>
    </w:rPr>
  </w:style>
  <w:style w:type="paragraph" w:customStyle="1" w:styleId="nrpsTabletitle">
    <w:name w:val="nrps Table title"/>
    <w:basedOn w:val="Normal"/>
    <w:link w:val="nrpsTabletitleChar"/>
    <w:qFormat/>
    <w:rsid w:val="000F26E8"/>
    <w:pPr>
      <w:keepNext/>
      <w:spacing w:after="120" w:line="240" w:lineRule="auto"/>
    </w:pPr>
    <w:rPr>
      <w:rFonts w:ascii="Arial" w:eastAsia="Times New Roman" w:hAnsi="Arial" w:cs="Times New Roman"/>
      <w:bCs/>
      <w:color w:val="auto"/>
      <w:sz w:val="20"/>
      <w:szCs w:val="20"/>
    </w:rPr>
  </w:style>
  <w:style w:type="character" w:customStyle="1" w:styleId="nrpsTabletitleChar">
    <w:name w:val="nrps Table title Char"/>
    <w:basedOn w:val="DefaultParagraphFont"/>
    <w:link w:val="nrpsTabletitle"/>
    <w:rsid w:val="000F26E8"/>
    <w:rPr>
      <w:rFonts w:ascii="Arial" w:hAnsi="Arial"/>
      <w:bCs/>
    </w:rPr>
  </w:style>
  <w:style w:type="character" w:styleId="Strong">
    <w:name w:val="Strong"/>
    <w:basedOn w:val="DefaultParagraphFont"/>
    <w:uiPriority w:val="22"/>
    <w:qFormat/>
    <w:rsid w:val="00090B35"/>
    <w:rPr>
      <w:b/>
      <w:bCs/>
    </w:rPr>
  </w:style>
  <w:style w:type="numbering" w:customStyle="1" w:styleId="NoList1">
    <w:name w:val="No List1"/>
    <w:next w:val="NoList"/>
    <w:uiPriority w:val="99"/>
    <w:semiHidden/>
    <w:unhideWhenUsed/>
    <w:rsid w:val="006B34D2"/>
  </w:style>
  <w:style w:type="paragraph" w:customStyle="1" w:styleId="Default">
    <w:name w:val="Default"/>
    <w:rsid w:val="006B34D2"/>
    <w:pPr>
      <w:autoSpaceDE w:val="0"/>
      <w:autoSpaceDN w:val="0"/>
      <w:adjustRightInd w:val="0"/>
    </w:pPr>
    <w:rPr>
      <w:rFonts w:eastAsiaTheme="minorHAnsi"/>
      <w:color w:val="000000"/>
      <w:sz w:val="24"/>
      <w:szCs w:val="24"/>
    </w:rPr>
  </w:style>
  <w:style w:type="paragraph" w:customStyle="1" w:styleId="nrpsnormalauthorsSB">
    <w:name w:val="nrps normal authors (SB)"/>
    <w:basedOn w:val="nrpsNormal"/>
    <w:next w:val="nrpsNormal"/>
    <w:link w:val="nrpsnormalauthorsSBChar"/>
    <w:qFormat/>
    <w:rsid w:val="0030650E"/>
    <w:pPr>
      <w:keepNext/>
      <w:keepLines/>
      <w:spacing w:before="120" w:after="480" w:line="240" w:lineRule="auto"/>
    </w:pPr>
    <w:rPr>
      <w:rFonts w:ascii="Arial" w:hAnsi="Arial"/>
      <w:b/>
      <w:i/>
      <w:iCs/>
    </w:rPr>
  </w:style>
  <w:style w:type="character" w:customStyle="1" w:styleId="nrpsnormalauthorsSBChar">
    <w:name w:val="nrps normal authors (SB) Char"/>
    <w:basedOn w:val="nrpsNormalChar"/>
    <w:link w:val="nrpsnormalauthorsSB"/>
    <w:rsid w:val="0030650E"/>
    <w:rPr>
      <w:rFonts w:ascii="Arial" w:hAnsi="Arial"/>
      <w:b/>
      <w:i/>
      <w:iCs/>
      <w:color w:val="000000" w:themeColor="text1"/>
      <w:sz w:val="23"/>
    </w:rPr>
  </w:style>
  <w:style w:type="character" w:customStyle="1" w:styleId="latitude1">
    <w:name w:val="latitude1"/>
    <w:basedOn w:val="DefaultParagraphFont"/>
    <w:rsid w:val="00764E3F"/>
  </w:style>
  <w:style w:type="paragraph" w:styleId="NoSpacing">
    <w:name w:val="No Spacing"/>
    <w:uiPriority w:val="1"/>
    <w:qFormat/>
    <w:rsid w:val="00444ED0"/>
    <w:rPr>
      <w:rFonts w:ascii="Calibri" w:eastAsia="Calibri" w:hAnsi="Calibri"/>
      <w:sz w:val="22"/>
      <w:szCs w:val="22"/>
    </w:rPr>
  </w:style>
  <w:style w:type="character" w:styleId="FootnoteReference">
    <w:name w:val="footnote reference"/>
    <w:basedOn w:val="DefaultParagraphFont"/>
    <w:uiPriority w:val="99"/>
    <w:unhideWhenUsed/>
    <w:qFormat/>
    <w:rsid w:val="0092037C"/>
    <w:rPr>
      <w:vertAlign w:val="superscript"/>
    </w:rPr>
  </w:style>
  <w:style w:type="paragraph" w:customStyle="1" w:styleId="nrpsBulletnumberedSB">
    <w:name w:val="nrps Bullet numbered (SB)"/>
    <w:basedOn w:val="nrpsBulletlist"/>
    <w:link w:val="nrpsBulletnumberedSBChar"/>
    <w:qFormat/>
    <w:rsid w:val="00475164"/>
    <w:pPr>
      <w:numPr>
        <w:numId w:val="23"/>
      </w:numPr>
    </w:pPr>
  </w:style>
  <w:style w:type="character" w:customStyle="1" w:styleId="nrpsBulletnumberedSBChar">
    <w:name w:val="nrps Bullet numbered (SB) Char"/>
    <w:basedOn w:val="nrpsNormalChar"/>
    <w:link w:val="nrpsBulletnumberedSB"/>
    <w:rsid w:val="001E036B"/>
    <w:rPr>
      <w:color w:val="000000" w:themeColor="text1"/>
      <w:sz w:val="23"/>
    </w:rPr>
  </w:style>
  <w:style w:type="paragraph" w:customStyle="1" w:styleId="nrpsnormalindentSB">
    <w:name w:val="nrps normal indent (SB)"/>
    <w:basedOn w:val="nrpsNormal"/>
    <w:link w:val="nrpsnormalindentSBChar"/>
    <w:qFormat/>
    <w:rsid w:val="003B5169"/>
    <w:pPr>
      <w:ind w:left="360"/>
    </w:pPr>
  </w:style>
  <w:style w:type="character" w:customStyle="1" w:styleId="nrpsNormalsinglelineChar">
    <w:name w:val="nrps Normal single line Char"/>
    <w:basedOn w:val="DefaultParagraphFont"/>
    <w:link w:val="nrpsNormalsingleline"/>
    <w:rsid w:val="008B34FB"/>
    <w:rPr>
      <w:color w:val="000000" w:themeColor="text1"/>
      <w:sz w:val="23"/>
    </w:rPr>
  </w:style>
  <w:style w:type="character" w:customStyle="1" w:styleId="nrpsnormalindentSBChar">
    <w:name w:val="nrps normal indent (SB) Char"/>
    <w:basedOn w:val="nrpsNormalsinglelineChar"/>
    <w:link w:val="nrpsnormalindentSB"/>
    <w:rsid w:val="003B5169"/>
    <w:rPr>
      <w:color w:val="000000" w:themeColor="text1"/>
      <w:sz w:val="23"/>
    </w:rPr>
  </w:style>
  <w:style w:type="paragraph" w:customStyle="1" w:styleId="nrpsHeading1sectionSB">
    <w:name w:val="nrps Heading 1 section (SB)"/>
    <w:basedOn w:val="nrpsHeading1"/>
    <w:next w:val="nrpsNormal"/>
    <w:link w:val="nrpsHeading1sectionSBChar"/>
    <w:qFormat/>
    <w:rsid w:val="004D40CD"/>
    <w:pPr>
      <w:jc w:val="center"/>
    </w:pPr>
    <w:rPr>
      <w:smallCaps/>
      <w:sz w:val="40"/>
    </w:rPr>
  </w:style>
  <w:style w:type="character" w:customStyle="1" w:styleId="nrpsHeading1sectionSBChar">
    <w:name w:val="nrps Heading 1 section (SB) Char"/>
    <w:basedOn w:val="nrpsHeading1Char"/>
    <w:link w:val="nrpsHeading1sectionSB"/>
    <w:rsid w:val="004D40CD"/>
    <w:rPr>
      <w:rFonts w:ascii="Arial" w:hAnsi="Arial"/>
      <w:b/>
      <w:smallCaps/>
      <w:color w:val="000000" w:themeColor="text1"/>
      <w:sz w:val="40"/>
      <w:szCs w:val="18"/>
    </w:rPr>
  </w:style>
  <w:style w:type="paragraph" w:customStyle="1" w:styleId="SBcopiedTxt">
    <w:name w:val="SB_copiedTxt"/>
    <w:basedOn w:val="nrpsNormal"/>
    <w:link w:val="SBcopiedTxtChar"/>
    <w:qFormat/>
    <w:rsid w:val="00AB1DA4"/>
    <w:rPr>
      <w:rFonts w:ascii="Comic Sans MS" w:eastAsiaTheme="minorHAnsi" w:hAnsi="Comic Sans MS"/>
      <w:sz w:val="20"/>
      <w:szCs w:val="22"/>
    </w:rPr>
  </w:style>
  <w:style w:type="character" w:customStyle="1" w:styleId="SBcopiedTxtChar">
    <w:name w:val="SB_copiedTxt Char"/>
    <w:basedOn w:val="nrpsNormalChar"/>
    <w:link w:val="SBcopiedTxt"/>
    <w:rsid w:val="00AB1DA4"/>
    <w:rPr>
      <w:rFonts w:ascii="Comic Sans MS" w:eastAsiaTheme="minorHAnsi" w:hAnsi="Comic Sans MS"/>
      <w:color w:val="000000" w:themeColor="text1"/>
      <w:sz w:val="23"/>
      <w:szCs w:val="22"/>
    </w:rPr>
  </w:style>
  <w:style w:type="paragraph" w:customStyle="1" w:styleId="Tabletext">
    <w:name w:val="Table text"/>
    <w:basedOn w:val="Normal"/>
    <w:qFormat/>
    <w:rsid w:val="00F54684"/>
    <w:pPr>
      <w:spacing w:after="0" w:line="240" w:lineRule="auto"/>
    </w:pPr>
    <w:rPr>
      <w:rFonts w:asciiTheme="minorHAnsi" w:hAnsiTheme="minorHAnsi"/>
      <w:color w:val="auto"/>
      <w:sz w:val="22"/>
    </w:rPr>
  </w:style>
  <w:style w:type="character" w:styleId="EndnoteReference">
    <w:name w:val="endnote reference"/>
    <w:basedOn w:val="DefaultParagraphFont"/>
    <w:uiPriority w:val="99"/>
    <w:semiHidden/>
    <w:unhideWhenUsed/>
    <w:rsid w:val="00F54684"/>
    <w:rPr>
      <w:vertAlign w:val="superscript"/>
    </w:rPr>
  </w:style>
  <w:style w:type="character" w:customStyle="1" w:styleId="InternetLink">
    <w:name w:val="Internet Link"/>
    <w:rsid w:val="00673647"/>
    <w:rPr>
      <w:color w:val="000080"/>
      <w:u w:val="single"/>
    </w:rPr>
  </w:style>
  <w:style w:type="paragraph" w:customStyle="1" w:styleId="nrpsBulletlistSBKeyMsgs">
    <w:name w:val="nrps Bullet list (SB KeyMsgs)"/>
    <w:basedOn w:val="nrpsBulletlist"/>
    <w:link w:val="nrpsBulletlistSBKeyMsgsChar"/>
    <w:qFormat/>
    <w:rsid w:val="00963BE3"/>
    <w:pPr>
      <w:spacing w:after="120" w:line="240" w:lineRule="auto"/>
      <w:ind w:left="648" w:right="180"/>
    </w:pPr>
    <w:rPr>
      <w:sz w:val="20"/>
    </w:rPr>
  </w:style>
  <w:style w:type="paragraph" w:customStyle="1" w:styleId="nrpsnormalKeyMessagesSB">
    <w:name w:val="nrps normal Key Messages (SB)"/>
    <w:basedOn w:val="nrpsNormal"/>
    <w:link w:val="nrpsnormalKeyMessagesSBChar"/>
    <w:qFormat/>
    <w:rsid w:val="00BD302A"/>
    <w:pPr>
      <w:spacing w:after="240"/>
    </w:pPr>
    <w:rPr>
      <w:sz w:val="20"/>
    </w:rPr>
  </w:style>
  <w:style w:type="character" w:customStyle="1" w:styleId="nrpsBulletlistSBKeyMsgsChar">
    <w:name w:val="nrps Bullet list (SB KeyMsgs) Char"/>
    <w:basedOn w:val="nrpsBulletlistChar"/>
    <w:link w:val="nrpsBulletlistSBKeyMsgs"/>
    <w:rsid w:val="00963BE3"/>
    <w:rPr>
      <w:color w:val="000000" w:themeColor="text1"/>
      <w:sz w:val="23"/>
    </w:rPr>
  </w:style>
  <w:style w:type="character" w:customStyle="1" w:styleId="nrpsnormalKeyMessagesSBChar">
    <w:name w:val="nrps normal Key Messages (SB) Char"/>
    <w:basedOn w:val="nrpsnormalauthorsSBChar"/>
    <w:link w:val="nrpsnormalKeyMessagesSB"/>
    <w:rsid w:val="00BD302A"/>
    <w:rPr>
      <w:rFonts w:ascii="Arial" w:hAnsi="Arial"/>
      <w:b w:val="0"/>
      <w:i w:val="0"/>
      <w:iCs w:val="0"/>
      <w:color w:val="000000" w:themeColor="text1"/>
      <w:sz w:val="23"/>
    </w:rPr>
  </w:style>
  <w:style w:type="numbering" w:customStyle="1" w:styleId="WWNum2">
    <w:name w:val="WWNum2"/>
    <w:basedOn w:val="NoList"/>
    <w:rsid w:val="00182817"/>
    <w:pPr>
      <w:numPr>
        <w:numId w:val="15"/>
      </w:numPr>
    </w:pPr>
  </w:style>
  <w:style w:type="numbering" w:customStyle="1" w:styleId="WWNum3">
    <w:name w:val="WWNum3"/>
    <w:basedOn w:val="NoList"/>
    <w:rsid w:val="00182817"/>
    <w:pPr>
      <w:numPr>
        <w:numId w:val="16"/>
      </w:numPr>
    </w:pPr>
  </w:style>
  <w:style w:type="numbering" w:customStyle="1" w:styleId="WWNum4">
    <w:name w:val="WWNum4"/>
    <w:basedOn w:val="NoList"/>
    <w:rsid w:val="00182817"/>
    <w:pPr>
      <w:numPr>
        <w:numId w:val="17"/>
      </w:numPr>
    </w:pPr>
  </w:style>
  <w:style w:type="paragraph" w:customStyle="1" w:styleId="nrpsnormalsidebarSB">
    <w:name w:val="nrps normal sidebar (SB)"/>
    <w:basedOn w:val="nrpsNormal"/>
    <w:link w:val="nrpsnormalsidebarSBChar"/>
    <w:qFormat/>
    <w:rsid w:val="00AA5534"/>
    <w:rPr>
      <w:i/>
      <w:sz w:val="20"/>
    </w:rPr>
  </w:style>
  <w:style w:type="character" w:customStyle="1" w:styleId="nrpsnormalsidebarSBChar">
    <w:name w:val="nrps normal sidebar (SB) Char"/>
    <w:basedOn w:val="nrpsNormalChar"/>
    <w:link w:val="nrpsnormalsidebarSB"/>
    <w:rsid w:val="00AA5534"/>
    <w:rPr>
      <w:i/>
      <w:color w:val="000000" w:themeColor="text1"/>
      <w:sz w:val="23"/>
    </w:rPr>
  </w:style>
  <w:style w:type="paragraph" w:customStyle="1" w:styleId="Normal1">
    <w:name w:val="Normal1"/>
    <w:rsid w:val="00E8569F"/>
    <w:pPr>
      <w:spacing w:line="276" w:lineRule="auto"/>
    </w:pPr>
    <w:rPr>
      <w:rFonts w:ascii="Arial" w:eastAsia="Arial" w:hAnsi="Arial" w:cs="Arial"/>
      <w:color w:val="000000"/>
      <w:sz w:val="22"/>
      <w:szCs w:val="22"/>
    </w:rPr>
  </w:style>
  <w:style w:type="numbering" w:customStyle="1" w:styleId="BulletBig">
    <w:name w:val="Bullet Big"/>
    <w:rsid w:val="00B576B4"/>
    <w:pPr>
      <w:numPr>
        <w:numId w:val="21"/>
      </w:numPr>
    </w:pPr>
  </w:style>
  <w:style w:type="character" w:customStyle="1" w:styleId="Hyperlink17">
    <w:name w:val="Hyperlink.17"/>
    <w:basedOn w:val="DefaultParagraphFont"/>
    <w:rsid w:val="00907EC7"/>
    <w:rPr>
      <w:color w:val="0070C0"/>
      <w:u w:color="0070C0"/>
      <w:lang w:val="en-US"/>
    </w:rPr>
  </w:style>
  <w:style w:type="numbering" w:customStyle="1" w:styleId="ImportedStyle30">
    <w:name w:val="Imported Style 3.0"/>
    <w:rsid w:val="00125C05"/>
    <w:pPr>
      <w:numPr>
        <w:numId w:val="18"/>
      </w:numPr>
    </w:pPr>
  </w:style>
  <w:style w:type="numbering" w:customStyle="1" w:styleId="ImportedStyle3">
    <w:name w:val="Imported Style 3"/>
    <w:rsid w:val="00D82406"/>
    <w:pPr>
      <w:numPr>
        <w:numId w:val="19"/>
      </w:numPr>
    </w:pPr>
  </w:style>
  <w:style w:type="character" w:customStyle="1" w:styleId="Hyperlink18">
    <w:name w:val="Hyperlink.18"/>
    <w:basedOn w:val="DefaultParagraphFont"/>
    <w:rsid w:val="00907EC7"/>
    <w:rPr>
      <w:color w:val="0070C0"/>
      <w:u w:color="0070C0"/>
      <w:lang w:val="en-US"/>
    </w:rPr>
  </w:style>
  <w:style w:type="character" w:customStyle="1" w:styleId="Hyperlink4">
    <w:name w:val="Hyperlink.4"/>
    <w:basedOn w:val="DefaultParagraphFont"/>
    <w:rsid w:val="00907EC7"/>
    <w:rPr>
      <w:color w:val="000000"/>
      <w:u w:val="none" w:color="000000"/>
      <w:shd w:val="clear" w:color="auto" w:fill="FFFF00"/>
    </w:rPr>
  </w:style>
  <w:style w:type="character" w:customStyle="1" w:styleId="Hyperlink7">
    <w:name w:val="Hyperlink.7"/>
    <w:basedOn w:val="DefaultParagraphFont"/>
    <w:rsid w:val="00907EC7"/>
    <w:rPr>
      <w:color w:val="0000FF"/>
      <w:u w:val="single" w:color="0000FF"/>
      <w:shd w:val="clear" w:color="auto" w:fill="FFFF00"/>
    </w:rPr>
  </w:style>
  <w:style w:type="character" w:customStyle="1" w:styleId="Hyperlink6">
    <w:name w:val="Hyperlink.6"/>
    <w:basedOn w:val="DefaultParagraphFont"/>
    <w:rsid w:val="00907EC7"/>
    <w:rPr>
      <w:color w:val="000000"/>
      <w:u w:val="none" w:color="000000"/>
      <w:shd w:val="clear" w:color="auto" w:fill="FFFFFF"/>
    </w:rPr>
  </w:style>
  <w:style w:type="numbering" w:customStyle="1" w:styleId="ImportedStyle4">
    <w:name w:val="Imported Style 4"/>
    <w:rsid w:val="006E6DBE"/>
    <w:pPr>
      <w:numPr>
        <w:numId w:val="20"/>
      </w:numPr>
    </w:pPr>
  </w:style>
  <w:style w:type="character" w:customStyle="1" w:styleId="Hyperlink16">
    <w:name w:val="Hyperlink.16"/>
    <w:basedOn w:val="DefaultParagraphFont"/>
    <w:rsid w:val="00907EC7"/>
    <w:rPr>
      <w:color w:val="0070C0"/>
      <w:sz w:val="22"/>
      <w:szCs w:val="22"/>
      <w:u w:val="single" w:color="0070C0"/>
      <w:shd w:val="clear" w:color="auto" w:fill="FFFF00"/>
    </w:rPr>
  </w:style>
  <w:style w:type="paragraph" w:customStyle="1" w:styleId="Textbody">
    <w:name w:val="Text body"/>
    <w:rsid w:val="00F97EB2"/>
    <w:pPr>
      <w:pBdr>
        <w:top w:val="nil"/>
        <w:left w:val="nil"/>
        <w:bottom w:val="nil"/>
        <w:right w:val="nil"/>
        <w:between w:val="nil"/>
        <w:bar w:val="nil"/>
      </w:pBdr>
      <w:suppressAutoHyphens/>
    </w:pPr>
    <w:rPr>
      <w:rFonts w:eastAsia="Arial Unicode MS" w:cs="Arial Unicode MS"/>
      <w:color w:val="000000"/>
      <w:u w:color="000000"/>
      <w:bdr w:val="nil"/>
    </w:rPr>
  </w:style>
  <w:style w:type="paragraph" w:customStyle="1" w:styleId="title2">
    <w:name w:val="title2"/>
    <w:basedOn w:val="Normal"/>
    <w:rsid w:val="009A1C96"/>
    <w:pPr>
      <w:spacing w:before="100" w:beforeAutospacing="1" w:after="100" w:afterAutospacing="1" w:line="240" w:lineRule="auto"/>
    </w:pPr>
    <w:rPr>
      <w:rFonts w:eastAsia="Times New Roman" w:cs="Times New Roman"/>
      <w:color w:val="auto"/>
      <w:sz w:val="24"/>
      <w:szCs w:val="24"/>
    </w:rPr>
  </w:style>
  <w:style w:type="paragraph" w:customStyle="1" w:styleId="titlea">
    <w:name w:val="titlea"/>
    <w:basedOn w:val="Normal"/>
    <w:rsid w:val="009A1C96"/>
    <w:pPr>
      <w:spacing w:before="100" w:beforeAutospacing="1" w:after="100" w:afterAutospacing="1" w:line="240" w:lineRule="auto"/>
    </w:pPr>
    <w:rPr>
      <w:rFonts w:eastAsia="Times New Roman" w:cs="Times New Roman"/>
      <w:color w:val="auto"/>
      <w:sz w:val="24"/>
      <w:szCs w:val="24"/>
    </w:rPr>
  </w:style>
  <w:style w:type="paragraph" w:customStyle="1" w:styleId="nrpsnormalindentitalicsSB">
    <w:name w:val="nrps normal indent italics (SB)"/>
    <w:basedOn w:val="nrpsnormalindentSB"/>
    <w:link w:val="nrpsnormalindentitalicsSBChar"/>
    <w:qFormat/>
    <w:rsid w:val="00930750"/>
    <w:pPr>
      <w:ind w:right="335"/>
    </w:pPr>
    <w:rPr>
      <w:i/>
    </w:rPr>
  </w:style>
  <w:style w:type="character" w:customStyle="1" w:styleId="nrpsnormalindentitalicsSBChar">
    <w:name w:val="nrps normal indent italics (SB) Char"/>
    <w:basedOn w:val="nrpsnormalindentSBChar"/>
    <w:link w:val="nrpsnormalindentitalicsSB"/>
    <w:rsid w:val="00930750"/>
    <w:rPr>
      <w:i/>
      <w:color w:val="000000" w:themeColor="text1"/>
      <w:sz w:val="23"/>
    </w:rPr>
  </w:style>
  <w:style w:type="paragraph" w:customStyle="1" w:styleId="CM14">
    <w:name w:val="CM14"/>
    <w:basedOn w:val="Default"/>
    <w:next w:val="Default"/>
    <w:uiPriority w:val="99"/>
    <w:rsid w:val="007D709D"/>
    <w:pPr>
      <w:widowControl w:val="0"/>
    </w:pPr>
    <w:rPr>
      <w:rFonts w:ascii="Segoe UI" w:eastAsiaTheme="minorEastAsia" w:hAnsi="Segoe UI" w:cs="Segoe UI"/>
      <w:color w:val="auto"/>
    </w:rPr>
  </w:style>
  <w:style w:type="paragraph" w:customStyle="1" w:styleId="CM15">
    <w:name w:val="CM15"/>
    <w:basedOn w:val="Default"/>
    <w:next w:val="Default"/>
    <w:uiPriority w:val="99"/>
    <w:rsid w:val="00245F1E"/>
    <w:pPr>
      <w:widowControl w:val="0"/>
    </w:pPr>
    <w:rPr>
      <w:rFonts w:ascii="Segoe UI" w:eastAsiaTheme="minorEastAsia" w:hAnsi="Segoe UI" w:cs="Segoe UI"/>
      <w:color w:val="auto"/>
    </w:rPr>
  </w:style>
  <w:style w:type="paragraph" w:customStyle="1" w:styleId="CM2">
    <w:name w:val="CM2"/>
    <w:basedOn w:val="Default"/>
    <w:next w:val="Default"/>
    <w:uiPriority w:val="99"/>
    <w:rsid w:val="006332E8"/>
    <w:pPr>
      <w:widowControl w:val="0"/>
      <w:spacing w:line="188" w:lineRule="atLeast"/>
    </w:pPr>
    <w:rPr>
      <w:rFonts w:ascii="Segoe UI" w:eastAsiaTheme="minorEastAsia" w:hAnsi="Segoe UI" w:cs="Segoe UI"/>
      <w:color w:val="auto"/>
    </w:rPr>
  </w:style>
  <w:style w:type="paragraph" w:customStyle="1" w:styleId="CM11">
    <w:name w:val="CM11"/>
    <w:basedOn w:val="Default"/>
    <w:next w:val="Default"/>
    <w:uiPriority w:val="99"/>
    <w:rsid w:val="00187F85"/>
    <w:pPr>
      <w:widowControl w:val="0"/>
      <w:spacing w:line="218" w:lineRule="atLeast"/>
    </w:pPr>
    <w:rPr>
      <w:rFonts w:ascii="Segoe UI" w:eastAsiaTheme="minorEastAsia" w:hAnsi="Segoe UI" w:cs="Segoe UI"/>
      <w:color w:val="auto"/>
    </w:rPr>
  </w:style>
  <w:style w:type="paragraph" w:customStyle="1" w:styleId="CM13">
    <w:name w:val="CM13"/>
    <w:basedOn w:val="Default"/>
    <w:next w:val="Default"/>
    <w:uiPriority w:val="99"/>
    <w:rsid w:val="00DB7600"/>
    <w:pPr>
      <w:widowControl w:val="0"/>
    </w:pPr>
    <w:rPr>
      <w:rFonts w:ascii="Segoe UI" w:eastAsiaTheme="minorEastAsia" w:hAnsi="Segoe UI" w:cs="Segoe UI"/>
      <w:color w:val="auto"/>
    </w:rPr>
  </w:style>
  <w:style w:type="paragraph" w:customStyle="1" w:styleId="CM4">
    <w:name w:val="CM4"/>
    <w:basedOn w:val="Default"/>
    <w:next w:val="Default"/>
    <w:uiPriority w:val="99"/>
    <w:rsid w:val="00A32A88"/>
    <w:pPr>
      <w:widowControl w:val="0"/>
      <w:spacing w:line="193" w:lineRule="atLeast"/>
    </w:pPr>
    <w:rPr>
      <w:rFonts w:ascii="Segoe UI" w:eastAsiaTheme="minorEastAsia" w:hAnsi="Segoe UI" w:cs="Segoe UI"/>
      <w:color w:val="auto"/>
    </w:rPr>
  </w:style>
  <w:style w:type="paragraph" w:customStyle="1" w:styleId="nrpsfigCaptionsidebarSB">
    <w:name w:val="nrps figCaption sidebar (SB)"/>
    <w:basedOn w:val="nrpsFigurecaption"/>
    <w:link w:val="nrpsfigCaptionsidebarSBChar"/>
    <w:qFormat/>
    <w:rsid w:val="00D9176C"/>
  </w:style>
  <w:style w:type="character" w:customStyle="1" w:styleId="nrpsfigCaptionsidebarSBChar">
    <w:name w:val="nrps figCaption sidebar (SB) Char"/>
    <w:basedOn w:val="nrpsFigurecaptionChar"/>
    <w:link w:val="nrpsfigCaptionsidebarSB"/>
    <w:rsid w:val="00D9176C"/>
    <w:rPr>
      <w:rFonts w:ascii="Arial" w:hAnsi="Arial"/>
      <w:bCs/>
      <w:color w:val="000000" w:themeColor="text1"/>
      <w:sz w:val="18"/>
    </w:rPr>
  </w:style>
  <w:style w:type="character" w:styleId="LineNumber">
    <w:name w:val="line number"/>
    <w:basedOn w:val="DefaultParagraphFont"/>
    <w:uiPriority w:val="99"/>
    <w:semiHidden/>
    <w:unhideWhenUsed/>
    <w:rsid w:val="002E14A9"/>
  </w:style>
  <w:style w:type="character" w:customStyle="1" w:styleId="journalname">
    <w:name w:val="journalname"/>
    <w:basedOn w:val="DefaultParagraphFont"/>
    <w:rsid w:val="003B5169"/>
  </w:style>
  <w:style w:type="character" w:customStyle="1" w:styleId="doi">
    <w:name w:val="doi"/>
    <w:basedOn w:val="DefaultParagraphFont"/>
    <w:rsid w:val="003B5169"/>
  </w:style>
  <w:style w:type="character" w:customStyle="1" w:styleId="label">
    <w:name w:val="label"/>
    <w:basedOn w:val="DefaultParagraphFont"/>
    <w:rsid w:val="003B5169"/>
  </w:style>
  <w:style w:type="paragraph" w:customStyle="1" w:styleId="footnote">
    <w:name w:val="footnote"/>
    <w:basedOn w:val="Normal"/>
    <w:rsid w:val="003B5169"/>
    <w:pPr>
      <w:spacing w:before="100" w:beforeAutospacing="1" w:after="100" w:afterAutospacing="1" w:line="240" w:lineRule="auto"/>
    </w:pPr>
    <w:rPr>
      <w:rFonts w:eastAsia="Times New Roman" w:cs="Times New Roman"/>
      <w:color w:val="auto"/>
      <w:sz w:val="24"/>
      <w:szCs w:val="24"/>
    </w:rPr>
  </w:style>
  <w:style w:type="paragraph" w:customStyle="1" w:styleId="nrpsBulletssquareSB">
    <w:name w:val="nrps Bullets square (SB)"/>
    <w:basedOn w:val="nrpsNormal"/>
    <w:link w:val="nrpsBulletssquareSBChar"/>
    <w:qFormat/>
    <w:rsid w:val="004D4589"/>
    <w:pPr>
      <w:numPr>
        <w:numId w:val="22"/>
      </w:numPr>
    </w:pPr>
  </w:style>
  <w:style w:type="character" w:customStyle="1" w:styleId="nrpsBulletssquareSBChar">
    <w:name w:val="nrps Bullets square (SB) Char"/>
    <w:basedOn w:val="nrpsBulletnumberedSBChar"/>
    <w:link w:val="nrpsBulletssquareSB"/>
    <w:rsid w:val="004D4589"/>
    <w:rPr>
      <w:color w:val="000000" w:themeColor="text1"/>
      <w:sz w:val="23"/>
    </w:rPr>
  </w:style>
  <w:style w:type="paragraph" w:styleId="EndnoteText">
    <w:name w:val="endnote text"/>
    <w:basedOn w:val="Normal"/>
    <w:link w:val="EndnoteTextChar"/>
    <w:uiPriority w:val="99"/>
    <w:unhideWhenUsed/>
    <w:rsid w:val="004A5473"/>
    <w:pPr>
      <w:spacing w:after="0" w:line="240" w:lineRule="auto"/>
    </w:pPr>
    <w:rPr>
      <w:rFonts w:eastAsia="Times New Roman" w:cs="Times New Roman"/>
      <w:color w:val="auto"/>
      <w:sz w:val="20"/>
      <w:szCs w:val="20"/>
    </w:rPr>
  </w:style>
  <w:style w:type="character" w:customStyle="1" w:styleId="EndnoteTextChar">
    <w:name w:val="Endnote Text Char"/>
    <w:basedOn w:val="DefaultParagraphFont"/>
    <w:link w:val="EndnoteText"/>
    <w:uiPriority w:val="99"/>
    <w:rsid w:val="004A5473"/>
  </w:style>
  <w:style w:type="character" w:styleId="Emphasis">
    <w:name w:val="Emphasis"/>
    <w:basedOn w:val="DefaultParagraphFont"/>
    <w:uiPriority w:val="20"/>
    <w:qFormat/>
    <w:rsid w:val="002A58DA"/>
    <w:rPr>
      <w:i/>
      <w:iCs/>
    </w:rPr>
  </w:style>
  <w:style w:type="character" w:customStyle="1" w:styleId="cit">
    <w:name w:val="cit"/>
    <w:basedOn w:val="DefaultParagraphFont"/>
    <w:rsid w:val="009A1956"/>
  </w:style>
  <w:style w:type="character" w:customStyle="1" w:styleId="fm-vol-iss-date">
    <w:name w:val="fm-vol-iss-date"/>
    <w:basedOn w:val="DefaultParagraphFont"/>
    <w:rsid w:val="009A1956"/>
  </w:style>
  <w:style w:type="character" w:customStyle="1" w:styleId="apple-converted-space">
    <w:name w:val="apple-converted-space"/>
    <w:basedOn w:val="DefaultParagraphFont"/>
    <w:rsid w:val="00C07D2E"/>
  </w:style>
  <w:style w:type="character" w:customStyle="1" w:styleId="reference-text">
    <w:name w:val="reference-text"/>
    <w:basedOn w:val="DefaultParagraphFont"/>
    <w:rsid w:val="00C07D2E"/>
  </w:style>
  <w:style w:type="character" w:styleId="HTMLCite">
    <w:name w:val="HTML Cite"/>
    <w:basedOn w:val="DefaultParagraphFont"/>
    <w:uiPriority w:val="99"/>
    <w:semiHidden/>
    <w:unhideWhenUsed/>
    <w:rsid w:val="00C07D2E"/>
    <w:rPr>
      <w:i/>
      <w:iCs/>
    </w:rPr>
  </w:style>
  <w:style w:type="paragraph" w:styleId="Caption">
    <w:name w:val="caption"/>
    <w:basedOn w:val="Normal"/>
    <w:next w:val="Normal"/>
    <w:uiPriority w:val="35"/>
    <w:unhideWhenUsed/>
    <w:qFormat/>
    <w:rsid w:val="009568F3"/>
    <w:pPr>
      <w:spacing w:line="240" w:lineRule="auto"/>
    </w:pPr>
    <w:rPr>
      <w:rFonts w:ascii="Calibri" w:eastAsia="Calibri" w:hAnsi="Calibri" w:cs="Calibri"/>
      <w:i/>
      <w:iCs/>
      <w:color w:val="1F497D" w:themeColor="text2"/>
      <w:sz w:val="18"/>
      <w:szCs w:val="18"/>
    </w:rPr>
  </w:style>
  <w:style w:type="character" w:customStyle="1" w:styleId="footnote-authors">
    <w:name w:val="footnote-authors"/>
    <w:basedOn w:val="DefaultParagraphFont"/>
    <w:rsid w:val="00D83208"/>
  </w:style>
  <w:style w:type="character" w:customStyle="1" w:styleId="footnote-title">
    <w:name w:val="footnote-title"/>
    <w:basedOn w:val="DefaultParagraphFont"/>
    <w:rsid w:val="00D83208"/>
  </w:style>
  <w:style w:type="character" w:customStyle="1" w:styleId="al-author-name-more">
    <w:name w:val="al-author-name-more"/>
    <w:basedOn w:val="DefaultParagraphFont"/>
    <w:rsid w:val="0011532F"/>
  </w:style>
  <w:style w:type="character" w:customStyle="1" w:styleId="delimiter">
    <w:name w:val="delimiter"/>
    <w:basedOn w:val="DefaultParagraphFont"/>
    <w:rsid w:val="0011532F"/>
  </w:style>
  <w:style w:type="character" w:customStyle="1" w:styleId="u-visually-hidden">
    <w:name w:val="u-visually-hidden"/>
    <w:basedOn w:val="DefaultParagraphFont"/>
    <w:rsid w:val="003D10F7"/>
  </w:style>
  <w:style w:type="paragraph" w:customStyle="1" w:styleId="paragraph">
    <w:name w:val="paragraph"/>
    <w:basedOn w:val="Normal"/>
    <w:rsid w:val="00636CC6"/>
    <w:pPr>
      <w:spacing w:before="100" w:beforeAutospacing="1" w:after="100" w:afterAutospacing="1" w:line="240" w:lineRule="auto"/>
    </w:pPr>
    <w:rPr>
      <w:rFonts w:eastAsia="Times New Roman" w:cs="Times New Roman"/>
      <w:color w:val="auto"/>
      <w:sz w:val="24"/>
      <w:szCs w:val="24"/>
    </w:rPr>
  </w:style>
  <w:style w:type="character" w:customStyle="1" w:styleId="normaltextrun">
    <w:name w:val="normaltextrun"/>
    <w:basedOn w:val="DefaultParagraphFont"/>
    <w:rsid w:val="00636CC6"/>
  </w:style>
  <w:style w:type="character" w:customStyle="1" w:styleId="eop">
    <w:name w:val="eop"/>
    <w:basedOn w:val="DefaultParagraphFont"/>
    <w:rsid w:val="00636CC6"/>
  </w:style>
  <w:style w:type="character" w:customStyle="1" w:styleId="f">
    <w:name w:val="f"/>
    <w:basedOn w:val="DefaultParagraphFont"/>
    <w:rsid w:val="001D166D"/>
  </w:style>
  <w:style w:type="character" w:customStyle="1" w:styleId="balancedheadline">
    <w:name w:val="balancedheadline"/>
    <w:basedOn w:val="DefaultParagraphFont"/>
    <w:rsid w:val="00672FF9"/>
  </w:style>
  <w:style w:type="paragraph" w:customStyle="1" w:styleId="nrpsBulletletterindentSB">
    <w:name w:val="nrps Bullet letter indent (SB)"/>
    <w:basedOn w:val="nrpsBulletnumberedSB"/>
    <w:link w:val="nrpsBulletletterindentSBChar"/>
    <w:qFormat/>
    <w:rsid w:val="00435D42"/>
    <w:pPr>
      <w:numPr>
        <w:numId w:val="29"/>
      </w:numPr>
    </w:pPr>
  </w:style>
  <w:style w:type="character" w:customStyle="1" w:styleId="nrpsBulletletterindentSBChar">
    <w:name w:val="nrps Bullet letter indent (SB) Char"/>
    <w:basedOn w:val="nrpsBulletnumberedSBChar"/>
    <w:link w:val="nrpsBulletletterindentSB"/>
    <w:rsid w:val="00435D42"/>
    <w:rPr>
      <w:color w:val="000000" w:themeColor="text1"/>
      <w:sz w:val="23"/>
    </w:rPr>
  </w:style>
  <w:style w:type="character" w:customStyle="1" w:styleId="epub-sectionitem">
    <w:name w:val="epub-section__item"/>
    <w:basedOn w:val="DefaultParagraphFont"/>
    <w:rsid w:val="0049325E"/>
  </w:style>
  <w:style w:type="character" w:customStyle="1" w:styleId="epub-sectiondate">
    <w:name w:val="epub-section__date"/>
    <w:basedOn w:val="DefaultParagraphFont"/>
    <w:rsid w:val="0049325E"/>
  </w:style>
  <w:style w:type="character" w:customStyle="1" w:styleId="epub-sectioncitedbylabel">
    <w:name w:val="epub-section__citedby__label"/>
    <w:basedOn w:val="DefaultParagraphFont"/>
    <w:rsid w:val="0049325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1001">
      <w:bodyDiv w:val="1"/>
      <w:marLeft w:val="0"/>
      <w:marRight w:val="0"/>
      <w:marTop w:val="0"/>
      <w:marBottom w:val="0"/>
      <w:divBdr>
        <w:top w:val="none" w:sz="0" w:space="0" w:color="auto"/>
        <w:left w:val="none" w:sz="0" w:space="0" w:color="auto"/>
        <w:bottom w:val="none" w:sz="0" w:space="0" w:color="auto"/>
        <w:right w:val="none" w:sz="0" w:space="0" w:color="auto"/>
      </w:divBdr>
    </w:div>
    <w:div w:id="4214435">
      <w:bodyDiv w:val="1"/>
      <w:marLeft w:val="0"/>
      <w:marRight w:val="0"/>
      <w:marTop w:val="0"/>
      <w:marBottom w:val="0"/>
      <w:divBdr>
        <w:top w:val="none" w:sz="0" w:space="0" w:color="auto"/>
        <w:left w:val="none" w:sz="0" w:space="0" w:color="auto"/>
        <w:bottom w:val="none" w:sz="0" w:space="0" w:color="auto"/>
        <w:right w:val="none" w:sz="0" w:space="0" w:color="auto"/>
      </w:divBdr>
    </w:div>
    <w:div w:id="8994346">
      <w:bodyDiv w:val="1"/>
      <w:marLeft w:val="0"/>
      <w:marRight w:val="0"/>
      <w:marTop w:val="0"/>
      <w:marBottom w:val="0"/>
      <w:divBdr>
        <w:top w:val="none" w:sz="0" w:space="0" w:color="auto"/>
        <w:left w:val="none" w:sz="0" w:space="0" w:color="auto"/>
        <w:bottom w:val="none" w:sz="0" w:space="0" w:color="auto"/>
        <w:right w:val="none" w:sz="0" w:space="0" w:color="auto"/>
      </w:divBdr>
    </w:div>
    <w:div w:id="16934742">
      <w:bodyDiv w:val="1"/>
      <w:marLeft w:val="0"/>
      <w:marRight w:val="0"/>
      <w:marTop w:val="0"/>
      <w:marBottom w:val="0"/>
      <w:divBdr>
        <w:top w:val="none" w:sz="0" w:space="0" w:color="auto"/>
        <w:left w:val="none" w:sz="0" w:space="0" w:color="auto"/>
        <w:bottom w:val="none" w:sz="0" w:space="0" w:color="auto"/>
        <w:right w:val="none" w:sz="0" w:space="0" w:color="auto"/>
      </w:divBdr>
      <w:divsChild>
        <w:div w:id="1517504116">
          <w:marLeft w:val="0"/>
          <w:marRight w:val="0"/>
          <w:marTop w:val="0"/>
          <w:marBottom w:val="0"/>
          <w:divBdr>
            <w:top w:val="none" w:sz="0" w:space="0" w:color="auto"/>
            <w:left w:val="none" w:sz="0" w:space="0" w:color="auto"/>
            <w:bottom w:val="none" w:sz="0" w:space="0" w:color="auto"/>
            <w:right w:val="none" w:sz="0" w:space="0" w:color="auto"/>
          </w:divBdr>
        </w:div>
        <w:div w:id="1852453748">
          <w:marLeft w:val="0"/>
          <w:marRight w:val="0"/>
          <w:marTop w:val="0"/>
          <w:marBottom w:val="0"/>
          <w:divBdr>
            <w:top w:val="none" w:sz="0" w:space="0" w:color="auto"/>
            <w:left w:val="none" w:sz="0" w:space="0" w:color="auto"/>
            <w:bottom w:val="none" w:sz="0" w:space="0" w:color="auto"/>
            <w:right w:val="none" w:sz="0" w:space="0" w:color="auto"/>
          </w:divBdr>
        </w:div>
      </w:divsChild>
    </w:div>
    <w:div w:id="22442436">
      <w:bodyDiv w:val="1"/>
      <w:marLeft w:val="0"/>
      <w:marRight w:val="0"/>
      <w:marTop w:val="0"/>
      <w:marBottom w:val="0"/>
      <w:divBdr>
        <w:top w:val="none" w:sz="0" w:space="0" w:color="auto"/>
        <w:left w:val="none" w:sz="0" w:space="0" w:color="auto"/>
        <w:bottom w:val="none" w:sz="0" w:space="0" w:color="auto"/>
        <w:right w:val="none" w:sz="0" w:space="0" w:color="auto"/>
      </w:divBdr>
    </w:div>
    <w:div w:id="24454490">
      <w:bodyDiv w:val="1"/>
      <w:marLeft w:val="0"/>
      <w:marRight w:val="0"/>
      <w:marTop w:val="0"/>
      <w:marBottom w:val="0"/>
      <w:divBdr>
        <w:top w:val="none" w:sz="0" w:space="0" w:color="auto"/>
        <w:left w:val="none" w:sz="0" w:space="0" w:color="auto"/>
        <w:bottom w:val="none" w:sz="0" w:space="0" w:color="auto"/>
        <w:right w:val="none" w:sz="0" w:space="0" w:color="auto"/>
      </w:divBdr>
    </w:div>
    <w:div w:id="26489783">
      <w:bodyDiv w:val="1"/>
      <w:marLeft w:val="0"/>
      <w:marRight w:val="0"/>
      <w:marTop w:val="0"/>
      <w:marBottom w:val="0"/>
      <w:divBdr>
        <w:top w:val="none" w:sz="0" w:space="0" w:color="auto"/>
        <w:left w:val="none" w:sz="0" w:space="0" w:color="auto"/>
        <w:bottom w:val="none" w:sz="0" w:space="0" w:color="auto"/>
        <w:right w:val="none" w:sz="0" w:space="0" w:color="auto"/>
      </w:divBdr>
    </w:div>
    <w:div w:id="38016212">
      <w:bodyDiv w:val="1"/>
      <w:marLeft w:val="0"/>
      <w:marRight w:val="0"/>
      <w:marTop w:val="0"/>
      <w:marBottom w:val="0"/>
      <w:divBdr>
        <w:top w:val="none" w:sz="0" w:space="0" w:color="auto"/>
        <w:left w:val="none" w:sz="0" w:space="0" w:color="auto"/>
        <w:bottom w:val="none" w:sz="0" w:space="0" w:color="auto"/>
        <w:right w:val="none" w:sz="0" w:space="0" w:color="auto"/>
      </w:divBdr>
    </w:div>
    <w:div w:id="46613854">
      <w:bodyDiv w:val="1"/>
      <w:marLeft w:val="0"/>
      <w:marRight w:val="0"/>
      <w:marTop w:val="0"/>
      <w:marBottom w:val="0"/>
      <w:divBdr>
        <w:top w:val="none" w:sz="0" w:space="0" w:color="auto"/>
        <w:left w:val="none" w:sz="0" w:space="0" w:color="auto"/>
        <w:bottom w:val="none" w:sz="0" w:space="0" w:color="auto"/>
        <w:right w:val="none" w:sz="0" w:space="0" w:color="auto"/>
      </w:divBdr>
    </w:div>
    <w:div w:id="49350284">
      <w:bodyDiv w:val="1"/>
      <w:marLeft w:val="0"/>
      <w:marRight w:val="0"/>
      <w:marTop w:val="0"/>
      <w:marBottom w:val="0"/>
      <w:divBdr>
        <w:top w:val="none" w:sz="0" w:space="0" w:color="auto"/>
        <w:left w:val="none" w:sz="0" w:space="0" w:color="auto"/>
        <w:bottom w:val="none" w:sz="0" w:space="0" w:color="auto"/>
        <w:right w:val="none" w:sz="0" w:space="0" w:color="auto"/>
      </w:divBdr>
    </w:div>
    <w:div w:id="49815979">
      <w:bodyDiv w:val="1"/>
      <w:marLeft w:val="0"/>
      <w:marRight w:val="0"/>
      <w:marTop w:val="0"/>
      <w:marBottom w:val="0"/>
      <w:divBdr>
        <w:top w:val="none" w:sz="0" w:space="0" w:color="auto"/>
        <w:left w:val="none" w:sz="0" w:space="0" w:color="auto"/>
        <w:bottom w:val="none" w:sz="0" w:space="0" w:color="auto"/>
        <w:right w:val="none" w:sz="0" w:space="0" w:color="auto"/>
      </w:divBdr>
    </w:div>
    <w:div w:id="51275932">
      <w:bodyDiv w:val="1"/>
      <w:marLeft w:val="0"/>
      <w:marRight w:val="0"/>
      <w:marTop w:val="0"/>
      <w:marBottom w:val="0"/>
      <w:divBdr>
        <w:top w:val="none" w:sz="0" w:space="0" w:color="auto"/>
        <w:left w:val="none" w:sz="0" w:space="0" w:color="auto"/>
        <w:bottom w:val="none" w:sz="0" w:space="0" w:color="auto"/>
        <w:right w:val="none" w:sz="0" w:space="0" w:color="auto"/>
      </w:divBdr>
    </w:div>
    <w:div w:id="52045514">
      <w:bodyDiv w:val="1"/>
      <w:marLeft w:val="0"/>
      <w:marRight w:val="0"/>
      <w:marTop w:val="0"/>
      <w:marBottom w:val="0"/>
      <w:divBdr>
        <w:top w:val="none" w:sz="0" w:space="0" w:color="auto"/>
        <w:left w:val="none" w:sz="0" w:space="0" w:color="auto"/>
        <w:bottom w:val="none" w:sz="0" w:space="0" w:color="auto"/>
        <w:right w:val="none" w:sz="0" w:space="0" w:color="auto"/>
      </w:divBdr>
    </w:div>
    <w:div w:id="67584166">
      <w:bodyDiv w:val="1"/>
      <w:marLeft w:val="0"/>
      <w:marRight w:val="0"/>
      <w:marTop w:val="0"/>
      <w:marBottom w:val="0"/>
      <w:divBdr>
        <w:top w:val="none" w:sz="0" w:space="0" w:color="auto"/>
        <w:left w:val="none" w:sz="0" w:space="0" w:color="auto"/>
        <w:bottom w:val="none" w:sz="0" w:space="0" w:color="auto"/>
        <w:right w:val="none" w:sz="0" w:space="0" w:color="auto"/>
      </w:divBdr>
    </w:div>
    <w:div w:id="68768541">
      <w:bodyDiv w:val="1"/>
      <w:marLeft w:val="0"/>
      <w:marRight w:val="0"/>
      <w:marTop w:val="0"/>
      <w:marBottom w:val="0"/>
      <w:divBdr>
        <w:top w:val="none" w:sz="0" w:space="0" w:color="auto"/>
        <w:left w:val="none" w:sz="0" w:space="0" w:color="auto"/>
        <w:bottom w:val="none" w:sz="0" w:space="0" w:color="auto"/>
        <w:right w:val="none" w:sz="0" w:space="0" w:color="auto"/>
      </w:divBdr>
      <w:divsChild>
        <w:div w:id="1427383961">
          <w:marLeft w:val="0"/>
          <w:marRight w:val="0"/>
          <w:marTop w:val="0"/>
          <w:marBottom w:val="0"/>
          <w:divBdr>
            <w:top w:val="none" w:sz="0" w:space="0" w:color="auto"/>
            <w:left w:val="none" w:sz="0" w:space="0" w:color="auto"/>
            <w:bottom w:val="none" w:sz="0" w:space="0" w:color="auto"/>
            <w:right w:val="none" w:sz="0" w:space="0" w:color="auto"/>
          </w:divBdr>
        </w:div>
        <w:div w:id="1540169723">
          <w:marLeft w:val="0"/>
          <w:marRight w:val="0"/>
          <w:marTop w:val="0"/>
          <w:marBottom w:val="0"/>
          <w:divBdr>
            <w:top w:val="none" w:sz="0" w:space="0" w:color="auto"/>
            <w:left w:val="none" w:sz="0" w:space="0" w:color="auto"/>
            <w:bottom w:val="none" w:sz="0" w:space="0" w:color="auto"/>
            <w:right w:val="none" w:sz="0" w:space="0" w:color="auto"/>
          </w:divBdr>
        </w:div>
      </w:divsChild>
    </w:div>
    <w:div w:id="73821806">
      <w:bodyDiv w:val="1"/>
      <w:marLeft w:val="0"/>
      <w:marRight w:val="0"/>
      <w:marTop w:val="0"/>
      <w:marBottom w:val="0"/>
      <w:divBdr>
        <w:top w:val="none" w:sz="0" w:space="0" w:color="auto"/>
        <w:left w:val="none" w:sz="0" w:space="0" w:color="auto"/>
        <w:bottom w:val="none" w:sz="0" w:space="0" w:color="auto"/>
        <w:right w:val="none" w:sz="0" w:space="0" w:color="auto"/>
      </w:divBdr>
    </w:div>
    <w:div w:id="78332936">
      <w:bodyDiv w:val="1"/>
      <w:marLeft w:val="0"/>
      <w:marRight w:val="0"/>
      <w:marTop w:val="0"/>
      <w:marBottom w:val="0"/>
      <w:divBdr>
        <w:top w:val="none" w:sz="0" w:space="0" w:color="auto"/>
        <w:left w:val="none" w:sz="0" w:space="0" w:color="auto"/>
        <w:bottom w:val="none" w:sz="0" w:space="0" w:color="auto"/>
        <w:right w:val="none" w:sz="0" w:space="0" w:color="auto"/>
      </w:divBdr>
    </w:div>
    <w:div w:id="92480812">
      <w:bodyDiv w:val="1"/>
      <w:marLeft w:val="0"/>
      <w:marRight w:val="0"/>
      <w:marTop w:val="0"/>
      <w:marBottom w:val="0"/>
      <w:divBdr>
        <w:top w:val="none" w:sz="0" w:space="0" w:color="auto"/>
        <w:left w:val="none" w:sz="0" w:space="0" w:color="auto"/>
        <w:bottom w:val="none" w:sz="0" w:space="0" w:color="auto"/>
        <w:right w:val="none" w:sz="0" w:space="0" w:color="auto"/>
      </w:divBdr>
    </w:div>
    <w:div w:id="94518708">
      <w:bodyDiv w:val="1"/>
      <w:marLeft w:val="0"/>
      <w:marRight w:val="0"/>
      <w:marTop w:val="0"/>
      <w:marBottom w:val="0"/>
      <w:divBdr>
        <w:top w:val="none" w:sz="0" w:space="0" w:color="auto"/>
        <w:left w:val="none" w:sz="0" w:space="0" w:color="auto"/>
        <w:bottom w:val="none" w:sz="0" w:space="0" w:color="auto"/>
        <w:right w:val="none" w:sz="0" w:space="0" w:color="auto"/>
      </w:divBdr>
    </w:div>
    <w:div w:id="95948667">
      <w:bodyDiv w:val="1"/>
      <w:marLeft w:val="0"/>
      <w:marRight w:val="0"/>
      <w:marTop w:val="0"/>
      <w:marBottom w:val="0"/>
      <w:divBdr>
        <w:top w:val="none" w:sz="0" w:space="0" w:color="auto"/>
        <w:left w:val="none" w:sz="0" w:space="0" w:color="auto"/>
        <w:bottom w:val="none" w:sz="0" w:space="0" w:color="auto"/>
        <w:right w:val="none" w:sz="0" w:space="0" w:color="auto"/>
      </w:divBdr>
    </w:div>
    <w:div w:id="104277966">
      <w:bodyDiv w:val="1"/>
      <w:marLeft w:val="0"/>
      <w:marRight w:val="0"/>
      <w:marTop w:val="0"/>
      <w:marBottom w:val="0"/>
      <w:divBdr>
        <w:top w:val="none" w:sz="0" w:space="0" w:color="auto"/>
        <w:left w:val="none" w:sz="0" w:space="0" w:color="auto"/>
        <w:bottom w:val="none" w:sz="0" w:space="0" w:color="auto"/>
        <w:right w:val="none" w:sz="0" w:space="0" w:color="auto"/>
      </w:divBdr>
    </w:div>
    <w:div w:id="108472181">
      <w:bodyDiv w:val="1"/>
      <w:marLeft w:val="0"/>
      <w:marRight w:val="0"/>
      <w:marTop w:val="0"/>
      <w:marBottom w:val="0"/>
      <w:divBdr>
        <w:top w:val="none" w:sz="0" w:space="0" w:color="auto"/>
        <w:left w:val="none" w:sz="0" w:space="0" w:color="auto"/>
        <w:bottom w:val="none" w:sz="0" w:space="0" w:color="auto"/>
        <w:right w:val="none" w:sz="0" w:space="0" w:color="auto"/>
      </w:divBdr>
    </w:div>
    <w:div w:id="110902770">
      <w:bodyDiv w:val="1"/>
      <w:marLeft w:val="0"/>
      <w:marRight w:val="0"/>
      <w:marTop w:val="0"/>
      <w:marBottom w:val="0"/>
      <w:divBdr>
        <w:top w:val="none" w:sz="0" w:space="0" w:color="auto"/>
        <w:left w:val="none" w:sz="0" w:space="0" w:color="auto"/>
        <w:bottom w:val="none" w:sz="0" w:space="0" w:color="auto"/>
        <w:right w:val="none" w:sz="0" w:space="0" w:color="auto"/>
      </w:divBdr>
    </w:div>
    <w:div w:id="112403202">
      <w:bodyDiv w:val="1"/>
      <w:marLeft w:val="0"/>
      <w:marRight w:val="0"/>
      <w:marTop w:val="0"/>
      <w:marBottom w:val="0"/>
      <w:divBdr>
        <w:top w:val="none" w:sz="0" w:space="0" w:color="auto"/>
        <w:left w:val="none" w:sz="0" w:space="0" w:color="auto"/>
        <w:bottom w:val="none" w:sz="0" w:space="0" w:color="auto"/>
        <w:right w:val="none" w:sz="0" w:space="0" w:color="auto"/>
      </w:divBdr>
    </w:div>
    <w:div w:id="119810886">
      <w:bodyDiv w:val="1"/>
      <w:marLeft w:val="0"/>
      <w:marRight w:val="0"/>
      <w:marTop w:val="0"/>
      <w:marBottom w:val="0"/>
      <w:divBdr>
        <w:top w:val="none" w:sz="0" w:space="0" w:color="auto"/>
        <w:left w:val="none" w:sz="0" w:space="0" w:color="auto"/>
        <w:bottom w:val="none" w:sz="0" w:space="0" w:color="auto"/>
        <w:right w:val="none" w:sz="0" w:space="0" w:color="auto"/>
      </w:divBdr>
    </w:div>
    <w:div w:id="120927628">
      <w:bodyDiv w:val="1"/>
      <w:marLeft w:val="0"/>
      <w:marRight w:val="0"/>
      <w:marTop w:val="0"/>
      <w:marBottom w:val="0"/>
      <w:divBdr>
        <w:top w:val="none" w:sz="0" w:space="0" w:color="auto"/>
        <w:left w:val="none" w:sz="0" w:space="0" w:color="auto"/>
        <w:bottom w:val="none" w:sz="0" w:space="0" w:color="auto"/>
        <w:right w:val="none" w:sz="0" w:space="0" w:color="auto"/>
      </w:divBdr>
    </w:div>
    <w:div w:id="125465529">
      <w:bodyDiv w:val="1"/>
      <w:marLeft w:val="0"/>
      <w:marRight w:val="0"/>
      <w:marTop w:val="0"/>
      <w:marBottom w:val="0"/>
      <w:divBdr>
        <w:top w:val="none" w:sz="0" w:space="0" w:color="auto"/>
        <w:left w:val="none" w:sz="0" w:space="0" w:color="auto"/>
        <w:bottom w:val="none" w:sz="0" w:space="0" w:color="auto"/>
        <w:right w:val="none" w:sz="0" w:space="0" w:color="auto"/>
      </w:divBdr>
    </w:div>
    <w:div w:id="143661868">
      <w:bodyDiv w:val="1"/>
      <w:marLeft w:val="0"/>
      <w:marRight w:val="0"/>
      <w:marTop w:val="0"/>
      <w:marBottom w:val="0"/>
      <w:divBdr>
        <w:top w:val="none" w:sz="0" w:space="0" w:color="auto"/>
        <w:left w:val="none" w:sz="0" w:space="0" w:color="auto"/>
        <w:bottom w:val="none" w:sz="0" w:space="0" w:color="auto"/>
        <w:right w:val="none" w:sz="0" w:space="0" w:color="auto"/>
      </w:divBdr>
    </w:div>
    <w:div w:id="144201765">
      <w:bodyDiv w:val="1"/>
      <w:marLeft w:val="0"/>
      <w:marRight w:val="0"/>
      <w:marTop w:val="0"/>
      <w:marBottom w:val="0"/>
      <w:divBdr>
        <w:top w:val="none" w:sz="0" w:space="0" w:color="auto"/>
        <w:left w:val="none" w:sz="0" w:space="0" w:color="auto"/>
        <w:bottom w:val="none" w:sz="0" w:space="0" w:color="auto"/>
        <w:right w:val="none" w:sz="0" w:space="0" w:color="auto"/>
      </w:divBdr>
    </w:div>
    <w:div w:id="144862250">
      <w:bodyDiv w:val="1"/>
      <w:marLeft w:val="0"/>
      <w:marRight w:val="0"/>
      <w:marTop w:val="0"/>
      <w:marBottom w:val="0"/>
      <w:divBdr>
        <w:top w:val="none" w:sz="0" w:space="0" w:color="auto"/>
        <w:left w:val="none" w:sz="0" w:space="0" w:color="auto"/>
        <w:bottom w:val="none" w:sz="0" w:space="0" w:color="auto"/>
        <w:right w:val="none" w:sz="0" w:space="0" w:color="auto"/>
      </w:divBdr>
    </w:div>
    <w:div w:id="144862533">
      <w:bodyDiv w:val="1"/>
      <w:marLeft w:val="0"/>
      <w:marRight w:val="0"/>
      <w:marTop w:val="0"/>
      <w:marBottom w:val="0"/>
      <w:divBdr>
        <w:top w:val="none" w:sz="0" w:space="0" w:color="auto"/>
        <w:left w:val="none" w:sz="0" w:space="0" w:color="auto"/>
        <w:bottom w:val="none" w:sz="0" w:space="0" w:color="auto"/>
        <w:right w:val="none" w:sz="0" w:space="0" w:color="auto"/>
      </w:divBdr>
      <w:divsChild>
        <w:div w:id="422530133">
          <w:marLeft w:val="0"/>
          <w:marRight w:val="0"/>
          <w:marTop w:val="0"/>
          <w:marBottom w:val="0"/>
          <w:divBdr>
            <w:top w:val="none" w:sz="0" w:space="0" w:color="auto"/>
            <w:left w:val="none" w:sz="0" w:space="0" w:color="auto"/>
            <w:bottom w:val="none" w:sz="0" w:space="0" w:color="auto"/>
            <w:right w:val="none" w:sz="0" w:space="0" w:color="auto"/>
          </w:divBdr>
        </w:div>
        <w:div w:id="1546985518">
          <w:marLeft w:val="0"/>
          <w:marRight w:val="0"/>
          <w:marTop w:val="0"/>
          <w:marBottom w:val="0"/>
          <w:divBdr>
            <w:top w:val="none" w:sz="0" w:space="0" w:color="auto"/>
            <w:left w:val="none" w:sz="0" w:space="0" w:color="auto"/>
            <w:bottom w:val="none" w:sz="0" w:space="0" w:color="auto"/>
            <w:right w:val="none" w:sz="0" w:space="0" w:color="auto"/>
          </w:divBdr>
        </w:div>
      </w:divsChild>
    </w:div>
    <w:div w:id="154616174">
      <w:bodyDiv w:val="1"/>
      <w:marLeft w:val="0"/>
      <w:marRight w:val="0"/>
      <w:marTop w:val="0"/>
      <w:marBottom w:val="0"/>
      <w:divBdr>
        <w:top w:val="none" w:sz="0" w:space="0" w:color="auto"/>
        <w:left w:val="none" w:sz="0" w:space="0" w:color="auto"/>
        <w:bottom w:val="none" w:sz="0" w:space="0" w:color="auto"/>
        <w:right w:val="none" w:sz="0" w:space="0" w:color="auto"/>
      </w:divBdr>
    </w:div>
    <w:div w:id="154802764">
      <w:bodyDiv w:val="1"/>
      <w:marLeft w:val="0"/>
      <w:marRight w:val="0"/>
      <w:marTop w:val="0"/>
      <w:marBottom w:val="0"/>
      <w:divBdr>
        <w:top w:val="none" w:sz="0" w:space="0" w:color="auto"/>
        <w:left w:val="none" w:sz="0" w:space="0" w:color="auto"/>
        <w:bottom w:val="none" w:sz="0" w:space="0" w:color="auto"/>
        <w:right w:val="none" w:sz="0" w:space="0" w:color="auto"/>
      </w:divBdr>
    </w:div>
    <w:div w:id="155653457">
      <w:bodyDiv w:val="1"/>
      <w:marLeft w:val="0"/>
      <w:marRight w:val="0"/>
      <w:marTop w:val="0"/>
      <w:marBottom w:val="0"/>
      <w:divBdr>
        <w:top w:val="none" w:sz="0" w:space="0" w:color="auto"/>
        <w:left w:val="none" w:sz="0" w:space="0" w:color="auto"/>
        <w:bottom w:val="none" w:sz="0" w:space="0" w:color="auto"/>
        <w:right w:val="none" w:sz="0" w:space="0" w:color="auto"/>
      </w:divBdr>
    </w:div>
    <w:div w:id="163057840">
      <w:bodyDiv w:val="1"/>
      <w:marLeft w:val="0"/>
      <w:marRight w:val="0"/>
      <w:marTop w:val="0"/>
      <w:marBottom w:val="0"/>
      <w:divBdr>
        <w:top w:val="none" w:sz="0" w:space="0" w:color="auto"/>
        <w:left w:val="none" w:sz="0" w:space="0" w:color="auto"/>
        <w:bottom w:val="none" w:sz="0" w:space="0" w:color="auto"/>
        <w:right w:val="none" w:sz="0" w:space="0" w:color="auto"/>
      </w:divBdr>
    </w:div>
    <w:div w:id="163471050">
      <w:bodyDiv w:val="1"/>
      <w:marLeft w:val="0"/>
      <w:marRight w:val="0"/>
      <w:marTop w:val="0"/>
      <w:marBottom w:val="0"/>
      <w:divBdr>
        <w:top w:val="none" w:sz="0" w:space="0" w:color="auto"/>
        <w:left w:val="none" w:sz="0" w:space="0" w:color="auto"/>
        <w:bottom w:val="none" w:sz="0" w:space="0" w:color="auto"/>
        <w:right w:val="none" w:sz="0" w:space="0" w:color="auto"/>
      </w:divBdr>
    </w:div>
    <w:div w:id="167715354">
      <w:bodyDiv w:val="1"/>
      <w:marLeft w:val="0"/>
      <w:marRight w:val="0"/>
      <w:marTop w:val="0"/>
      <w:marBottom w:val="0"/>
      <w:divBdr>
        <w:top w:val="none" w:sz="0" w:space="0" w:color="auto"/>
        <w:left w:val="none" w:sz="0" w:space="0" w:color="auto"/>
        <w:bottom w:val="none" w:sz="0" w:space="0" w:color="auto"/>
        <w:right w:val="none" w:sz="0" w:space="0" w:color="auto"/>
      </w:divBdr>
      <w:divsChild>
        <w:div w:id="1757240453">
          <w:marLeft w:val="0"/>
          <w:marRight w:val="0"/>
          <w:marTop w:val="0"/>
          <w:marBottom w:val="0"/>
          <w:divBdr>
            <w:top w:val="none" w:sz="0" w:space="0" w:color="auto"/>
            <w:left w:val="none" w:sz="0" w:space="0" w:color="auto"/>
            <w:bottom w:val="none" w:sz="0" w:space="0" w:color="auto"/>
            <w:right w:val="none" w:sz="0" w:space="0" w:color="auto"/>
          </w:divBdr>
        </w:div>
        <w:div w:id="141122478">
          <w:marLeft w:val="0"/>
          <w:marRight w:val="0"/>
          <w:marTop w:val="0"/>
          <w:marBottom w:val="0"/>
          <w:divBdr>
            <w:top w:val="none" w:sz="0" w:space="0" w:color="auto"/>
            <w:left w:val="none" w:sz="0" w:space="0" w:color="auto"/>
            <w:bottom w:val="none" w:sz="0" w:space="0" w:color="auto"/>
            <w:right w:val="none" w:sz="0" w:space="0" w:color="auto"/>
          </w:divBdr>
        </w:div>
        <w:div w:id="1559897918">
          <w:blockQuote w:val="1"/>
          <w:marLeft w:val="600"/>
          <w:marRight w:val="0"/>
          <w:marTop w:val="0"/>
          <w:marBottom w:val="0"/>
          <w:divBdr>
            <w:top w:val="none" w:sz="0" w:space="0" w:color="auto"/>
            <w:left w:val="none" w:sz="0" w:space="0" w:color="auto"/>
            <w:bottom w:val="none" w:sz="0" w:space="0" w:color="auto"/>
            <w:right w:val="none" w:sz="0" w:space="0" w:color="auto"/>
          </w:divBdr>
          <w:divsChild>
            <w:div w:id="1336110647">
              <w:marLeft w:val="0"/>
              <w:marRight w:val="0"/>
              <w:marTop w:val="0"/>
              <w:marBottom w:val="0"/>
              <w:divBdr>
                <w:top w:val="none" w:sz="0" w:space="0" w:color="auto"/>
                <w:left w:val="none" w:sz="0" w:space="0" w:color="auto"/>
                <w:bottom w:val="none" w:sz="0" w:space="0" w:color="auto"/>
                <w:right w:val="none" w:sz="0" w:space="0" w:color="auto"/>
              </w:divBdr>
            </w:div>
          </w:divsChild>
        </w:div>
        <w:div w:id="164327009">
          <w:marLeft w:val="0"/>
          <w:marRight w:val="0"/>
          <w:marTop w:val="0"/>
          <w:marBottom w:val="0"/>
          <w:divBdr>
            <w:top w:val="none" w:sz="0" w:space="0" w:color="auto"/>
            <w:left w:val="none" w:sz="0" w:space="0" w:color="auto"/>
            <w:bottom w:val="none" w:sz="0" w:space="0" w:color="auto"/>
            <w:right w:val="none" w:sz="0" w:space="0" w:color="auto"/>
          </w:divBdr>
        </w:div>
        <w:div w:id="447361373">
          <w:marLeft w:val="0"/>
          <w:marRight w:val="0"/>
          <w:marTop w:val="0"/>
          <w:marBottom w:val="0"/>
          <w:divBdr>
            <w:top w:val="none" w:sz="0" w:space="0" w:color="auto"/>
            <w:left w:val="none" w:sz="0" w:space="0" w:color="auto"/>
            <w:bottom w:val="none" w:sz="0" w:space="0" w:color="auto"/>
            <w:right w:val="none" w:sz="0" w:space="0" w:color="auto"/>
          </w:divBdr>
        </w:div>
        <w:div w:id="1716661032">
          <w:marLeft w:val="0"/>
          <w:marRight w:val="0"/>
          <w:marTop w:val="0"/>
          <w:marBottom w:val="0"/>
          <w:divBdr>
            <w:top w:val="none" w:sz="0" w:space="0" w:color="auto"/>
            <w:left w:val="none" w:sz="0" w:space="0" w:color="auto"/>
            <w:bottom w:val="none" w:sz="0" w:space="0" w:color="auto"/>
            <w:right w:val="none" w:sz="0" w:space="0" w:color="auto"/>
          </w:divBdr>
        </w:div>
        <w:div w:id="1550457037">
          <w:blockQuote w:val="1"/>
          <w:marLeft w:val="600"/>
          <w:marRight w:val="0"/>
          <w:marTop w:val="0"/>
          <w:marBottom w:val="0"/>
          <w:divBdr>
            <w:top w:val="none" w:sz="0" w:space="0" w:color="auto"/>
            <w:left w:val="none" w:sz="0" w:space="0" w:color="auto"/>
            <w:bottom w:val="none" w:sz="0" w:space="0" w:color="auto"/>
            <w:right w:val="none" w:sz="0" w:space="0" w:color="auto"/>
          </w:divBdr>
          <w:divsChild>
            <w:div w:id="108665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83420">
      <w:bodyDiv w:val="1"/>
      <w:marLeft w:val="0"/>
      <w:marRight w:val="0"/>
      <w:marTop w:val="0"/>
      <w:marBottom w:val="0"/>
      <w:divBdr>
        <w:top w:val="none" w:sz="0" w:space="0" w:color="auto"/>
        <w:left w:val="none" w:sz="0" w:space="0" w:color="auto"/>
        <w:bottom w:val="none" w:sz="0" w:space="0" w:color="auto"/>
        <w:right w:val="none" w:sz="0" w:space="0" w:color="auto"/>
      </w:divBdr>
    </w:div>
    <w:div w:id="171998222">
      <w:bodyDiv w:val="1"/>
      <w:marLeft w:val="0"/>
      <w:marRight w:val="0"/>
      <w:marTop w:val="0"/>
      <w:marBottom w:val="0"/>
      <w:divBdr>
        <w:top w:val="none" w:sz="0" w:space="0" w:color="auto"/>
        <w:left w:val="none" w:sz="0" w:space="0" w:color="auto"/>
        <w:bottom w:val="none" w:sz="0" w:space="0" w:color="auto"/>
        <w:right w:val="none" w:sz="0" w:space="0" w:color="auto"/>
      </w:divBdr>
    </w:div>
    <w:div w:id="184557164">
      <w:bodyDiv w:val="1"/>
      <w:marLeft w:val="0"/>
      <w:marRight w:val="0"/>
      <w:marTop w:val="0"/>
      <w:marBottom w:val="0"/>
      <w:divBdr>
        <w:top w:val="none" w:sz="0" w:space="0" w:color="auto"/>
        <w:left w:val="none" w:sz="0" w:space="0" w:color="auto"/>
        <w:bottom w:val="none" w:sz="0" w:space="0" w:color="auto"/>
        <w:right w:val="none" w:sz="0" w:space="0" w:color="auto"/>
      </w:divBdr>
    </w:div>
    <w:div w:id="187641312">
      <w:bodyDiv w:val="1"/>
      <w:marLeft w:val="0"/>
      <w:marRight w:val="0"/>
      <w:marTop w:val="0"/>
      <w:marBottom w:val="0"/>
      <w:divBdr>
        <w:top w:val="none" w:sz="0" w:space="0" w:color="auto"/>
        <w:left w:val="none" w:sz="0" w:space="0" w:color="auto"/>
        <w:bottom w:val="none" w:sz="0" w:space="0" w:color="auto"/>
        <w:right w:val="none" w:sz="0" w:space="0" w:color="auto"/>
      </w:divBdr>
    </w:div>
    <w:div w:id="195313831">
      <w:bodyDiv w:val="1"/>
      <w:marLeft w:val="0"/>
      <w:marRight w:val="0"/>
      <w:marTop w:val="0"/>
      <w:marBottom w:val="0"/>
      <w:divBdr>
        <w:top w:val="none" w:sz="0" w:space="0" w:color="auto"/>
        <w:left w:val="none" w:sz="0" w:space="0" w:color="auto"/>
        <w:bottom w:val="none" w:sz="0" w:space="0" w:color="auto"/>
        <w:right w:val="none" w:sz="0" w:space="0" w:color="auto"/>
      </w:divBdr>
    </w:div>
    <w:div w:id="195582117">
      <w:bodyDiv w:val="1"/>
      <w:marLeft w:val="0"/>
      <w:marRight w:val="0"/>
      <w:marTop w:val="0"/>
      <w:marBottom w:val="0"/>
      <w:divBdr>
        <w:top w:val="none" w:sz="0" w:space="0" w:color="auto"/>
        <w:left w:val="none" w:sz="0" w:space="0" w:color="auto"/>
        <w:bottom w:val="none" w:sz="0" w:space="0" w:color="auto"/>
        <w:right w:val="none" w:sz="0" w:space="0" w:color="auto"/>
      </w:divBdr>
    </w:div>
    <w:div w:id="201283351">
      <w:bodyDiv w:val="1"/>
      <w:marLeft w:val="0"/>
      <w:marRight w:val="0"/>
      <w:marTop w:val="0"/>
      <w:marBottom w:val="0"/>
      <w:divBdr>
        <w:top w:val="none" w:sz="0" w:space="0" w:color="auto"/>
        <w:left w:val="none" w:sz="0" w:space="0" w:color="auto"/>
        <w:bottom w:val="none" w:sz="0" w:space="0" w:color="auto"/>
        <w:right w:val="none" w:sz="0" w:space="0" w:color="auto"/>
      </w:divBdr>
    </w:div>
    <w:div w:id="203567817">
      <w:bodyDiv w:val="1"/>
      <w:marLeft w:val="0"/>
      <w:marRight w:val="0"/>
      <w:marTop w:val="0"/>
      <w:marBottom w:val="0"/>
      <w:divBdr>
        <w:top w:val="none" w:sz="0" w:space="0" w:color="auto"/>
        <w:left w:val="none" w:sz="0" w:space="0" w:color="auto"/>
        <w:bottom w:val="none" w:sz="0" w:space="0" w:color="auto"/>
        <w:right w:val="none" w:sz="0" w:space="0" w:color="auto"/>
      </w:divBdr>
    </w:div>
    <w:div w:id="208613877">
      <w:bodyDiv w:val="1"/>
      <w:marLeft w:val="0"/>
      <w:marRight w:val="0"/>
      <w:marTop w:val="0"/>
      <w:marBottom w:val="0"/>
      <w:divBdr>
        <w:top w:val="none" w:sz="0" w:space="0" w:color="auto"/>
        <w:left w:val="none" w:sz="0" w:space="0" w:color="auto"/>
        <w:bottom w:val="none" w:sz="0" w:space="0" w:color="auto"/>
        <w:right w:val="none" w:sz="0" w:space="0" w:color="auto"/>
      </w:divBdr>
    </w:div>
    <w:div w:id="209190925">
      <w:bodyDiv w:val="1"/>
      <w:marLeft w:val="0"/>
      <w:marRight w:val="0"/>
      <w:marTop w:val="0"/>
      <w:marBottom w:val="0"/>
      <w:divBdr>
        <w:top w:val="none" w:sz="0" w:space="0" w:color="auto"/>
        <w:left w:val="none" w:sz="0" w:space="0" w:color="auto"/>
        <w:bottom w:val="none" w:sz="0" w:space="0" w:color="auto"/>
        <w:right w:val="none" w:sz="0" w:space="0" w:color="auto"/>
      </w:divBdr>
    </w:div>
    <w:div w:id="226495532">
      <w:bodyDiv w:val="1"/>
      <w:marLeft w:val="0"/>
      <w:marRight w:val="0"/>
      <w:marTop w:val="0"/>
      <w:marBottom w:val="0"/>
      <w:divBdr>
        <w:top w:val="none" w:sz="0" w:space="0" w:color="auto"/>
        <w:left w:val="none" w:sz="0" w:space="0" w:color="auto"/>
        <w:bottom w:val="none" w:sz="0" w:space="0" w:color="auto"/>
        <w:right w:val="none" w:sz="0" w:space="0" w:color="auto"/>
      </w:divBdr>
      <w:divsChild>
        <w:div w:id="572472708">
          <w:marLeft w:val="0"/>
          <w:marRight w:val="0"/>
          <w:marTop w:val="0"/>
          <w:marBottom w:val="0"/>
          <w:divBdr>
            <w:top w:val="none" w:sz="0" w:space="0" w:color="auto"/>
            <w:left w:val="none" w:sz="0" w:space="0" w:color="auto"/>
            <w:bottom w:val="none" w:sz="0" w:space="0" w:color="auto"/>
            <w:right w:val="none" w:sz="0" w:space="0" w:color="auto"/>
          </w:divBdr>
          <w:divsChild>
            <w:div w:id="82000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424154">
      <w:bodyDiv w:val="1"/>
      <w:marLeft w:val="0"/>
      <w:marRight w:val="0"/>
      <w:marTop w:val="0"/>
      <w:marBottom w:val="0"/>
      <w:divBdr>
        <w:top w:val="none" w:sz="0" w:space="0" w:color="auto"/>
        <w:left w:val="none" w:sz="0" w:space="0" w:color="auto"/>
        <w:bottom w:val="none" w:sz="0" w:space="0" w:color="auto"/>
        <w:right w:val="none" w:sz="0" w:space="0" w:color="auto"/>
      </w:divBdr>
    </w:div>
    <w:div w:id="231090305">
      <w:bodyDiv w:val="1"/>
      <w:marLeft w:val="0"/>
      <w:marRight w:val="0"/>
      <w:marTop w:val="0"/>
      <w:marBottom w:val="0"/>
      <w:divBdr>
        <w:top w:val="none" w:sz="0" w:space="0" w:color="auto"/>
        <w:left w:val="none" w:sz="0" w:space="0" w:color="auto"/>
        <w:bottom w:val="none" w:sz="0" w:space="0" w:color="auto"/>
        <w:right w:val="none" w:sz="0" w:space="0" w:color="auto"/>
      </w:divBdr>
      <w:divsChild>
        <w:div w:id="310604088">
          <w:marLeft w:val="0"/>
          <w:marRight w:val="0"/>
          <w:marTop w:val="0"/>
          <w:marBottom w:val="0"/>
          <w:divBdr>
            <w:top w:val="none" w:sz="0" w:space="0" w:color="auto"/>
            <w:left w:val="none" w:sz="0" w:space="0" w:color="auto"/>
            <w:bottom w:val="none" w:sz="0" w:space="0" w:color="auto"/>
            <w:right w:val="none" w:sz="0" w:space="0" w:color="auto"/>
          </w:divBdr>
        </w:div>
      </w:divsChild>
    </w:div>
    <w:div w:id="236326219">
      <w:bodyDiv w:val="1"/>
      <w:marLeft w:val="0"/>
      <w:marRight w:val="0"/>
      <w:marTop w:val="0"/>
      <w:marBottom w:val="0"/>
      <w:divBdr>
        <w:top w:val="none" w:sz="0" w:space="0" w:color="auto"/>
        <w:left w:val="none" w:sz="0" w:space="0" w:color="auto"/>
        <w:bottom w:val="none" w:sz="0" w:space="0" w:color="auto"/>
        <w:right w:val="none" w:sz="0" w:space="0" w:color="auto"/>
      </w:divBdr>
    </w:div>
    <w:div w:id="239994217">
      <w:bodyDiv w:val="1"/>
      <w:marLeft w:val="0"/>
      <w:marRight w:val="0"/>
      <w:marTop w:val="0"/>
      <w:marBottom w:val="0"/>
      <w:divBdr>
        <w:top w:val="none" w:sz="0" w:space="0" w:color="auto"/>
        <w:left w:val="none" w:sz="0" w:space="0" w:color="auto"/>
        <w:bottom w:val="none" w:sz="0" w:space="0" w:color="auto"/>
        <w:right w:val="none" w:sz="0" w:space="0" w:color="auto"/>
      </w:divBdr>
    </w:div>
    <w:div w:id="240219052">
      <w:bodyDiv w:val="1"/>
      <w:marLeft w:val="0"/>
      <w:marRight w:val="0"/>
      <w:marTop w:val="0"/>
      <w:marBottom w:val="0"/>
      <w:divBdr>
        <w:top w:val="none" w:sz="0" w:space="0" w:color="auto"/>
        <w:left w:val="none" w:sz="0" w:space="0" w:color="auto"/>
        <w:bottom w:val="none" w:sz="0" w:space="0" w:color="auto"/>
        <w:right w:val="none" w:sz="0" w:space="0" w:color="auto"/>
      </w:divBdr>
    </w:div>
    <w:div w:id="242376124">
      <w:bodyDiv w:val="1"/>
      <w:marLeft w:val="0"/>
      <w:marRight w:val="0"/>
      <w:marTop w:val="0"/>
      <w:marBottom w:val="0"/>
      <w:divBdr>
        <w:top w:val="none" w:sz="0" w:space="0" w:color="auto"/>
        <w:left w:val="none" w:sz="0" w:space="0" w:color="auto"/>
        <w:bottom w:val="none" w:sz="0" w:space="0" w:color="auto"/>
        <w:right w:val="none" w:sz="0" w:space="0" w:color="auto"/>
      </w:divBdr>
    </w:div>
    <w:div w:id="251016720">
      <w:bodyDiv w:val="1"/>
      <w:marLeft w:val="0"/>
      <w:marRight w:val="0"/>
      <w:marTop w:val="0"/>
      <w:marBottom w:val="0"/>
      <w:divBdr>
        <w:top w:val="none" w:sz="0" w:space="0" w:color="auto"/>
        <w:left w:val="none" w:sz="0" w:space="0" w:color="auto"/>
        <w:bottom w:val="none" w:sz="0" w:space="0" w:color="auto"/>
        <w:right w:val="none" w:sz="0" w:space="0" w:color="auto"/>
      </w:divBdr>
    </w:div>
    <w:div w:id="252975573">
      <w:bodyDiv w:val="1"/>
      <w:marLeft w:val="0"/>
      <w:marRight w:val="0"/>
      <w:marTop w:val="0"/>
      <w:marBottom w:val="0"/>
      <w:divBdr>
        <w:top w:val="none" w:sz="0" w:space="0" w:color="auto"/>
        <w:left w:val="none" w:sz="0" w:space="0" w:color="auto"/>
        <w:bottom w:val="none" w:sz="0" w:space="0" w:color="auto"/>
        <w:right w:val="none" w:sz="0" w:space="0" w:color="auto"/>
      </w:divBdr>
    </w:div>
    <w:div w:id="260454173">
      <w:bodyDiv w:val="1"/>
      <w:marLeft w:val="0"/>
      <w:marRight w:val="0"/>
      <w:marTop w:val="0"/>
      <w:marBottom w:val="0"/>
      <w:divBdr>
        <w:top w:val="none" w:sz="0" w:space="0" w:color="auto"/>
        <w:left w:val="none" w:sz="0" w:space="0" w:color="auto"/>
        <w:bottom w:val="none" w:sz="0" w:space="0" w:color="auto"/>
        <w:right w:val="none" w:sz="0" w:space="0" w:color="auto"/>
      </w:divBdr>
    </w:div>
    <w:div w:id="266082417">
      <w:bodyDiv w:val="1"/>
      <w:marLeft w:val="0"/>
      <w:marRight w:val="0"/>
      <w:marTop w:val="0"/>
      <w:marBottom w:val="0"/>
      <w:divBdr>
        <w:top w:val="none" w:sz="0" w:space="0" w:color="auto"/>
        <w:left w:val="none" w:sz="0" w:space="0" w:color="auto"/>
        <w:bottom w:val="none" w:sz="0" w:space="0" w:color="auto"/>
        <w:right w:val="none" w:sz="0" w:space="0" w:color="auto"/>
      </w:divBdr>
    </w:div>
    <w:div w:id="277445377">
      <w:bodyDiv w:val="1"/>
      <w:marLeft w:val="0"/>
      <w:marRight w:val="0"/>
      <w:marTop w:val="0"/>
      <w:marBottom w:val="0"/>
      <w:divBdr>
        <w:top w:val="none" w:sz="0" w:space="0" w:color="auto"/>
        <w:left w:val="none" w:sz="0" w:space="0" w:color="auto"/>
        <w:bottom w:val="none" w:sz="0" w:space="0" w:color="auto"/>
        <w:right w:val="none" w:sz="0" w:space="0" w:color="auto"/>
      </w:divBdr>
    </w:div>
    <w:div w:id="277761410">
      <w:bodyDiv w:val="1"/>
      <w:marLeft w:val="0"/>
      <w:marRight w:val="0"/>
      <w:marTop w:val="0"/>
      <w:marBottom w:val="0"/>
      <w:divBdr>
        <w:top w:val="none" w:sz="0" w:space="0" w:color="auto"/>
        <w:left w:val="none" w:sz="0" w:space="0" w:color="auto"/>
        <w:bottom w:val="none" w:sz="0" w:space="0" w:color="auto"/>
        <w:right w:val="none" w:sz="0" w:space="0" w:color="auto"/>
      </w:divBdr>
    </w:div>
    <w:div w:id="281309223">
      <w:bodyDiv w:val="1"/>
      <w:marLeft w:val="0"/>
      <w:marRight w:val="0"/>
      <w:marTop w:val="0"/>
      <w:marBottom w:val="0"/>
      <w:divBdr>
        <w:top w:val="none" w:sz="0" w:space="0" w:color="auto"/>
        <w:left w:val="none" w:sz="0" w:space="0" w:color="auto"/>
        <w:bottom w:val="none" w:sz="0" w:space="0" w:color="auto"/>
        <w:right w:val="none" w:sz="0" w:space="0" w:color="auto"/>
      </w:divBdr>
    </w:div>
    <w:div w:id="288902570">
      <w:bodyDiv w:val="1"/>
      <w:marLeft w:val="0"/>
      <w:marRight w:val="0"/>
      <w:marTop w:val="0"/>
      <w:marBottom w:val="0"/>
      <w:divBdr>
        <w:top w:val="none" w:sz="0" w:space="0" w:color="auto"/>
        <w:left w:val="none" w:sz="0" w:space="0" w:color="auto"/>
        <w:bottom w:val="none" w:sz="0" w:space="0" w:color="auto"/>
        <w:right w:val="none" w:sz="0" w:space="0" w:color="auto"/>
      </w:divBdr>
      <w:divsChild>
        <w:div w:id="1218661188">
          <w:marLeft w:val="0"/>
          <w:marRight w:val="0"/>
          <w:marTop w:val="0"/>
          <w:marBottom w:val="0"/>
          <w:divBdr>
            <w:top w:val="none" w:sz="0" w:space="0" w:color="auto"/>
            <w:left w:val="none" w:sz="0" w:space="0" w:color="auto"/>
            <w:bottom w:val="none" w:sz="0" w:space="0" w:color="auto"/>
            <w:right w:val="none" w:sz="0" w:space="0" w:color="auto"/>
          </w:divBdr>
        </w:div>
      </w:divsChild>
    </w:div>
    <w:div w:id="293684842">
      <w:bodyDiv w:val="1"/>
      <w:marLeft w:val="0"/>
      <w:marRight w:val="0"/>
      <w:marTop w:val="0"/>
      <w:marBottom w:val="0"/>
      <w:divBdr>
        <w:top w:val="none" w:sz="0" w:space="0" w:color="auto"/>
        <w:left w:val="none" w:sz="0" w:space="0" w:color="auto"/>
        <w:bottom w:val="none" w:sz="0" w:space="0" w:color="auto"/>
        <w:right w:val="none" w:sz="0" w:space="0" w:color="auto"/>
      </w:divBdr>
    </w:div>
    <w:div w:id="297608233">
      <w:bodyDiv w:val="1"/>
      <w:marLeft w:val="0"/>
      <w:marRight w:val="0"/>
      <w:marTop w:val="0"/>
      <w:marBottom w:val="0"/>
      <w:divBdr>
        <w:top w:val="none" w:sz="0" w:space="0" w:color="auto"/>
        <w:left w:val="none" w:sz="0" w:space="0" w:color="auto"/>
        <w:bottom w:val="none" w:sz="0" w:space="0" w:color="auto"/>
        <w:right w:val="none" w:sz="0" w:space="0" w:color="auto"/>
      </w:divBdr>
    </w:div>
    <w:div w:id="299770748">
      <w:bodyDiv w:val="1"/>
      <w:marLeft w:val="0"/>
      <w:marRight w:val="0"/>
      <w:marTop w:val="0"/>
      <w:marBottom w:val="0"/>
      <w:divBdr>
        <w:top w:val="none" w:sz="0" w:space="0" w:color="auto"/>
        <w:left w:val="none" w:sz="0" w:space="0" w:color="auto"/>
        <w:bottom w:val="none" w:sz="0" w:space="0" w:color="auto"/>
        <w:right w:val="none" w:sz="0" w:space="0" w:color="auto"/>
      </w:divBdr>
    </w:div>
    <w:div w:id="310444600">
      <w:bodyDiv w:val="1"/>
      <w:marLeft w:val="0"/>
      <w:marRight w:val="0"/>
      <w:marTop w:val="0"/>
      <w:marBottom w:val="0"/>
      <w:divBdr>
        <w:top w:val="none" w:sz="0" w:space="0" w:color="auto"/>
        <w:left w:val="none" w:sz="0" w:space="0" w:color="auto"/>
        <w:bottom w:val="none" w:sz="0" w:space="0" w:color="auto"/>
        <w:right w:val="none" w:sz="0" w:space="0" w:color="auto"/>
      </w:divBdr>
    </w:div>
    <w:div w:id="320281962">
      <w:bodyDiv w:val="1"/>
      <w:marLeft w:val="0"/>
      <w:marRight w:val="0"/>
      <w:marTop w:val="0"/>
      <w:marBottom w:val="0"/>
      <w:divBdr>
        <w:top w:val="none" w:sz="0" w:space="0" w:color="auto"/>
        <w:left w:val="none" w:sz="0" w:space="0" w:color="auto"/>
        <w:bottom w:val="none" w:sz="0" w:space="0" w:color="auto"/>
        <w:right w:val="none" w:sz="0" w:space="0" w:color="auto"/>
      </w:divBdr>
    </w:div>
    <w:div w:id="321129085">
      <w:bodyDiv w:val="1"/>
      <w:marLeft w:val="0"/>
      <w:marRight w:val="0"/>
      <w:marTop w:val="0"/>
      <w:marBottom w:val="0"/>
      <w:divBdr>
        <w:top w:val="none" w:sz="0" w:space="0" w:color="auto"/>
        <w:left w:val="none" w:sz="0" w:space="0" w:color="auto"/>
        <w:bottom w:val="none" w:sz="0" w:space="0" w:color="auto"/>
        <w:right w:val="none" w:sz="0" w:space="0" w:color="auto"/>
      </w:divBdr>
    </w:div>
    <w:div w:id="321859987">
      <w:bodyDiv w:val="1"/>
      <w:marLeft w:val="0"/>
      <w:marRight w:val="0"/>
      <w:marTop w:val="0"/>
      <w:marBottom w:val="0"/>
      <w:divBdr>
        <w:top w:val="none" w:sz="0" w:space="0" w:color="auto"/>
        <w:left w:val="none" w:sz="0" w:space="0" w:color="auto"/>
        <w:bottom w:val="none" w:sz="0" w:space="0" w:color="auto"/>
        <w:right w:val="none" w:sz="0" w:space="0" w:color="auto"/>
      </w:divBdr>
    </w:div>
    <w:div w:id="327365389">
      <w:bodyDiv w:val="1"/>
      <w:marLeft w:val="0"/>
      <w:marRight w:val="0"/>
      <w:marTop w:val="0"/>
      <w:marBottom w:val="0"/>
      <w:divBdr>
        <w:top w:val="none" w:sz="0" w:space="0" w:color="auto"/>
        <w:left w:val="none" w:sz="0" w:space="0" w:color="auto"/>
        <w:bottom w:val="none" w:sz="0" w:space="0" w:color="auto"/>
        <w:right w:val="none" w:sz="0" w:space="0" w:color="auto"/>
      </w:divBdr>
    </w:div>
    <w:div w:id="334303826">
      <w:bodyDiv w:val="1"/>
      <w:marLeft w:val="0"/>
      <w:marRight w:val="0"/>
      <w:marTop w:val="0"/>
      <w:marBottom w:val="0"/>
      <w:divBdr>
        <w:top w:val="none" w:sz="0" w:space="0" w:color="auto"/>
        <w:left w:val="none" w:sz="0" w:space="0" w:color="auto"/>
        <w:bottom w:val="none" w:sz="0" w:space="0" w:color="auto"/>
        <w:right w:val="none" w:sz="0" w:space="0" w:color="auto"/>
      </w:divBdr>
    </w:div>
    <w:div w:id="335882432">
      <w:bodyDiv w:val="1"/>
      <w:marLeft w:val="0"/>
      <w:marRight w:val="0"/>
      <w:marTop w:val="0"/>
      <w:marBottom w:val="0"/>
      <w:divBdr>
        <w:top w:val="none" w:sz="0" w:space="0" w:color="auto"/>
        <w:left w:val="none" w:sz="0" w:space="0" w:color="auto"/>
        <w:bottom w:val="none" w:sz="0" w:space="0" w:color="auto"/>
        <w:right w:val="none" w:sz="0" w:space="0" w:color="auto"/>
      </w:divBdr>
    </w:div>
    <w:div w:id="337196288">
      <w:bodyDiv w:val="1"/>
      <w:marLeft w:val="0"/>
      <w:marRight w:val="0"/>
      <w:marTop w:val="0"/>
      <w:marBottom w:val="0"/>
      <w:divBdr>
        <w:top w:val="none" w:sz="0" w:space="0" w:color="auto"/>
        <w:left w:val="none" w:sz="0" w:space="0" w:color="auto"/>
        <w:bottom w:val="none" w:sz="0" w:space="0" w:color="auto"/>
        <w:right w:val="none" w:sz="0" w:space="0" w:color="auto"/>
      </w:divBdr>
    </w:div>
    <w:div w:id="337394822">
      <w:bodyDiv w:val="1"/>
      <w:marLeft w:val="0"/>
      <w:marRight w:val="0"/>
      <w:marTop w:val="0"/>
      <w:marBottom w:val="0"/>
      <w:divBdr>
        <w:top w:val="none" w:sz="0" w:space="0" w:color="auto"/>
        <w:left w:val="none" w:sz="0" w:space="0" w:color="auto"/>
        <w:bottom w:val="none" w:sz="0" w:space="0" w:color="auto"/>
        <w:right w:val="none" w:sz="0" w:space="0" w:color="auto"/>
      </w:divBdr>
      <w:divsChild>
        <w:div w:id="30691444">
          <w:marLeft w:val="0"/>
          <w:marRight w:val="0"/>
          <w:marTop w:val="0"/>
          <w:marBottom w:val="0"/>
          <w:divBdr>
            <w:top w:val="none" w:sz="0" w:space="0" w:color="auto"/>
            <w:left w:val="none" w:sz="0" w:space="0" w:color="auto"/>
            <w:bottom w:val="none" w:sz="0" w:space="0" w:color="auto"/>
            <w:right w:val="none" w:sz="0" w:space="0" w:color="auto"/>
          </w:divBdr>
        </w:div>
        <w:div w:id="254826159">
          <w:marLeft w:val="0"/>
          <w:marRight w:val="0"/>
          <w:marTop w:val="0"/>
          <w:marBottom w:val="0"/>
          <w:divBdr>
            <w:top w:val="none" w:sz="0" w:space="0" w:color="auto"/>
            <w:left w:val="none" w:sz="0" w:space="0" w:color="auto"/>
            <w:bottom w:val="none" w:sz="0" w:space="0" w:color="auto"/>
            <w:right w:val="none" w:sz="0" w:space="0" w:color="auto"/>
          </w:divBdr>
        </w:div>
        <w:div w:id="256334163">
          <w:marLeft w:val="0"/>
          <w:marRight w:val="0"/>
          <w:marTop w:val="0"/>
          <w:marBottom w:val="0"/>
          <w:divBdr>
            <w:top w:val="none" w:sz="0" w:space="0" w:color="auto"/>
            <w:left w:val="none" w:sz="0" w:space="0" w:color="auto"/>
            <w:bottom w:val="none" w:sz="0" w:space="0" w:color="auto"/>
            <w:right w:val="none" w:sz="0" w:space="0" w:color="auto"/>
          </w:divBdr>
        </w:div>
        <w:div w:id="317851198">
          <w:marLeft w:val="0"/>
          <w:marRight w:val="0"/>
          <w:marTop w:val="0"/>
          <w:marBottom w:val="0"/>
          <w:divBdr>
            <w:top w:val="none" w:sz="0" w:space="0" w:color="auto"/>
            <w:left w:val="none" w:sz="0" w:space="0" w:color="auto"/>
            <w:bottom w:val="none" w:sz="0" w:space="0" w:color="auto"/>
            <w:right w:val="none" w:sz="0" w:space="0" w:color="auto"/>
          </w:divBdr>
        </w:div>
        <w:div w:id="451478346">
          <w:marLeft w:val="0"/>
          <w:marRight w:val="0"/>
          <w:marTop w:val="0"/>
          <w:marBottom w:val="0"/>
          <w:divBdr>
            <w:top w:val="none" w:sz="0" w:space="0" w:color="auto"/>
            <w:left w:val="none" w:sz="0" w:space="0" w:color="auto"/>
            <w:bottom w:val="none" w:sz="0" w:space="0" w:color="auto"/>
            <w:right w:val="none" w:sz="0" w:space="0" w:color="auto"/>
          </w:divBdr>
        </w:div>
        <w:div w:id="1005207370">
          <w:marLeft w:val="0"/>
          <w:marRight w:val="0"/>
          <w:marTop w:val="0"/>
          <w:marBottom w:val="0"/>
          <w:divBdr>
            <w:top w:val="none" w:sz="0" w:space="0" w:color="auto"/>
            <w:left w:val="none" w:sz="0" w:space="0" w:color="auto"/>
            <w:bottom w:val="none" w:sz="0" w:space="0" w:color="auto"/>
            <w:right w:val="none" w:sz="0" w:space="0" w:color="auto"/>
          </w:divBdr>
        </w:div>
        <w:div w:id="1554392443">
          <w:marLeft w:val="0"/>
          <w:marRight w:val="0"/>
          <w:marTop w:val="0"/>
          <w:marBottom w:val="0"/>
          <w:divBdr>
            <w:top w:val="none" w:sz="0" w:space="0" w:color="auto"/>
            <w:left w:val="none" w:sz="0" w:space="0" w:color="auto"/>
            <w:bottom w:val="none" w:sz="0" w:space="0" w:color="auto"/>
            <w:right w:val="none" w:sz="0" w:space="0" w:color="auto"/>
          </w:divBdr>
        </w:div>
        <w:div w:id="1610771874">
          <w:marLeft w:val="0"/>
          <w:marRight w:val="0"/>
          <w:marTop w:val="0"/>
          <w:marBottom w:val="0"/>
          <w:divBdr>
            <w:top w:val="none" w:sz="0" w:space="0" w:color="auto"/>
            <w:left w:val="none" w:sz="0" w:space="0" w:color="auto"/>
            <w:bottom w:val="none" w:sz="0" w:space="0" w:color="auto"/>
            <w:right w:val="none" w:sz="0" w:space="0" w:color="auto"/>
          </w:divBdr>
        </w:div>
        <w:div w:id="1704479552">
          <w:marLeft w:val="0"/>
          <w:marRight w:val="0"/>
          <w:marTop w:val="0"/>
          <w:marBottom w:val="0"/>
          <w:divBdr>
            <w:top w:val="none" w:sz="0" w:space="0" w:color="auto"/>
            <w:left w:val="none" w:sz="0" w:space="0" w:color="auto"/>
            <w:bottom w:val="none" w:sz="0" w:space="0" w:color="auto"/>
            <w:right w:val="none" w:sz="0" w:space="0" w:color="auto"/>
          </w:divBdr>
        </w:div>
      </w:divsChild>
    </w:div>
    <w:div w:id="339085787">
      <w:bodyDiv w:val="1"/>
      <w:marLeft w:val="0"/>
      <w:marRight w:val="0"/>
      <w:marTop w:val="0"/>
      <w:marBottom w:val="0"/>
      <w:divBdr>
        <w:top w:val="none" w:sz="0" w:space="0" w:color="auto"/>
        <w:left w:val="none" w:sz="0" w:space="0" w:color="auto"/>
        <w:bottom w:val="none" w:sz="0" w:space="0" w:color="auto"/>
        <w:right w:val="none" w:sz="0" w:space="0" w:color="auto"/>
      </w:divBdr>
    </w:div>
    <w:div w:id="344330303">
      <w:bodyDiv w:val="1"/>
      <w:marLeft w:val="0"/>
      <w:marRight w:val="0"/>
      <w:marTop w:val="0"/>
      <w:marBottom w:val="0"/>
      <w:divBdr>
        <w:top w:val="none" w:sz="0" w:space="0" w:color="auto"/>
        <w:left w:val="none" w:sz="0" w:space="0" w:color="auto"/>
        <w:bottom w:val="none" w:sz="0" w:space="0" w:color="auto"/>
        <w:right w:val="none" w:sz="0" w:space="0" w:color="auto"/>
      </w:divBdr>
    </w:div>
    <w:div w:id="354692372">
      <w:bodyDiv w:val="1"/>
      <w:marLeft w:val="0"/>
      <w:marRight w:val="0"/>
      <w:marTop w:val="0"/>
      <w:marBottom w:val="0"/>
      <w:divBdr>
        <w:top w:val="none" w:sz="0" w:space="0" w:color="auto"/>
        <w:left w:val="none" w:sz="0" w:space="0" w:color="auto"/>
        <w:bottom w:val="none" w:sz="0" w:space="0" w:color="auto"/>
        <w:right w:val="none" w:sz="0" w:space="0" w:color="auto"/>
      </w:divBdr>
    </w:div>
    <w:div w:id="355891343">
      <w:bodyDiv w:val="1"/>
      <w:marLeft w:val="0"/>
      <w:marRight w:val="0"/>
      <w:marTop w:val="0"/>
      <w:marBottom w:val="0"/>
      <w:divBdr>
        <w:top w:val="none" w:sz="0" w:space="0" w:color="auto"/>
        <w:left w:val="none" w:sz="0" w:space="0" w:color="auto"/>
        <w:bottom w:val="none" w:sz="0" w:space="0" w:color="auto"/>
        <w:right w:val="none" w:sz="0" w:space="0" w:color="auto"/>
      </w:divBdr>
    </w:div>
    <w:div w:id="361630664">
      <w:bodyDiv w:val="1"/>
      <w:marLeft w:val="0"/>
      <w:marRight w:val="0"/>
      <w:marTop w:val="0"/>
      <w:marBottom w:val="0"/>
      <w:divBdr>
        <w:top w:val="none" w:sz="0" w:space="0" w:color="auto"/>
        <w:left w:val="none" w:sz="0" w:space="0" w:color="auto"/>
        <w:bottom w:val="none" w:sz="0" w:space="0" w:color="auto"/>
        <w:right w:val="none" w:sz="0" w:space="0" w:color="auto"/>
      </w:divBdr>
    </w:div>
    <w:div w:id="366680371">
      <w:bodyDiv w:val="1"/>
      <w:marLeft w:val="0"/>
      <w:marRight w:val="0"/>
      <w:marTop w:val="0"/>
      <w:marBottom w:val="0"/>
      <w:divBdr>
        <w:top w:val="none" w:sz="0" w:space="0" w:color="auto"/>
        <w:left w:val="none" w:sz="0" w:space="0" w:color="auto"/>
        <w:bottom w:val="none" w:sz="0" w:space="0" w:color="auto"/>
        <w:right w:val="none" w:sz="0" w:space="0" w:color="auto"/>
      </w:divBdr>
    </w:div>
    <w:div w:id="371806481">
      <w:bodyDiv w:val="1"/>
      <w:marLeft w:val="0"/>
      <w:marRight w:val="0"/>
      <w:marTop w:val="0"/>
      <w:marBottom w:val="0"/>
      <w:divBdr>
        <w:top w:val="none" w:sz="0" w:space="0" w:color="auto"/>
        <w:left w:val="none" w:sz="0" w:space="0" w:color="auto"/>
        <w:bottom w:val="none" w:sz="0" w:space="0" w:color="auto"/>
        <w:right w:val="none" w:sz="0" w:space="0" w:color="auto"/>
      </w:divBdr>
    </w:div>
    <w:div w:id="378431936">
      <w:bodyDiv w:val="1"/>
      <w:marLeft w:val="0"/>
      <w:marRight w:val="0"/>
      <w:marTop w:val="0"/>
      <w:marBottom w:val="0"/>
      <w:divBdr>
        <w:top w:val="none" w:sz="0" w:space="0" w:color="auto"/>
        <w:left w:val="none" w:sz="0" w:space="0" w:color="auto"/>
        <w:bottom w:val="none" w:sz="0" w:space="0" w:color="auto"/>
        <w:right w:val="none" w:sz="0" w:space="0" w:color="auto"/>
      </w:divBdr>
    </w:div>
    <w:div w:id="380592654">
      <w:bodyDiv w:val="1"/>
      <w:marLeft w:val="0"/>
      <w:marRight w:val="0"/>
      <w:marTop w:val="0"/>
      <w:marBottom w:val="0"/>
      <w:divBdr>
        <w:top w:val="none" w:sz="0" w:space="0" w:color="auto"/>
        <w:left w:val="none" w:sz="0" w:space="0" w:color="auto"/>
        <w:bottom w:val="none" w:sz="0" w:space="0" w:color="auto"/>
        <w:right w:val="none" w:sz="0" w:space="0" w:color="auto"/>
      </w:divBdr>
    </w:div>
    <w:div w:id="382027149">
      <w:bodyDiv w:val="1"/>
      <w:marLeft w:val="0"/>
      <w:marRight w:val="0"/>
      <w:marTop w:val="0"/>
      <w:marBottom w:val="0"/>
      <w:divBdr>
        <w:top w:val="none" w:sz="0" w:space="0" w:color="auto"/>
        <w:left w:val="none" w:sz="0" w:space="0" w:color="auto"/>
        <w:bottom w:val="none" w:sz="0" w:space="0" w:color="auto"/>
        <w:right w:val="none" w:sz="0" w:space="0" w:color="auto"/>
      </w:divBdr>
    </w:div>
    <w:div w:id="383453061">
      <w:bodyDiv w:val="1"/>
      <w:marLeft w:val="0"/>
      <w:marRight w:val="0"/>
      <w:marTop w:val="0"/>
      <w:marBottom w:val="0"/>
      <w:divBdr>
        <w:top w:val="none" w:sz="0" w:space="0" w:color="auto"/>
        <w:left w:val="none" w:sz="0" w:space="0" w:color="auto"/>
        <w:bottom w:val="none" w:sz="0" w:space="0" w:color="auto"/>
        <w:right w:val="none" w:sz="0" w:space="0" w:color="auto"/>
      </w:divBdr>
    </w:div>
    <w:div w:id="399984719">
      <w:bodyDiv w:val="1"/>
      <w:marLeft w:val="0"/>
      <w:marRight w:val="0"/>
      <w:marTop w:val="0"/>
      <w:marBottom w:val="0"/>
      <w:divBdr>
        <w:top w:val="none" w:sz="0" w:space="0" w:color="auto"/>
        <w:left w:val="none" w:sz="0" w:space="0" w:color="auto"/>
        <w:bottom w:val="none" w:sz="0" w:space="0" w:color="auto"/>
        <w:right w:val="none" w:sz="0" w:space="0" w:color="auto"/>
      </w:divBdr>
    </w:div>
    <w:div w:id="419717639">
      <w:bodyDiv w:val="1"/>
      <w:marLeft w:val="0"/>
      <w:marRight w:val="0"/>
      <w:marTop w:val="0"/>
      <w:marBottom w:val="0"/>
      <w:divBdr>
        <w:top w:val="none" w:sz="0" w:space="0" w:color="auto"/>
        <w:left w:val="none" w:sz="0" w:space="0" w:color="auto"/>
        <w:bottom w:val="none" w:sz="0" w:space="0" w:color="auto"/>
        <w:right w:val="none" w:sz="0" w:space="0" w:color="auto"/>
      </w:divBdr>
      <w:divsChild>
        <w:div w:id="156725322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5971802">
              <w:marLeft w:val="0"/>
              <w:marRight w:val="0"/>
              <w:marTop w:val="0"/>
              <w:marBottom w:val="0"/>
              <w:divBdr>
                <w:top w:val="none" w:sz="0" w:space="0" w:color="auto"/>
                <w:left w:val="none" w:sz="0" w:space="0" w:color="auto"/>
                <w:bottom w:val="none" w:sz="0" w:space="0" w:color="auto"/>
                <w:right w:val="none" w:sz="0" w:space="0" w:color="auto"/>
              </w:divBdr>
              <w:divsChild>
                <w:div w:id="1281839203">
                  <w:marLeft w:val="0"/>
                  <w:marRight w:val="0"/>
                  <w:marTop w:val="0"/>
                  <w:marBottom w:val="0"/>
                  <w:divBdr>
                    <w:top w:val="none" w:sz="0" w:space="0" w:color="auto"/>
                    <w:left w:val="none" w:sz="0" w:space="0" w:color="auto"/>
                    <w:bottom w:val="none" w:sz="0" w:space="0" w:color="auto"/>
                    <w:right w:val="none" w:sz="0" w:space="0" w:color="auto"/>
                  </w:divBdr>
                  <w:divsChild>
                    <w:div w:id="20109195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799492602">
                          <w:marLeft w:val="0"/>
                          <w:marRight w:val="0"/>
                          <w:marTop w:val="0"/>
                          <w:marBottom w:val="0"/>
                          <w:divBdr>
                            <w:top w:val="none" w:sz="0" w:space="0" w:color="auto"/>
                            <w:left w:val="none" w:sz="0" w:space="0" w:color="auto"/>
                            <w:bottom w:val="none" w:sz="0" w:space="0" w:color="auto"/>
                            <w:right w:val="none" w:sz="0" w:space="0" w:color="auto"/>
                          </w:divBdr>
                          <w:divsChild>
                            <w:div w:id="850408543">
                              <w:marLeft w:val="0"/>
                              <w:marRight w:val="0"/>
                              <w:marTop w:val="0"/>
                              <w:marBottom w:val="0"/>
                              <w:divBdr>
                                <w:top w:val="none" w:sz="0" w:space="0" w:color="auto"/>
                                <w:left w:val="none" w:sz="0" w:space="0" w:color="auto"/>
                                <w:bottom w:val="none" w:sz="0" w:space="0" w:color="auto"/>
                                <w:right w:val="none" w:sz="0" w:space="0" w:color="auto"/>
                              </w:divBdr>
                              <w:divsChild>
                                <w:div w:id="1519346499">
                                  <w:marLeft w:val="0"/>
                                  <w:marRight w:val="0"/>
                                  <w:marTop w:val="0"/>
                                  <w:marBottom w:val="0"/>
                                  <w:divBdr>
                                    <w:top w:val="none" w:sz="0" w:space="0" w:color="auto"/>
                                    <w:left w:val="none" w:sz="0" w:space="0" w:color="auto"/>
                                    <w:bottom w:val="none" w:sz="0" w:space="0" w:color="auto"/>
                                    <w:right w:val="none" w:sz="0" w:space="0" w:color="auto"/>
                                  </w:divBdr>
                                  <w:divsChild>
                                    <w:div w:id="12212815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02168981">
                                          <w:marLeft w:val="0"/>
                                          <w:marRight w:val="0"/>
                                          <w:marTop w:val="0"/>
                                          <w:marBottom w:val="0"/>
                                          <w:divBdr>
                                            <w:top w:val="none" w:sz="0" w:space="0" w:color="auto"/>
                                            <w:left w:val="none" w:sz="0" w:space="0" w:color="auto"/>
                                            <w:bottom w:val="none" w:sz="0" w:space="0" w:color="auto"/>
                                            <w:right w:val="none" w:sz="0" w:space="0" w:color="auto"/>
                                          </w:divBdr>
                                          <w:divsChild>
                                            <w:div w:id="1929070324">
                                              <w:marLeft w:val="0"/>
                                              <w:marRight w:val="0"/>
                                              <w:marTop w:val="0"/>
                                              <w:marBottom w:val="0"/>
                                              <w:divBdr>
                                                <w:top w:val="none" w:sz="0" w:space="0" w:color="auto"/>
                                                <w:left w:val="none" w:sz="0" w:space="0" w:color="auto"/>
                                                <w:bottom w:val="none" w:sz="0" w:space="0" w:color="auto"/>
                                                <w:right w:val="none" w:sz="0" w:space="0" w:color="auto"/>
                                              </w:divBdr>
                                              <w:divsChild>
                                                <w:div w:id="20787358">
                                                  <w:marLeft w:val="0"/>
                                                  <w:marRight w:val="0"/>
                                                  <w:marTop w:val="0"/>
                                                  <w:marBottom w:val="0"/>
                                                  <w:divBdr>
                                                    <w:top w:val="none" w:sz="0" w:space="0" w:color="auto"/>
                                                    <w:left w:val="none" w:sz="0" w:space="0" w:color="auto"/>
                                                    <w:bottom w:val="none" w:sz="0" w:space="0" w:color="auto"/>
                                                    <w:right w:val="none" w:sz="0" w:space="0" w:color="auto"/>
                                                  </w:divBdr>
                                                </w:div>
                                                <w:div w:id="879319553">
                                                  <w:marLeft w:val="0"/>
                                                  <w:marRight w:val="0"/>
                                                  <w:marTop w:val="0"/>
                                                  <w:marBottom w:val="0"/>
                                                  <w:divBdr>
                                                    <w:top w:val="none" w:sz="0" w:space="0" w:color="auto"/>
                                                    <w:left w:val="none" w:sz="0" w:space="0" w:color="auto"/>
                                                    <w:bottom w:val="none" w:sz="0" w:space="0" w:color="auto"/>
                                                    <w:right w:val="none" w:sz="0" w:space="0" w:color="auto"/>
                                                  </w:divBdr>
                                                </w:div>
                                                <w:div w:id="1148668312">
                                                  <w:marLeft w:val="0"/>
                                                  <w:marRight w:val="0"/>
                                                  <w:marTop w:val="0"/>
                                                  <w:marBottom w:val="0"/>
                                                  <w:divBdr>
                                                    <w:top w:val="none" w:sz="0" w:space="0" w:color="auto"/>
                                                    <w:left w:val="none" w:sz="0" w:space="0" w:color="auto"/>
                                                    <w:bottom w:val="none" w:sz="0" w:space="0" w:color="auto"/>
                                                    <w:right w:val="none" w:sz="0" w:space="0" w:color="auto"/>
                                                  </w:divBdr>
                                                </w:div>
                                                <w:div w:id="169550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21294867">
      <w:bodyDiv w:val="1"/>
      <w:marLeft w:val="0"/>
      <w:marRight w:val="0"/>
      <w:marTop w:val="0"/>
      <w:marBottom w:val="0"/>
      <w:divBdr>
        <w:top w:val="none" w:sz="0" w:space="0" w:color="auto"/>
        <w:left w:val="none" w:sz="0" w:space="0" w:color="auto"/>
        <w:bottom w:val="none" w:sz="0" w:space="0" w:color="auto"/>
        <w:right w:val="none" w:sz="0" w:space="0" w:color="auto"/>
      </w:divBdr>
      <w:divsChild>
        <w:div w:id="131867641">
          <w:marLeft w:val="0"/>
          <w:marRight w:val="0"/>
          <w:marTop w:val="0"/>
          <w:marBottom w:val="0"/>
          <w:divBdr>
            <w:top w:val="none" w:sz="0" w:space="0" w:color="auto"/>
            <w:left w:val="none" w:sz="0" w:space="0" w:color="auto"/>
            <w:bottom w:val="none" w:sz="0" w:space="0" w:color="auto"/>
            <w:right w:val="none" w:sz="0" w:space="0" w:color="auto"/>
          </w:divBdr>
        </w:div>
        <w:div w:id="252052387">
          <w:blockQuote w:val="1"/>
          <w:marLeft w:val="600"/>
          <w:marRight w:val="0"/>
          <w:marTop w:val="0"/>
          <w:marBottom w:val="0"/>
          <w:divBdr>
            <w:top w:val="none" w:sz="0" w:space="0" w:color="auto"/>
            <w:left w:val="none" w:sz="0" w:space="0" w:color="auto"/>
            <w:bottom w:val="none" w:sz="0" w:space="0" w:color="auto"/>
            <w:right w:val="none" w:sz="0" w:space="0" w:color="auto"/>
          </w:divBdr>
          <w:divsChild>
            <w:div w:id="514151849">
              <w:marLeft w:val="0"/>
              <w:marRight w:val="0"/>
              <w:marTop w:val="0"/>
              <w:marBottom w:val="0"/>
              <w:divBdr>
                <w:top w:val="none" w:sz="0" w:space="0" w:color="auto"/>
                <w:left w:val="none" w:sz="0" w:space="0" w:color="auto"/>
                <w:bottom w:val="none" w:sz="0" w:space="0" w:color="auto"/>
                <w:right w:val="none" w:sz="0" w:space="0" w:color="auto"/>
              </w:divBdr>
              <w:divsChild>
                <w:div w:id="1186021077">
                  <w:marLeft w:val="0"/>
                  <w:marRight w:val="0"/>
                  <w:marTop w:val="0"/>
                  <w:marBottom w:val="0"/>
                  <w:divBdr>
                    <w:top w:val="none" w:sz="0" w:space="0" w:color="auto"/>
                    <w:left w:val="none" w:sz="0" w:space="0" w:color="auto"/>
                    <w:bottom w:val="none" w:sz="0" w:space="0" w:color="auto"/>
                    <w:right w:val="none" w:sz="0" w:space="0" w:color="auto"/>
                  </w:divBdr>
                  <w:divsChild>
                    <w:div w:id="99079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288005">
              <w:marLeft w:val="0"/>
              <w:marRight w:val="0"/>
              <w:marTop w:val="0"/>
              <w:marBottom w:val="0"/>
              <w:divBdr>
                <w:top w:val="none" w:sz="0" w:space="0" w:color="auto"/>
                <w:left w:val="none" w:sz="0" w:space="0" w:color="auto"/>
                <w:bottom w:val="none" w:sz="0" w:space="0" w:color="auto"/>
                <w:right w:val="none" w:sz="0" w:space="0" w:color="auto"/>
              </w:divBdr>
              <w:divsChild>
                <w:div w:id="227737863">
                  <w:marLeft w:val="0"/>
                  <w:marRight w:val="0"/>
                  <w:marTop w:val="0"/>
                  <w:marBottom w:val="0"/>
                  <w:divBdr>
                    <w:top w:val="none" w:sz="0" w:space="0" w:color="auto"/>
                    <w:left w:val="none" w:sz="0" w:space="0" w:color="auto"/>
                    <w:bottom w:val="none" w:sz="0" w:space="0" w:color="auto"/>
                    <w:right w:val="none" w:sz="0" w:space="0" w:color="auto"/>
                  </w:divBdr>
                  <w:divsChild>
                    <w:div w:id="171692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28722">
          <w:marLeft w:val="0"/>
          <w:marRight w:val="0"/>
          <w:marTop w:val="0"/>
          <w:marBottom w:val="0"/>
          <w:divBdr>
            <w:top w:val="none" w:sz="0" w:space="0" w:color="auto"/>
            <w:left w:val="none" w:sz="0" w:space="0" w:color="auto"/>
            <w:bottom w:val="none" w:sz="0" w:space="0" w:color="auto"/>
            <w:right w:val="none" w:sz="0" w:space="0" w:color="auto"/>
          </w:divBdr>
        </w:div>
        <w:div w:id="1360355963">
          <w:marLeft w:val="0"/>
          <w:marRight w:val="0"/>
          <w:marTop w:val="0"/>
          <w:marBottom w:val="0"/>
          <w:divBdr>
            <w:top w:val="none" w:sz="0" w:space="0" w:color="auto"/>
            <w:left w:val="none" w:sz="0" w:space="0" w:color="auto"/>
            <w:bottom w:val="none" w:sz="0" w:space="0" w:color="auto"/>
            <w:right w:val="none" w:sz="0" w:space="0" w:color="auto"/>
          </w:divBdr>
        </w:div>
        <w:div w:id="1655570892">
          <w:marLeft w:val="0"/>
          <w:marRight w:val="0"/>
          <w:marTop w:val="0"/>
          <w:marBottom w:val="0"/>
          <w:divBdr>
            <w:top w:val="none" w:sz="0" w:space="0" w:color="auto"/>
            <w:left w:val="none" w:sz="0" w:space="0" w:color="auto"/>
            <w:bottom w:val="none" w:sz="0" w:space="0" w:color="auto"/>
            <w:right w:val="none" w:sz="0" w:space="0" w:color="auto"/>
          </w:divBdr>
        </w:div>
        <w:div w:id="1758558692">
          <w:blockQuote w:val="1"/>
          <w:marLeft w:val="600"/>
          <w:marRight w:val="0"/>
          <w:marTop w:val="0"/>
          <w:marBottom w:val="0"/>
          <w:divBdr>
            <w:top w:val="none" w:sz="0" w:space="0" w:color="auto"/>
            <w:left w:val="none" w:sz="0" w:space="0" w:color="auto"/>
            <w:bottom w:val="none" w:sz="0" w:space="0" w:color="auto"/>
            <w:right w:val="none" w:sz="0" w:space="0" w:color="auto"/>
          </w:divBdr>
          <w:divsChild>
            <w:div w:id="388574354">
              <w:marLeft w:val="0"/>
              <w:marRight w:val="0"/>
              <w:marTop w:val="0"/>
              <w:marBottom w:val="0"/>
              <w:divBdr>
                <w:top w:val="none" w:sz="0" w:space="0" w:color="auto"/>
                <w:left w:val="none" w:sz="0" w:space="0" w:color="auto"/>
                <w:bottom w:val="none" w:sz="0" w:space="0" w:color="auto"/>
                <w:right w:val="none" w:sz="0" w:space="0" w:color="auto"/>
              </w:divBdr>
            </w:div>
          </w:divsChild>
        </w:div>
        <w:div w:id="1878152907">
          <w:marLeft w:val="0"/>
          <w:marRight w:val="0"/>
          <w:marTop w:val="0"/>
          <w:marBottom w:val="0"/>
          <w:divBdr>
            <w:top w:val="none" w:sz="0" w:space="0" w:color="auto"/>
            <w:left w:val="none" w:sz="0" w:space="0" w:color="auto"/>
            <w:bottom w:val="none" w:sz="0" w:space="0" w:color="auto"/>
            <w:right w:val="none" w:sz="0" w:space="0" w:color="auto"/>
          </w:divBdr>
          <w:divsChild>
            <w:div w:id="1412001686">
              <w:marLeft w:val="0"/>
              <w:marRight w:val="0"/>
              <w:marTop w:val="0"/>
              <w:marBottom w:val="0"/>
              <w:divBdr>
                <w:top w:val="none" w:sz="0" w:space="0" w:color="auto"/>
                <w:left w:val="none" w:sz="0" w:space="0" w:color="auto"/>
                <w:bottom w:val="none" w:sz="0" w:space="0" w:color="auto"/>
                <w:right w:val="none" w:sz="0" w:space="0" w:color="auto"/>
              </w:divBdr>
              <w:divsChild>
                <w:div w:id="652954421">
                  <w:marLeft w:val="0"/>
                  <w:marRight w:val="0"/>
                  <w:marTop w:val="0"/>
                  <w:marBottom w:val="0"/>
                  <w:divBdr>
                    <w:top w:val="none" w:sz="0" w:space="0" w:color="auto"/>
                    <w:left w:val="none" w:sz="0" w:space="0" w:color="auto"/>
                    <w:bottom w:val="none" w:sz="0" w:space="0" w:color="auto"/>
                    <w:right w:val="none" w:sz="0" w:space="0" w:color="auto"/>
                  </w:divBdr>
                  <w:divsChild>
                    <w:div w:id="112715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523770">
      <w:bodyDiv w:val="1"/>
      <w:marLeft w:val="0"/>
      <w:marRight w:val="0"/>
      <w:marTop w:val="0"/>
      <w:marBottom w:val="0"/>
      <w:divBdr>
        <w:top w:val="none" w:sz="0" w:space="0" w:color="auto"/>
        <w:left w:val="none" w:sz="0" w:space="0" w:color="auto"/>
        <w:bottom w:val="none" w:sz="0" w:space="0" w:color="auto"/>
        <w:right w:val="none" w:sz="0" w:space="0" w:color="auto"/>
      </w:divBdr>
    </w:div>
    <w:div w:id="448086699">
      <w:bodyDiv w:val="1"/>
      <w:marLeft w:val="0"/>
      <w:marRight w:val="0"/>
      <w:marTop w:val="0"/>
      <w:marBottom w:val="0"/>
      <w:divBdr>
        <w:top w:val="none" w:sz="0" w:space="0" w:color="auto"/>
        <w:left w:val="none" w:sz="0" w:space="0" w:color="auto"/>
        <w:bottom w:val="none" w:sz="0" w:space="0" w:color="auto"/>
        <w:right w:val="none" w:sz="0" w:space="0" w:color="auto"/>
      </w:divBdr>
    </w:div>
    <w:div w:id="448814159">
      <w:bodyDiv w:val="1"/>
      <w:marLeft w:val="0"/>
      <w:marRight w:val="0"/>
      <w:marTop w:val="0"/>
      <w:marBottom w:val="0"/>
      <w:divBdr>
        <w:top w:val="none" w:sz="0" w:space="0" w:color="auto"/>
        <w:left w:val="none" w:sz="0" w:space="0" w:color="auto"/>
        <w:bottom w:val="none" w:sz="0" w:space="0" w:color="auto"/>
        <w:right w:val="none" w:sz="0" w:space="0" w:color="auto"/>
      </w:divBdr>
    </w:div>
    <w:div w:id="477381807">
      <w:bodyDiv w:val="1"/>
      <w:marLeft w:val="0"/>
      <w:marRight w:val="0"/>
      <w:marTop w:val="0"/>
      <w:marBottom w:val="0"/>
      <w:divBdr>
        <w:top w:val="none" w:sz="0" w:space="0" w:color="auto"/>
        <w:left w:val="none" w:sz="0" w:space="0" w:color="auto"/>
        <w:bottom w:val="none" w:sz="0" w:space="0" w:color="auto"/>
        <w:right w:val="none" w:sz="0" w:space="0" w:color="auto"/>
      </w:divBdr>
      <w:divsChild>
        <w:div w:id="10702764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86976485">
              <w:marLeft w:val="0"/>
              <w:marRight w:val="0"/>
              <w:marTop w:val="0"/>
              <w:marBottom w:val="0"/>
              <w:divBdr>
                <w:top w:val="none" w:sz="0" w:space="0" w:color="auto"/>
                <w:left w:val="none" w:sz="0" w:space="0" w:color="auto"/>
                <w:bottom w:val="none" w:sz="0" w:space="0" w:color="auto"/>
                <w:right w:val="none" w:sz="0" w:space="0" w:color="auto"/>
              </w:divBdr>
              <w:divsChild>
                <w:div w:id="1182624457">
                  <w:marLeft w:val="0"/>
                  <w:marRight w:val="0"/>
                  <w:marTop w:val="0"/>
                  <w:marBottom w:val="0"/>
                  <w:divBdr>
                    <w:top w:val="none" w:sz="0" w:space="0" w:color="auto"/>
                    <w:left w:val="none" w:sz="0" w:space="0" w:color="auto"/>
                    <w:bottom w:val="none" w:sz="0" w:space="0" w:color="auto"/>
                    <w:right w:val="none" w:sz="0" w:space="0" w:color="auto"/>
                  </w:divBdr>
                  <w:divsChild>
                    <w:div w:id="148520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7016425">
      <w:bodyDiv w:val="1"/>
      <w:marLeft w:val="0"/>
      <w:marRight w:val="0"/>
      <w:marTop w:val="0"/>
      <w:marBottom w:val="0"/>
      <w:divBdr>
        <w:top w:val="none" w:sz="0" w:space="0" w:color="auto"/>
        <w:left w:val="none" w:sz="0" w:space="0" w:color="auto"/>
        <w:bottom w:val="none" w:sz="0" w:space="0" w:color="auto"/>
        <w:right w:val="none" w:sz="0" w:space="0" w:color="auto"/>
      </w:divBdr>
      <w:divsChild>
        <w:div w:id="606892881">
          <w:marLeft w:val="0"/>
          <w:marRight w:val="0"/>
          <w:marTop w:val="0"/>
          <w:marBottom w:val="0"/>
          <w:divBdr>
            <w:top w:val="none" w:sz="0" w:space="0" w:color="auto"/>
            <w:left w:val="none" w:sz="0" w:space="0" w:color="auto"/>
            <w:bottom w:val="none" w:sz="0" w:space="0" w:color="auto"/>
            <w:right w:val="none" w:sz="0" w:space="0" w:color="auto"/>
          </w:divBdr>
          <w:divsChild>
            <w:div w:id="911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724474">
      <w:bodyDiv w:val="1"/>
      <w:marLeft w:val="0"/>
      <w:marRight w:val="0"/>
      <w:marTop w:val="0"/>
      <w:marBottom w:val="0"/>
      <w:divBdr>
        <w:top w:val="none" w:sz="0" w:space="0" w:color="auto"/>
        <w:left w:val="none" w:sz="0" w:space="0" w:color="auto"/>
        <w:bottom w:val="none" w:sz="0" w:space="0" w:color="auto"/>
        <w:right w:val="none" w:sz="0" w:space="0" w:color="auto"/>
      </w:divBdr>
    </w:div>
    <w:div w:id="493909633">
      <w:bodyDiv w:val="1"/>
      <w:marLeft w:val="0"/>
      <w:marRight w:val="0"/>
      <w:marTop w:val="0"/>
      <w:marBottom w:val="0"/>
      <w:divBdr>
        <w:top w:val="none" w:sz="0" w:space="0" w:color="auto"/>
        <w:left w:val="none" w:sz="0" w:space="0" w:color="auto"/>
        <w:bottom w:val="none" w:sz="0" w:space="0" w:color="auto"/>
        <w:right w:val="none" w:sz="0" w:space="0" w:color="auto"/>
      </w:divBdr>
      <w:divsChild>
        <w:div w:id="640187254">
          <w:marLeft w:val="0"/>
          <w:marRight w:val="0"/>
          <w:marTop w:val="30"/>
          <w:marBottom w:val="0"/>
          <w:divBdr>
            <w:top w:val="none" w:sz="0" w:space="0" w:color="auto"/>
            <w:left w:val="none" w:sz="0" w:space="0" w:color="auto"/>
            <w:bottom w:val="none" w:sz="0" w:space="0" w:color="auto"/>
            <w:right w:val="none" w:sz="0" w:space="0" w:color="auto"/>
          </w:divBdr>
          <w:divsChild>
            <w:div w:id="707267732">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367221695">
          <w:marLeft w:val="0"/>
          <w:marRight w:val="0"/>
          <w:marTop w:val="0"/>
          <w:marBottom w:val="0"/>
          <w:divBdr>
            <w:top w:val="none" w:sz="0" w:space="0" w:color="auto"/>
            <w:left w:val="none" w:sz="0" w:space="0" w:color="auto"/>
            <w:bottom w:val="none" w:sz="0" w:space="0" w:color="auto"/>
            <w:right w:val="none" w:sz="0" w:space="0" w:color="auto"/>
          </w:divBdr>
          <w:divsChild>
            <w:div w:id="263729941">
              <w:marLeft w:val="0"/>
              <w:marRight w:val="0"/>
              <w:marTop w:val="0"/>
              <w:marBottom w:val="0"/>
              <w:divBdr>
                <w:top w:val="none" w:sz="0" w:space="0" w:color="auto"/>
                <w:left w:val="none" w:sz="0" w:space="0" w:color="auto"/>
                <w:bottom w:val="none" w:sz="0" w:space="0" w:color="auto"/>
                <w:right w:val="none" w:sz="0" w:space="0" w:color="auto"/>
              </w:divBdr>
              <w:divsChild>
                <w:div w:id="232550297">
                  <w:marLeft w:val="0"/>
                  <w:marRight w:val="0"/>
                  <w:marTop w:val="0"/>
                  <w:marBottom w:val="0"/>
                  <w:divBdr>
                    <w:top w:val="none" w:sz="0" w:space="0" w:color="auto"/>
                    <w:left w:val="none" w:sz="0" w:space="0" w:color="auto"/>
                    <w:bottom w:val="none" w:sz="0" w:space="0" w:color="auto"/>
                    <w:right w:val="none" w:sz="0" w:space="0" w:color="auto"/>
                  </w:divBdr>
                  <w:divsChild>
                    <w:div w:id="740568121">
                      <w:marLeft w:val="0"/>
                      <w:marRight w:val="0"/>
                      <w:marTop w:val="0"/>
                      <w:marBottom w:val="0"/>
                      <w:divBdr>
                        <w:top w:val="none" w:sz="0" w:space="0" w:color="auto"/>
                        <w:left w:val="none" w:sz="0" w:space="0" w:color="auto"/>
                        <w:bottom w:val="none" w:sz="0" w:space="0" w:color="auto"/>
                        <w:right w:val="none" w:sz="0" w:space="0" w:color="auto"/>
                      </w:divBdr>
                    </w:div>
                  </w:divsChild>
                </w:div>
                <w:div w:id="730538867">
                  <w:marLeft w:val="0"/>
                  <w:marRight w:val="0"/>
                  <w:marTop w:val="0"/>
                  <w:marBottom w:val="0"/>
                  <w:divBdr>
                    <w:top w:val="none" w:sz="0" w:space="0" w:color="auto"/>
                    <w:left w:val="none" w:sz="0" w:space="0" w:color="auto"/>
                    <w:bottom w:val="none" w:sz="0" w:space="0" w:color="auto"/>
                    <w:right w:val="none" w:sz="0" w:space="0" w:color="auto"/>
                  </w:divBdr>
                  <w:divsChild>
                    <w:div w:id="1421370513">
                      <w:marLeft w:val="0"/>
                      <w:marRight w:val="0"/>
                      <w:marTop w:val="0"/>
                      <w:marBottom w:val="0"/>
                      <w:divBdr>
                        <w:top w:val="none" w:sz="0" w:space="0" w:color="auto"/>
                        <w:left w:val="none" w:sz="0" w:space="0" w:color="auto"/>
                        <w:bottom w:val="none" w:sz="0" w:space="0" w:color="auto"/>
                        <w:right w:val="none" w:sz="0" w:space="0" w:color="auto"/>
                      </w:divBdr>
                    </w:div>
                  </w:divsChild>
                </w:div>
                <w:div w:id="972103453">
                  <w:marLeft w:val="0"/>
                  <w:marRight w:val="0"/>
                  <w:marTop w:val="0"/>
                  <w:marBottom w:val="0"/>
                  <w:divBdr>
                    <w:top w:val="none" w:sz="0" w:space="0" w:color="auto"/>
                    <w:left w:val="none" w:sz="0" w:space="0" w:color="auto"/>
                    <w:bottom w:val="none" w:sz="0" w:space="0" w:color="auto"/>
                    <w:right w:val="none" w:sz="0" w:space="0" w:color="auto"/>
                  </w:divBdr>
                  <w:divsChild>
                    <w:div w:id="1685404467">
                      <w:marLeft w:val="0"/>
                      <w:marRight w:val="0"/>
                      <w:marTop w:val="0"/>
                      <w:marBottom w:val="0"/>
                      <w:divBdr>
                        <w:top w:val="none" w:sz="0" w:space="0" w:color="auto"/>
                        <w:left w:val="none" w:sz="0" w:space="0" w:color="auto"/>
                        <w:bottom w:val="none" w:sz="0" w:space="0" w:color="auto"/>
                        <w:right w:val="none" w:sz="0" w:space="0" w:color="auto"/>
                      </w:divBdr>
                    </w:div>
                  </w:divsChild>
                </w:div>
                <w:div w:id="1051462064">
                  <w:marLeft w:val="0"/>
                  <w:marRight w:val="0"/>
                  <w:marTop w:val="0"/>
                  <w:marBottom w:val="0"/>
                  <w:divBdr>
                    <w:top w:val="none" w:sz="0" w:space="0" w:color="auto"/>
                    <w:left w:val="none" w:sz="0" w:space="0" w:color="auto"/>
                    <w:bottom w:val="none" w:sz="0" w:space="0" w:color="auto"/>
                    <w:right w:val="none" w:sz="0" w:space="0" w:color="auto"/>
                  </w:divBdr>
                  <w:divsChild>
                    <w:div w:id="2040079094">
                      <w:marLeft w:val="0"/>
                      <w:marRight w:val="0"/>
                      <w:marTop w:val="0"/>
                      <w:marBottom w:val="0"/>
                      <w:divBdr>
                        <w:top w:val="none" w:sz="0" w:space="0" w:color="auto"/>
                        <w:left w:val="none" w:sz="0" w:space="0" w:color="auto"/>
                        <w:bottom w:val="none" w:sz="0" w:space="0" w:color="auto"/>
                        <w:right w:val="none" w:sz="0" w:space="0" w:color="auto"/>
                      </w:divBdr>
                    </w:div>
                  </w:divsChild>
                </w:div>
                <w:div w:id="1578395599">
                  <w:marLeft w:val="0"/>
                  <w:marRight w:val="0"/>
                  <w:marTop w:val="0"/>
                  <w:marBottom w:val="0"/>
                  <w:divBdr>
                    <w:top w:val="none" w:sz="0" w:space="0" w:color="auto"/>
                    <w:left w:val="none" w:sz="0" w:space="0" w:color="auto"/>
                    <w:bottom w:val="none" w:sz="0" w:space="0" w:color="auto"/>
                    <w:right w:val="none" w:sz="0" w:space="0" w:color="auto"/>
                  </w:divBdr>
                  <w:divsChild>
                    <w:div w:id="125586743">
                      <w:marLeft w:val="0"/>
                      <w:marRight w:val="0"/>
                      <w:marTop w:val="0"/>
                      <w:marBottom w:val="0"/>
                      <w:divBdr>
                        <w:top w:val="none" w:sz="0" w:space="0" w:color="auto"/>
                        <w:left w:val="none" w:sz="0" w:space="0" w:color="auto"/>
                        <w:bottom w:val="none" w:sz="0" w:space="0" w:color="auto"/>
                        <w:right w:val="none" w:sz="0" w:space="0" w:color="auto"/>
                      </w:divBdr>
                    </w:div>
                  </w:divsChild>
                </w:div>
                <w:div w:id="2125998462">
                  <w:marLeft w:val="0"/>
                  <w:marRight w:val="0"/>
                  <w:marTop w:val="0"/>
                  <w:marBottom w:val="0"/>
                  <w:divBdr>
                    <w:top w:val="none" w:sz="0" w:space="0" w:color="auto"/>
                    <w:left w:val="none" w:sz="0" w:space="0" w:color="auto"/>
                    <w:bottom w:val="none" w:sz="0" w:space="0" w:color="auto"/>
                    <w:right w:val="none" w:sz="0" w:space="0" w:color="auto"/>
                  </w:divBdr>
                  <w:divsChild>
                    <w:div w:id="4910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952678">
      <w:bodyDiv w:val="1"/>
      <w:marLeft w:val="0"/>
      <w:marRight w:val="0"/>
      <w:marTop w:val="0"/>
      <w:marBottom w:val="0"/>
      <w:divBdr>
        <w:top w:val="none" w:sz="0" w:space="0" w:color="auto"/>
        <w:left w:val="none" w:sz="0" w:space="0" w:color="auto"/>
        <w:bottom w:val="none" w:sz="0" w:space="0" w:color="auto"/>
        <w:right w:val="none" w:sz="0" w:space="0" w:color="auto"/>
      </w:divBdr>
    </w:div>
    <w:div w:id="496843368">
      <w:bodyDiv w:val="1"/>
      <w:marLeft w:val="0"/>
      <w:marRight w:val="0"/>
      <w:marTop w:val="0"/>
      <w:marBottom w:val="0"/>
      <w:divBdr>
        <w:top w:val="none" w:sz="0" w:space="0" w:color="auto"/>
        <w:left w:val="none" w:sz="0" w:space="0" w:color="auto"/>
        <w:bottom w:val="none" w:sz="0" w:space="0" w:color="auto"/>
        <w:right w:val="none" w:sz="0" w:space="0" w:color="auto"/>
      </w:divBdr>
    </w:div>
    <w:div w:id="497506555">
      <w:bodyDiv w:val="1"/>
      <w:marLeft w:val="0"/>
      <w:marRight w:val="0"/>
      <w:marTop w:val="0"/>
      <w:marBottom w:val="0"/>
      <w:divBdr>
        <w:top w:val="none" w:sz="0" w:space="0" w:color="auto"/>
        <w:left w:val="none" w:sz="0" w:space="0" w:color="auto"/>
        <w:bottom w:val="none" w:sz="0" w:space="0" w:color="auto"/>
        <w:right w:val="none" w:sz="0" w:space="0" w:color="auto"/>
      </w:divBdr>
    </w:div>
    <w:div w:id="497841365">
      <w:bodyDiv w:val="1"/>
      <w:marLeft w:val="0"/>
      <w:marRight w:val="0"/>
      <w:marTop w:val="0"/>
      <w:marBottom w:val="0"/>
      <w:divBdr>
        <w:top w:val="none" w:sz="0" w:space="0" w:color="auto"/>
        <w:left w:val="none" w:sz="0" w:space="0" w:color="auto"/>
        <w:bottom w:val="none" w:sz="0" w:space="0" w:color="auto"/>
        <w:right w:val="none" w:sz="0" w:space="0" w:color="auto"/>
      </w:divBdr>
      <w:divsChild>
        <w:div w:id="32986883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17716395">
              <w:marLeft w:val="0"/>
              <w:marRight w:val="0"/>
              <w:marTop w:val="0"/>
              <w:marBottom w:val="0"/>
              <w:divBdr>
                <w:top w:val="none" w:sz="0" w:space="0" w:color="auto"/>
                <w:left w:val="none" w:sz="0" w:space="0" w:color="auto"/>
                <w:bottom w:val="none" w:sz="0" w:space="0" w:color="auto"/>
                <w:right w:val="none" w:sz="0" w:space="0" w:color="auto"/>
              </w:divBdr>
              <w:divsChild>
                <w:div w:id="1785616456">
                  <w:marLeft w:val="0"/>
                  <w:marRight w:val="0"/>
                  <w:marTop w:val="0"/>
                  <w:marBottom w:val="0"/>
                  <w:divBdr>
                    <w:top w:val="none" w:sz="0" w:space="0" w:color="auto"/>
                    <w:left w:val="none" w:sz="0" w:space="0" w:color="auto"/>
                    <w:bottom w:val="none" w:sz="0" w:space="0" w:color="auto"/>
                    <w:right w:val="none" w:sz="0" w:space="0" w:color="auto"/>
                  </w:divBdr>
                  <w:divsChild>
                    <w:div w:id="1595897667">
                      <w:blockQuote w:val="1"/>
                      <w:marLeft w:val="96"/>
                      <w:marRight w:val="0"/>
                      <w:marTop w:val="0"/>
                      <w:marBottom w:val="0"/>
                      <w:divBdr>
                        <w:top w:val="none" w:sz="0" w:space="0" w:color="auto"/>
                        <w:left w:val="single" w:sz="6" w:space="6" w:color="CCCCCC"/>
                        <w:bottom w:val="none" w:sz="0" w:space="0" w:color="auto"/>
                        <w:right w:val="none" w:sz="0" w:space="0" w:color="auto"/>
                      </w:divBdr>
                      <w:divsChild>
                        <w:div w:id="372652679">
                          <w:marLeft w:val="0"/>
                          <w:marRight w:val="0"/>
                          <w:marTop w:val="0"/>
                          <w:marBottom w:val="0"/>
                          <w:divBdr>
                            <w:top w:val="none" w:sz="0" w:space="0" w:color="auto"/>
                            <w:left w:val="none" w:sz="0" w:space="0" w:color="auto"/>
                            <w:bottom w:val="none" w:sz="0" w:space="0" w:color="auto"/>
                            <w:right w:val="none" w:sz="0" w:space="0" w:color="auto"/>
                          </w:divBdr>
                          <w:divsChild>
                            <w:div w:id="607734570">
                              <w:marLeft w:val="0"/>
                              <w:marRight w:val="0"/>
                              <w:marTop w:val="0"/>
                              <w:marBottom w:val="0"/>
                              <w:divBdr>
                                <w:top w:val="none" w:sz="0" w:space="0" w:color="auto"/>
                                <w:left w:val="none" w:sz="0" w:space="0" w:color="auto"/>
                                <w:bottom w:val="none" w:sz="0" w:space="0" w:color="auto"/>
                                <w:right w:val="none" w:sz="0" w:space="0" w:color="auto"/>
                              </w:divBdr>
                              <w:divsChild>
                                <w:div w:id="1417748897">
                                  <w:marLeft w:val="0"/>
                                  <w:marRight w:val="0"/>
                                  <w:marTop w:val="0"/>
                                  <w:marBottom w:val="0"/>
                                  <w:divBdr>
                                    <w:top w:val="none" w:sz="0" w:space="0" w:color="auto"/>
                                    <w:left w:val="none" w:sz="0" w:space="0" w:color="auto"/>
                                    <w:bottom w:val="none" w:sz="0" w:space="0" w:color="auto"/>
                                    <w:right w:val="none" w:sz="0" w:space="0" w:color="auto"/>
                                  </w:divBdr>
                                  <w:divsChild>
                                    <w:div w:id="11304439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59819747">
                                          <w:marLeft w:val="0"/>
                                          <w:marRight w:val="0"/>
                                          <w:marTop w:val="0"/>
                                          <w:marBottom w:val="0"/>
                                          <w:divBdr>
                                            <w:top w:val="none" w:sz="0" w:space="0" w:color="auto"/>
                                            <w:left w:val="none" w:sz="0" w:space="0" w:color="auto"/>
                                            <w:bottom w:val="none" w:sz="0" w:space="0" w:color="auto"/>
                                            <w:right w:val="none" w:sz="0" w:space="0" w:color="auto"/>
                                          </w:divBdr>
                                          <w:divsChild>
                                            <w:div w:id="1994944700">
                                              <w:marLeft w:val="0"/>
                                              <w:marRight w:val="0"/>
                                              <w:marTop w:val="0"/>
                                              <w:marBottom w:val="0"/>
                                              <w:divBdr>
                                                <w:top w:val="none" w:sz="0" w:space="0" w:color="auto"/>
                                                <w:left w:val="none" w:sz="0" w:space="0" w:color="auto"/>
                                                <w:bottom w:val="none" w:sz="0" w:space="0" w:color="auto"/>
                                                <w:right w:val="none" w:sz="0" w:space="0" w:color="auto"/>
                                              </w:divBdr>
                                              <w:divsChild>
                                                <w:div w:id="1298685037">
                                                  <w:marLeft w:val="0"/>
                                                  <w:marRight w:val="0"/>
                                                  <w:marTop w:val="0"/>
                                                  <w:marBottom w:val="0"/>
                                                  <w:divBdr>
                                                    <w:top w:val="none" w:sz="0" w:space="0" w:color="auto"/>
                                                    <w:left w:val="none" w:sz="0" w:space="0" w:color="auto"/>
                                                    <w:bottom w:val="none" w:sz="0" w:space="0" w:color="auto"/>
                                                    <w:right w:val="none" w:sz="0" w:space="0" w:color="auto"/>
                                                  </w:divBdr>
                                                </w:div>
                                                <w:div w:id="131710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05248053">
      <w:bodyDiv w:val="1"/>
      <w:marLeft w:val="0"/>
      <w:marRight w:val="0"/>
      <w:marTop w:val="0"/>
      <w:marBottom w:val="0"/>
      <w:divBdr>
        <w:top w:val="none" w:sz="0" w:space="0" w:color="auto"/>
        <w:left w:val="none" w:sz="0" w:space="0" w:color="auto"/>
        <w:bottom w:val="none" w:sz="0" w:space="0" w:color="auto"/>
        <w:right w:val="none" w:sz="0" w:space="0" w:color="auto"/>
      </w:divBdr>
    </w:div>
    <w:div w:id="510992033">
      <w:bodyDiv w:val="1"/>
      <w:marLeft w:val="0"/>
      <w:marRight w:val="0"/>
      <w:marTop w:val="0"/>
      <w:marBottom w:val="0"/>
      <w:divBdr>
        <w:top w:val="none" w:sz="0" w:space="0" w:color="auto"/>
        <w:left w:val="none" w:sz="0" w:space="0" w:color="auto"/>
        <w:bottom w:val="none" w:sz="0" w:space="0" w:color="auto"/>
        <w:right w:val="none" w:sz="0" w:space="0" w:color="auto"/>
      </w:divBdr>
    </w:div>
    <w:div w:id="513689936">
      <w:bodyDiv w:val="1"/>
      <w:marLeft w:val="0"/>
      <w:marRight w:val="0"/>
      <w:marTop w:val="0"/>
      <w:marBottom w:val="0"/>
      <w:divBdr>
        <w:top w:val="none" w:sz="0" w:space="0" w:color="auto"/>
        <w:left w:val="none" w:sz="0" w:space="0" w:color="auto"/>
        <w:bottom w:val="none" w:sz="0" w:space="0" w:color="auto"/>
        <w:right w:val="none" w:sz="0" w:space="0" w:color="auto"/>
      </w:divBdr>
    </w:div>
    <w:div w:id="527062652">
      <w:bodyDiv w:val="1"/>
      <w:marLeft w:val="0"/>
      <w:marRight w:val="0"/>
      <w:marTop w:val="0"/>
      <w:marBottom w:val="0"/>
      <w:divBdr>
        <w:top w:val="none" w:sz="0" w:space="0" w:color="auto"/>
        <w:left w:val="none" w:sz="0" w:space="0" w:color="auto"/>
        <w:bottom w:val="none" w:sz="0" w:space="0" w:color="auto"/>
        <w:right w:val="none" w:sz="0" w:space="0" w:color="auto"/>
      </w:divBdr>
      <w:divsChild>
        <w:div w:id="602735313">
          <w:marLeft w:val="0"/>
          <w:marRight w:val="0"/>
          <w:marTop w:val="0"/>
          <w:marBottom w:val="0"/>
          <w:divBdr>
            <w:top w:val="none" w:sz="0" w:space="0" w:color="auto"/>
            <w:left w:val="none" w:sz="0" w:space="0" w:color="auto"/>
            <w:bottom w:val="none" w:sz="0" w:space="0" w:color="auto"/>
            <w:right w:val="none" w:sz="0" w:space="0" w:color="auto"/>
          </w:divBdr>
        </w:div>
        <w:div w:id="1894653134">
          <w:marLeft w:val="0"/>
          <w:marRight w:val="0"/>
          <w:marTop w:val="0"/>
          <w:marBottom w:val="0"/>
          <w:divBdr>
            <w:top w:val="none" w:sz="0" w:space="0" w:color="auto"/>
            <w:left w:val="none" w:sz="0" w:space="0" w:color="auto"/>
            <w:bottom w:val="none" w:sz="0" w:space="0" w:color="auto"/>
            <w:right w:val="none" w:sz="0" w:space="0" w:color="auto"/>
          </w:divBdr>
        </w:div>
      </w:divsChild>
    </w:div>
    <w:div w:id="532812591">
      <w:bodyDiv w:val="1"/>
      <w:marLeft w:val="0"/>
      <w:marRight w:val="0"/>
      <w:marTop w:val="0"/>
      <w:marBottom w:val="0"/>
      <w:divBdr>
        <w:top w:val="none" w:sz="0" w:space="0" w:color="auto"/>
        <w:left w:val="none" w:sz="0" w:space="0" w:color="auto"/>
        <w:bottom w:val="none" w:sz="0" w:space="0" w:color="auto"/>
        <w:right w:val="none" w:sz="0" w:space="0" w:color="auto"/>
      </w:divBdr>
    </w:div>
    <w:div w:id="536695936">
      <w:bodyDiv w:val="1"/>
      <w:marLeft w:val="0"/>
      <w:marRight w:val="0"/>
      <w:marTop w:val="0"/>
      <w:marBottom w:val="0"/>
      <w:divBdr>
        <w:top w:val="none" w:sz="0" w:space="0" w:color="auto"/>
        <w:left w:val="none" w:sz="0" w:space="0" w:color="auto"/>
        <w:bottom w:val="none" w:sz="0" w:space="0" w:color="auto"/>
        <w:right w:val="none" w:sz="0" w:space="0" w:color="auto"/>
      </w:divBdr>
      <w:divsChild>
        <w:div w:id="476185919">
          <w:marLeft w:val="0"/>
          <w:marRight w:val="0"/>
          <w:marTop w:val="0"/>
          <w:marBottom w:val="0"/>
          <w:divBdr>
            <w:top w:val="none" w:sz="0" w:space="0" w:color="auto"/>
            <w:left w:val="none" w:sz="0" w:space="0" w:color="auto"/>
            <w:bottom w:val="none" w:sz="0" w:space="0" w:color="auto"/>
            <w:right w:val="none" w:sz="0" w:space="0" w:color="auto"/>
          </w:divBdr>
        </w:div>
        <w:div w:id="944267622">
          <w:marLeft w:val="0"/>
          <w:marRight w:val="0"/>
          <w:marTop w:val="0"/>
          <w:marBottom w:val="0"/>
          <w:divBdr>
            <w:top w:val="none" w:sz="0" w:space="0" w:color="auto"/>
            <w:left w:val="none" w:sz="0" w:space="0" w:color="auto"/>
            <w:bottom w:val="none" w:sz="0" w:space="0" w:color="auto"/>
            <w:right w:val="none" w:sz="0" w:space="0" w:color="auto"/>
          </w:divBdr>
        </w:div>
        <w:div w:id="780413144">
          <w:marLeft w:val="0"/>
          <w:marRight w:val="0"/>
          <w:marTop w:val="0"/>
          <w:marBottom w:val="0"/>
          <w:divBdr>
            <w:top w:val="none" w:sz="0" w:space="0" w:color="auto"/>
            <w:left w:val="none" w:sz="0" w:space="0" w:color="auto"/>
            <w:bottom w:val="none" w:sz="0" w:space="0" w:color="auto"/>
            <w:right w:val="none" w:sz="0" w:space="0" w:color="auto"/>
          </w:divBdr>
        </w:div>
        <w:div w:id="2130004628">
          <w:marLeft w:val="0"/>
          <w:marRight w:val="0"/>
          <w:marTop w:val="0"/>
          <w:marBottom w:val="0"/>
          <w:divBdr>
            <w:top w:val="none" w:sz="0" w:space="0" w:color="auto"/>
            <w:left w:val="none" w:sz="0" w:space="0" w:color="auto"/>
            <w:bottom w:val="none" w:sz="0" w:space="0" w:color="auto"/>
            <w:right w:val="none" w:sz="0" w:space="0" w:color="auto"/>
          </w:divBdr>
        </w:div>
      </w:divsChild>
    </w:div>
    <w:div w:id="541359144">
      <w:bodyDiv w:val="1"/>
      <w:marLeft w:val="0"/>
      <w:marRight w:val="0"/>
      <w:marTop w:val="0"/>
      <w:marBottom w:val="0"/>
      <w:divBdr>
        <w:top w:val="single" w:sz="6" w:space="0" w:color="999999"/>
        <w:left w:val="none" w:sz="0" w:space="0" w:color="auto"/>
        <w:bottom w:val="none" w:sz="0" w:space="0" w:color="auto"/>
        <w:right w:val="none" w:sz="0" w:space="0" w:color="auto"/>
      </w:divBdr>
      <w:divsChild>
        <w:div w:id="328991868">
          <w:marLeft w:val="0"/>
          <w:marRight w:val="0"/>
          <w:marTop w:val="100"/>
          <w:marBottom w:val="100"/>
          <w:divBdr>
            <w:top w:val="none" w:sz="0" w:space="0" w:color="auto"/>
            <w:left w:val="none" w:sz="0" w:space="0" w:color="auto"/>
            <w:bottom w:val="none" w:sz="0" w:space="0" w:color="auto"/>
            <w:right w:val="none" w:sz="0" w:space="0" w:color="auto"/>
          </w:divBdr>
          <w:divsChild>
            <w:div w:id="1022165306">
              <w:marLeft w:val="195"/>
              <w:marRight w:val="195"/>
              <w:marTop w:val="0"/>
              <w:marBottom w:val="0"/>
              <w:divBdr>
                <w:top w:val="none" w:sz="0" w:space="0" w:color="auto"/>
                <w:left w:val="none" w:sz="0" w:space="0" w:color="auto"/>
                <w:bottom w:val="none" w:sz="0" w:space="0" w:color="auto"/>
                <w:right w:val="none" w:sz="0" w:space="0" w:color="auto"/>
              </w:divBdr>
              <w:divsChild>
                <w:div w:id="1941789434">
                  <w:marLeft w:val="-75"/>
                  <w:marRight w:val="0"/>
                  <w:marTop w:val="0"/>
                  <w:marBottom w:val="0"/>
                  <w:divBdr>
                    <w:top w:val="none" w:sz="0" w:space="0" w:color="auto"/>
                    <w:left w:val="none" w:sz="0" w:space="0" w:color="auto"/>
                    <w:bottom w:val="none" w:sz="0" w:space="0" w:color="auto"/>
                    <w:right w:val="none" w:sz="0" w:space="0" w:color="auto"/>
                  </w:divBdr>
                  <w:divsChild>
                    <w:div w:id="1688675777">
                      <w:marLeft w:val="0"/>
                      <w:marRight w:val="0"/>
                      <w:marTop w:val="0"/>
                      <w:marBottom w:val="0"/>
                      <w:divBdr>
                        <w:top w:val="none" w:sz="0" w:space="0" w:color="auto"/>
                        <w:left w:val="none" w:sz="0" w:space="0" w:color="auto"/>
                        <w:bottom w:val="none" w:sz="0" w:space="0" w:color="auto"/>
                        <w:right w:val="none" w:sz="0" w:space="0" w:color="auto"/>
                      </w:divBdr>
                      <w:divsChild>
                        <w:div w:id="249855631">
                          <w:marLeft w:val="0"/>
                          <w:marRight w:val="0"/>
                          <w:marTop w:val="0"/>
                          <w:marBottom w:val="225"/>
                          <w:divBdr>
                            <w:top w:val="single" w:sz="2" w:space="1" w:color="auto"/>
                            <w:left w:val="single" w:sz="2" w:space="1" w:color="auto"/>
                            <w:bottom w:val="single" w:sz="2" w:space="1" w:color="auto"/>
                            <w:right w:val="single" w:sz="2" w:space="1" w:color="auto"/>
                          </w:divBdr>
                          <w:divsChild>
                            <w:div w:id="111852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2013865">
      <w:bodyDiv w:val="1"/>
      <w:marLeft w:val="0"/>
      <w:marRight w:val="0"/>
      <w:marTop w:val="0"/>
      <w:marBottom w:val="0"/>
      <w:divBdr>
        <w:top w:val="none" w:sz="0" w:space="0" w:color="auto"/>
        <w:left w:val="none" w:sz="0" w:space="0" w:color="auto"/>
        <w:bottom w:val="none" w:sz="0" w:space="0" w:color="auto"/>
        <w:right w:val="none" w:sz="0" w:space="0" w:color="auto"/>
      </w:divBdr>
    </w:div>
    <w:div w:id="545410613">
      <w:bodyDiv w:val="1"/>
      <w:marLeft w:val="0"/>
      <w:marRight w:val="0"/>
      <w:marTop w:val="0"/>
      <w:marBottom w:val="0"/>
      <w:divBdr>
        <w:top w:val="none" w:sz="0" w:space="0" w:color="auto"/>
        <w:left w:val="none" w:sz="0" w:space="0" w:color="auto"/>
        <w:bottom w:val="none" w:sz="0" w:space="0" w:color="auto"/>
        <w:right w:val="none" w:sz="0" w:space="0" w:color="auto"/>
      </w:divBdr>
    </w:div>
    <w:div w:id="548030890">
      <w:bodyDiv w:val="1"/>
      <w:marLeft w:val="0"/>
      <w:marRight w:val="0"/>
      <w:marTop w:val="0"/>
      <w:marBottom w:val="0"/>
      <w:divBdr>
        <w:top w:val="none" w:sz="0" w:space="0" w:color="auto"/>
        <w:left w:val="none" w:sz="0" w:space="0" w:color="auto"/>
        <w:bottom w:val="none" w:sz="0" w:space="0" w:color="auto"/>
        <w:right w:val="none" w:sz="0" w:space="0" w:color="auto"/>
      </w:divBdr>
    </w:div>
    <w:div w:id="561872151">
      <w:bodyDiv w:val="1"/>
      <w:marLeft w:val="0"/>
      <w:marRight w:val="0"/>
      <w:marTop w:val="0"/>
      <w:marBottom w:val="0"/>
      <w:divBdr>
        <w:top w:val="none" w:sz="0" w:space="0" w:color="auto"/>
        <w:left w:val="none" w:sz="0" w:space="0" w:color="auto"/>
        <w:bottom w:val="none" w:sz="0" w:space="0" w:color="auto"/>
        <w:right w:val="none" w:sz="0" w:space="0" w:color="auto"/>
      </w:divBdr>
    </w:div>
    <w:div w:id="583536552">
      <w:bodyDiv w:val="1"/>
      <w:marLeft w:val="0"/>
      <w:marRight w:val="0"/>
      <w:marTop w:val="0"/>
      <w:marBottom w:val="0"/>
      <w:divBdr>
        <w:top w:val="none" w:sz="0" w:space="0" w:color="auto"/>
        <w:left w:val="none" w:sz="0" w:space="0" w:color="auto"/>
        <w:bottom w:val="none" w:sz="0" w:space="0" w:color="auto"/>
        <w:right w:val="none" w:sz="0" w:space="0" w:color="auto"/>
      </w:divBdr>
    </w:div>
    <w:div w:id="590967255">
      <w:bodyDiv w:val="1"/>
      <w:marLeft w:val="0"/>
      <w:marRight w:val="0"/>
      <w:marTop w:val="0"/>
      <w:marBottom w:val="0"/>
      <w:divBdr>
        <w:top w:val="none" w:sz="0" w:space="0" w:color="auto"/>
        <w:left w:val="none" w:sz="0" w:space="0" w:color="auto"/>
        <w:bottom w:val="none" w:sz="0" w:space="0" w:color="auto"/>
        <w:right w:val="none" w:sz="0" w:space="0" w:color="auto"/>
      </w:divBdr>
    </w:div>
    <w:div w:id="591747409">
      <w:bodyDiv w:val="1"/>
      <w:marLeft w:val="0"/>
      <w:marRight w:val="0"/>
      <w:marTop w:val="0"/>
      <w:marBottom w:val="0"/>
      <w:divBdr>
        <w:top w:val="none" w:sz="0" w:space="0" w:color="auto"/>
        <w:left w:val="none" w:sz="0" w:space="0" w:color="auto"/>
        <w:bottom w:val="none" w:sz="0" w:space="0" w:color="auto"/>
        <w:right w:val="none" w:sz="0" w:space="0" w:color="auto"/>
      </w:divBdr>
    </w:div>
    <w:div w:id="592707717">
      <w:bodyDiv w:val="1"/>
      <w:marLeft w:val="0"/>
      <w:marRight w:val="0"/>
      <w:marTop w:val="0"/>
      <w:marBottom w:val="0"/>
      <w:divBdr>
        <w:top w:val="none" w:sz="0" w:space="0" w:color="auto"/>
        <w:left w:val="none" w:sz="0" w:space="0" w:color="auto"/>
        <w:bottom w:val="none" w:sz="0" w:space="0" w:color="auto"/>
        <w:right w:val="none" w:sz="0" w:space="0" w:color="auto"/>
      </w:divBdr>
      <w:divsChild>
        <w:div w:id="2062169024">
          <w:marLeft w:val="0"/>
          <w:marRight w:val="0"/>
          <w:marTop w:val="0"/>
          <w:marBottom w:val="0"/>
          <w:divBdr>
            <w:top w:val="none" w:sz="0" w:space="0" w:color="auto"/>
            <w:left w:val="none" w:sz="0" w:space="0" w:color="auto"/>
            <w:bottom w:val="none" w:sz="0" w:space="0" w:color="auto"/>
            <w:right w:val="none" w:sz="0" w:space="0" w:color="auto"/>
          </w:divBdr>
          <w:divsChild>
            <w:div w:id="573197410">
              <w:marLeft w:val="0"/>
              <w:marRight w:val="0"/>
              <w:marTop w:val="0"/>
              <w:marBottom w:val="165"/>
              <w:divBdr>
                <w:top w:val="none" w:sz="0" w:space="0" w:color="auto"/>
                <w:left w:val="none" w:sz="0" w:space="0" w:color="auto"/>
                <w:bottom w:val="none" w:sz="0" w:space="0" w:color="auto"/>
                <w:right w:val="none" w:sz="0" w:space="0" w:color="auto"/>
              </w:divBdr>
            </w:div>
          </w:divsChild>
        </w:div>
        <w:div w:id="1805732513">
          <w:marLeft w:val="0"/>
          <w:marRight w:val="0"/>
          <w:marTop w:val="165"/>
          <w:marBottom w:val="165"/>
          <w:divBdr>
            <w:top w:val="none" w:sz="0" w:space="0" w:color="auto"/>
            <w:left w:val="none" w:sz="0" w:space="0" w:color="auto"/>
            <w:bottom w:val="none" w:sz="0" w:space="0" w:color="auto"/>
            <w:right w:val="none" w:sz="0" w:space="0" w:color="auto"/>
          </w:divBdr>
          <w:divsChild>
            <w:div w:id="1431469615">
              <w:marLeft w:val="0"/>
              <w:marRight w:val="0"/>
              <w:marTop w:val="0"/>
              <w:marBottom w:val="0"/>
              <w:divBdr>
                <w:top w:val="none" w:sz="0" w:space="0" w:color="auto"/>
                <w:left w:val="none" w:sz="0" w:space="0" w:color="auto"/>
                <w:bottom w:val="none" w:sz="0" w:space="0" w:color="auto"/>
                <w:right w:val="none" w:sz="0" w:space="0" w:color="auto"/>
              </w:divBdr>
              <w:divsChild>
                <w:div w:id="1634947313">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 w:id="597520070">
      <w:bodyDiv w:val="1"/>
      <w:marLeft w:val="0"/>
      <w:marRight w:val="0"/>
      <w:marTop w:val="0"/>
      <w:marBottom w:val="0"/>
      <w:divBdr>
        <w:top w:val="none" w:sz="0" w:space="0" w:color="auto"/>
        <w:left w:val="none" w:sz="0" w:space="0" w:color="auto"/>
        <w:bottom w:val="none" w:sz="0" w:space="0" w:color="auto"/>
        <w:right w:val="none" w:sz="0" w:space="0" w:color="auto"/>
      </w:divBdr>
    </w:div>
    <w:div w:id="611480356">
      <w:bodyDiv w:val="1"/>
      <w:marLeft w:val="0"/>
      <w:marRight w:val="0"/>
      <w:marTop w:val="0"/>
      <w:marBottom w:val="0"/>
      <w:divBdr>
        <w:top w:val="none" w:sz="0" w:space="0" w:color="auto"/>
        <w:left w:val="none" w:sz="0" w:space="0" w:color="auto"/>
        <w:bottom w:val="none" w:sz="0" w:space="0" w:color="auto"/>
        <w:right w:val="none" w:sz="0" w:space="0" w:color="auto"/>
      </w:divBdr>
    </w:div>
    <w:div w:id="616332094">
      <w:bodyDiv w:val="1"/>
      <w:marLeft w:val="0"/>
      <w:marRight w:val="0"/>
      <w:marTop w:val="0"/>
      <w:marBottom w:val="0"/>
      <w:divBdr>
        <w:top w:val="none" w:sz="0" w:space="0" w:color="auto"/>
        <w:left w:val="none" w:sz="0" w:space="0" w:color="auto"/>
        <w:bottom w:val="none" w:sz="0" w:space="0" w:color="auto"/>
        <w:right w:val="none" w:sz="0" w:space="0" w:color="auto"/>
      </w:divBdr>
      <w:divsChild>
        <w:div w:id="809441493">
          <w:marLeft w:val="0"/>
          <w:marRight w:val="0"/>
          <w:marTop w:val="0"/>
          <w:marBottom w:val="0"/>
          <w:divBdr>
            <w:top w:val="none" w:sz="0" w:space="0" w:color="auto"/>
            <w:left w:val="none" w:sz="0" w:space="0" w:color="auto"/>
            <w:bottom w:val="none" w:sz="0" w:space="0" w:color="auto"/>
            <w:right w:val="none" w:sz="0" w:space="0" w:color="auto"/>
          </w:divBdr>
        </w:div>
        <w:div w:id="821435193">
          <w:marLeft w:val="0"/>
          <w:marRight w:val="0"/>
          <w:marTop w:val="0"/>
          <w:marBottom w:val="0"/>
          <w:divBdr>
            <w:top w:val="none" w:sz="0" w:space="0" w:color="auto"/>
            <w:left w:val="none" w:sz="0" w:space="0" w:color="auto"/>
            <w:bottom w:val="none" w:sz="0" w:space="0" w:color="auto"/>
            <w:right w:val="none" w:sz="0" w:space="0" w:color="auto"/>
          </w:divBdr>
        </w:div>
        <w:div w:id="994645009">
          <w:marLeft w:val="0"/>
          <w:marRight w:val="0"/>
          <w:marTop w:val="0"/>
          <w:marBottom w:val="0"/>
          <w:divBdr>
            <w:top w:val="none" w:sz="0" w:space="0" w:color="auto"/>
            <w:left w:val="none" w:sz="0" w:space="0" w:color="auto"/>
            <w:bottom w:val="none" w:sz="0" w:space="0" w:color="auto"/>
            <w:right w:val="none" w:sz="0" w:space="0" w:color="auto"/>
          </w:divBdr>
        </w:div>
        <w:div w:id="1336111754">
          <w:marLeft w:val="0"/>
          <w:marRight w:val="0"/>
          <w:marTop w:val="0"/>
          <w:marBottom w:val="0"/>
          <w:divBdr>
            <w:top w:val="none" w:sz="0" w:space="0" w:color="auto"/>
            <w:left w:val="none" w:sz="0" w:space="0" w:color="auto"/>
            <w:bottom w:val="none" w:sz="0" w:space="0" w:color="auto"/>
            <w:right w:val="none" w:sz="0" w:space="0" w:color="auto"/>
          </w:divBdr>
        </w:div>
        <w:div w:id="1558517996">
          <w:marLeft w:val="0"/>
          <w:marRight w:val="0"/>
          <w:marTop w:val="0"/>
          <w:marBottom w:val="0"/>
          <w:divBdr>
            <w:top w:val="none" w:sz="0" w:space="0" w:color="auto"/>
            <w:left w:val="none" w:sz="0" w:space="0" w:color="auto"/>
            <w:bottom w:val="none" w:sz="0" w:space="0" w:color="auto"/>
            <w:right w:val="none" w:sz="0" w:space="0" w:color="auto"/>
          </w:divBdr>
        </w:div>
        <w:div w:id="1979609067">
          <w:marLeft w:val="0"/>
          <w:marRight w:val="0"/>
          <w:marTop w:val="0"/>
          <w:marBottom w:val="0"/>
          <w:divBdr>
            <w:top w:val="none" w:sz="0" w:space="0" w:color="auto"/>
            <w:left w:val="none" w:sz="0" w:space="0" w:color="auto"/>
            <w:bottom w:val="none" w:sz="0" w:space="0" w:color="auto"/>
            <w:right w:val="none" w:sz="0" w:space="0" w:color="auto"/>
          </w:divBdr>
        </w:div>
      </w:divsChild>
    </w:div>
    <w:div w:id="622005710">
      <w:bodyDiv w:val="1"/>
      <w:marLeft w:val="0"/>
      <w:marRight w:val="0"/>
      <w:marTop w:val="0"/>
      <w:marBottom w:val="0"/>
      <w:divBdr>
        <w:top w:val="none" w:sz="0" w:space="0" w:color="auto"/>
        <w:left w:val="none" w:sz="0" w:space="0" w:color="auto"/>
        <w:bottom w:val="none" w:sz="0" w:space="0" w:color="auto"/>
        <w:right w:val="none" w:sz="0" w:space="0" w:color="auto"/>
      </w:divBdr>
    </w:div>
    <w:div w:id="628784315">
      <w:bodyDiv w:val="1"/>
      <w:marLeft w:val="0"/>
      <w:marRight w:val="0"/>
      <w:marTop w:val="0"/>
      <w:marBottom w:val="0"/>
      <w:divBdr>
        <w:top w:val="none" w:sz="0" w:space="0" w:color="auto"/>
        <w:left w:val="none" w:sz="0" w:space="0" w:color="auto"/>
        <w:bottom w:val="none" w:sz="0" w:space="0" w:color="auto"/>
        <w:right w:val="none" w:sz="0" w:space="0" w:color="auto"/>
      </w:divBdr>
    </w:div>
    <w:div w:id="636840272">
      <w:bodyDiv w:val="1"/>
      <w:marLeft w:val="0"/>
      <w:marRight w:val="0"/>
      <w:marTop w:val="0"/>
      <w:marBottom w:val="0"/>
      <w:divBdr>
        <w:top w:val="none" w:sz="0" w:space="0" w:color="auto"/>
        <w:left w:val="none" w:sz="0" w:space="0" w:color="auto"/>
        <w:bottom w:val="none" w:sz="0" w:space="0" w:color="auto"/>
        <w:right w:val="none" w:sz="0" w:space="0" w:color="auto"/>
      </w:divBdr>
    </w:div>
    <w:div w:id="637996929">
      <w:bodyDiv w:val="1"/>
      <w:marLeft w:val="0"/>
      <w:marRight w:val="0"/>
      <w:marTop w:val="0"/>
      <w:marBottom w:val="0"/>
      <w:divBdr>
        <w:top w:val="none" w:sz="0" w:space="0" w:color="auto"/>
        <w:left w:val="none" w:sz="0" w:space="0" w:color="auto"/>
        <w:bottom w:val="none" w:sz="0" w:space="0" w:color="auto"/>
        <w:right w:val="none" w:sz="0" w:space="0" w:color="auto"/>
      </w:divBdr>
    </w:div>
    <w:div w:id="638656866">
      <w:bodyDiv w:val="1"/>
      <w:marLeft w:val="0"/>
      <w:marRight w:val="0"/>
      <w:marTop w:val="0"/>
      <w:marBottom w:val="0"/>
      <w:divBdr>
        <w:top w:val="none" w:sz="0" w:space="0" w:color="auto"/>
        <w:left w:val="none" w:sz="0" w:space="0" w:color="auto"/>
        <w:bottom w:val="none" w:sz="0" w:space="0" w:color="auto"/>
        <w:right w:val="none" w:sz="0" w:space="0" w:color="auto"/>
      </w:divBdr>
    </w:div>
    <w:div w:id="648638035">
      <w:bodyDiv w:val="1"/>
      <w:marLeft w:val="0"/>
      <w:marRight w:val="0"/>
      <w:marTop w:val="0"/>
      <w:marBottom w:val="0"/>
      <w:divBdr>
        <w:top w:val="none" w:sz="0" w:space="0" w:color="auto"/>
        <w:left w:val="none" w:sz="0" w:space="0" w:color="auto"/>
        <w:bottom w:val="none" w:sz="0" w:space="0" w:color="auto"/>
        <w:right w:val="none" w:sz="0" w:space="0" w:color="auto"/>
      </w:divBdr>
    </w:div>
    <w:div w:id="651494575">
      <w:bodyDiv w:val="1"/>
      <w:marLeft w:val="0"/>
      <w:marRight w:val="0"/>
      <w:marTop w:val="0"/>
      <w:marBottom w:val="0"/>
      <w:divBdr>
        <w:top w:val="none" w:sz="0" w:space="0" w:color="auto"/>
        <w:left w:val="none" w:sz="0" w:space="0" w:color="auto"/>
        <w:bottom w:val="none" w:sz="0" w:space="0" w:color="auto"/>
        <w:right w:val="none" w:sz="0" w:space="0" w:color="auto"/>
      </w:divBdr>
    </w:div>
    <w:div w:id="662589018">
      <w:bodyDiv w:val="1"/>
      <w:marLeft w:val="0"/>
      <w:marRight w:val="0"/>
      <w:marTop w:val="0"/>
      <w:marBottom w:val="0"/>
      <w:divBdr>
        <w:top w:val="none" w:sz="0" w:space="0" w:color="auto"/>
        <w:left w:val="none" w:sz="0" w:space="0" w:color="auto"/>
        <w:bottom w:val="none" w:sz="0" w:space="0" w:color="auto"/>
        <w:right w:val="none" w:sz="0" w:space="0" w:color="auto"/>
      </w:divBdr>
    </w:div>
    <w:div w:id="662857691">
      <w:bodyDiv w:val="1"/>
      <w:marLeft w:val="0"/>
      <w:marRight w:val="0"/>
      <w:marTop w:val="0"/>
      <w:marBottom w:val="0"/>
      <w:divBdr>
        <w:top w:val="none" w:sz="0" w:space="0" w:color="auto"/>
        <w:left w:val="none" w:sz="0" w:space="0" w:color="auto"/>
        <w:bottom w:val="none" w:sz="0" w:space="0" w:color="auto"/>
        <w:right w:val="none" w:sz="0" w:space="0" w:color="auto"/>
      </w:divBdr>
    </w:div>
    <w:div w:id="675814925">
      <w:bodyDiv w:val="1"/>
      <w:marLeft w:val="0"/>
      <w:marRight w:val="0"/>
      <w:marTop w:val="0"/>
      <w:marBottom w:val="0"/>
      <w:divBdr>
        <w:top w:val="none" w:sz="0" w:space="0" w:color="auto"/>
        <w:left w:val="none" w:sz="0" w:space="0" w:color="auto"/>
        <w:bottom w:val="none" w:sz="0" w:space="0" w:color="auto"/>
        <w:right w:val="none" w:sz="0" w:space="0" w:color="auto"/>
      </w:divBdr>
    </w:div>
    <w:div w:id="684138206">
      <w:bodyDiv w:val="1"/>
      <w:marLeft w:val="0"/>
      <w:marRight w:val="0"/>
      <w:marTop w:val="0"/>
      <w:marBottom w:val="0"/>
      <w:divBdr>
        <w:top w:val="none" w:sz="0" w:space="0" w:color="auto"/>
        <w:left w:val="none" w:sz="0" w:space="0" w:color="auto"/>
        <w:bottom w:val="none" w:sz="0" w:space="0" w:color="auto"/>
        <w:right w:val="none" w:sz="0" w:space="0" w:color="auto"/>
      </w:divBdr>
    </w:div>
    <w:div w:id="689456994">
      <w:bodyDiv w:val="1"/>
      <w:marLeft w:val="0"/>
      <w:marRight w:val="0"/>
      <w:marTop w:val="0"/>
      <w:marBottom w:val="0"/>
      <w:divBdr>
        <w:top w:val="none" w:sz="0" w:space="0" w:color="auto"/>
        <w:left w:val="none" w:sz="0" w:space="0" w:color="auto"/>
        <w:bottom w:val="none" w:sz="0" w:space="0" w:color="auto"/>
        <w:right w:val="none" w:sz="0" w:space="0" w:color="auto"/>
      </w:divBdr>
    </w:div>
    <w:div w:id="694775412">
      <w:bodyDiv w:val="1"/>
      <w:marLeft w:val="0"/>
      <w:marRight w:val="0"/>
      <w:marTop w:val="150"/>
      <w:marBottom w:val="30"/>
      <w:divBdr>
        <w:top w:val="none" w:sz="0" w:space="0" w:color="auto"/>
        <w:left w:val="none" w:sz="0" w:space="0" w:color="auto"/>
        <w:bottom w:val="none" w:sz="0" w:space="0" w:color="auto"/>
        <w:right w:val="none" w:sz="0" w:space="0" w:color="auto"/>
      </w:divBdr>
      <w:divsChild>
        <w:div w:id="1309090276">
          <w:marLeft w:val="0"/>
          <w:marRight w:val="0"/>
          <w:marTop w:val="0"/>
          <w:marBottom w:val="0"/>
          <w:divBdr>
            <w:top w:val="none" w:sz="0" w:space="0" w:color="auto"/>
            <w:left w:val="none" w:sz="0" w:space="0" w:color="auto"/>
            <w:bottom w:val="none" w:sz="0" w:space="0" w:color="auto"/>
            <w:right w:val="none" w:sz="0" w:space="0" w:color="auto"/>
          </w:divBdr>
        </w:div>
      </w:divsChild>
    </w:div>
    <w:div w:id="695740947">
      <w:bodyDiv w:val="1"/>
      <w:marLeft w:val="0"/>
      <w:marRight w:val="0"/>
      <w:marTop w:val="0"/>
      <w:marBottom w:val="0"/>
      <w:divBdr>
        <w:top w:val="none" w:sz="0" w:space="0" w:color="auto"/>
        <w:left w:val="none" w:sz="0" w:space="0" w:color="auto"/>
        <w:bottom w:val="none" w:sz="0" w:space="0" w:color="auto"/>
        <w:right w:val="none" w:sz="0" w:space="0" w:color="auto"/>
      </w:divBdr>
    </w:div>
    <w:div w:id="698236350">
      <w:bodyDiv w:val="1"/>
      <w:marLeft w:val="0"/>
      <w:marRight w:val="0"/>
      <w:marTop w:val="0"/>
      <w:marBottom w:val="0"/>
      <w:divBdr>
        <w:top w:val="none" w:sz="0" w:space="0" w:color="auto"/>
        <w:left w:val="none" w:sz="0" w:space="0" w:color="auto"/>
        <w:bottom w:val="none" w:sz="0" w:space="0" w:color="auto"/>
        <w:right w:val="none" w:sz="0" w:space="0" w:color="auto"/>
      </w:divBdr>
      <w:divsChild>
        <w:div w:id="60804807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745608988">
              <w:marLeft w:val="0"/>
              <w:marRight w:val="0"/>
              <w:marTop w:val="0"/>
              <w:marBottom w:val="0"/>
              <w:divBdr>
                <w:top w:val="none" w:sz="0" w:space="0" w:color="auto"/>
                <w:left w:val="none" w:sz="0" w:space="0" w:color="auto"/>
                <w:bottom w:val="none" w:sz="0" w:space="0" w:color="auto"/>
                <w:right w:val="none" w:sz="0" w:space="0" w:color="auto"/>
              </w:divBdr>
              <w:divsChild>
                <w:div w:id="250824166">
                  <w:marLeft w:val="0"/>
                  <w:marRight w:val="0"/>
                  <w:marTop w:val="0"/>
                  <w:marBottom w:val="0"/>
                  <w:divBdr>
                    <w:top w:val="none" w:sz="0" w:space="0" w:color="auto"/>
                    <w:left w:val="none" w:sz="0" w:space="0" w:color="auto"/>
                    <w:bottom w:val="none" w:sz="0" w:space="0" w:color="auto"/>
                    <w:right w:val="none" w:sz="0" w:space="0" w:color="auto"/>
                  </w:divBdr>
                  <w:divsChild>
                    <w:div w:id="1393969861">
                      <w:blockQuote w:val="1"/>
                      <w:marLeft w:val="96"/>
                      <w:marRight w:val="0"/>
                      <w:marTop w:val="0"/>
                      <w:marBottom w:val="0"/>
                      <w:divBdr>
                        <w:top w:val="none" w:sz="0" w:space="0" w:color="auto"/>
                        <w:left w:val="single" w:sz="6" w:space="6" w:color="CCCCCC"/>
                        <w:bottom w:val="none" w:sz="0" w:space="0" w:color="auto"/>
                        <w:right w:val="none" w:sz="0" w:space="0" w:color="auto"/>
                      </w:divBdr>
                      <w:divsChild>
                        <w:div w:id="729693384">
                          <w:marLeft w:val="0"/>
                          <w:marRight w:val="0"/>
                          <w:marTop w:val="0"/>
                          <w:marBottom w:val="0"/>
                          <w:divBdr>
                            <w:top w:val="none" w:sz="0" w:space="0" w:color="auto"/>
                            <w:left w:val="none" w:sz="0" w:space="0" w:color="auto"/>
                            <w:bottom w:val="none" w:sz="0" w:space="0" w:color="auto"/>
                            <w:right w:val="none" w:sz="0" w:space="0" w:color="auto"/>
                          </w:divBdr>
                          <w:divsChild>
                            <w:div w:id="413623658">
                              <w:marLeft w:val="0"/>
                              <w:marRight w:val="0"/>
                              <w:marTop w:val="0"/>
                              <w:marBottom w:val="0"/>
                              <w:divBdr>
                                <w:top w:val="none" w:sz="0" w:space="0" w:color="auto"/>
                                <w:left w:val="none" w:sz="0" w:space="0" w:color="auto"/>
                                <w:bottom w:val="none" w:sz="0" w:space="0" w:color="auto"/>
                                <w:right w:val="none" w:sz="0" w:space="0" w:color="auto"/>
                              </w:divBdr>
                            </w:div>
                            <w:div w:id="453524412">
                              <w:marLeft w:val="0"/>
                              <w:marRight w:val="0"/>
                              <w:marTop w:val="0"/>
                              <w:marBottom w:val="0"/>
                              <w:divBdr>
                                <w:top w:val="none" w:sz="0" w:space="0" w:color="auto"/>
                                <w:left w:val="none" w:sz="0" w:space="0" w:color="auto"/>
                                <w:bottom w:val="none" w:sz="0" w:space="0" w:color="auto"/>
                                <w:right w:val="none" w:sz="0" w:space="0" w:color="auto"/>
                              </w:divBdr>
                            </w:div>
                            <w:div w:id="1032416326">
                              <w:marLeft w:val="0"/>
                              <w:marRight w:val="0"/>
                              <w:marTop w:val="0"/>
                              <w:marBottom w:val="0"/>
                              <w:divBdr>
                                <w:top w:val="none" w:sz="0" w:space="0" w:color="auto"/>
                                <w:left w:val="none" w:sz="0" w:space="0" w:color="auto"/>
                                <w:bottom w:val="none" w:sz="0" w:space="0" w:color="auto"/>
                                <w:right w:val="none" w:sz="0" w:space="0" w:color="auto"/>
                              </w:divBdr>
                            </w:div>
                            <w:div w:id="1159928179">
                              <w:marLeft w:val="0"/>
                              <w:marRight w:val="0"/>
                              <w:marTop w:val="0"/>
                              <w:marBottom w:val="0"/>
                              <w:divBdr>
                                <w:top w:val="none" w:sz="0" w:space="0" w:color="auto"/>
                                <w:left w:val="none" w:sz="0" w:space="0" w:color="auto"/>
                                <w:bottom w:val="none" w:sz="0" w:space="0" w:color="auto"/>
                                <w:right w:val="none" w:sz="0" w:space="0" w:color="auto"/>
                              </w:divBdr>
                            </w:div>
                            <w:div w:id="1340698172">
                              <w:marLeft w:val="0"/>
                              <w:marRight w:val="0"/>
                              <w:marTop w:val="0"/>
                              <w:marBottom w:val="0"/>
                              <w:divBdr>
                                <w:top w:val="none" w:sz="0" w:space="0" w:color="auto"/>
                                <w:left w:val="none" w:sz="0" w:space="0" w:color="auto"/>
                                <w:bottom w:val="none" w:sz="0" w:space="0" w:color="auto"/>
                                <w:right w:val="none" w:sz="0" w:space="0" w:color="auto"/>
                              </w:divBdr>
                            </w:div>
                            <w:div w:id="1420908772">
                              <w:marLeft w:val="0"/>
                              <w:marRight w:val="0"/>
                              <w:marTop w:val="0"/>
                              <w:marBottom w:val="0"/>
                              <w:divBdr>
                                <w:top w:val="none" w:sz="0" w:space="0" w:color="auto"/>
                                <w:left w:val="none" w:sz="0" w:space="0" w:color="auto"/>
                                <w:bottom w:val="none" w:sz="0" w:space="0" w:color="auto"/>
                                <w:right w:val="none" w:sz="0" w:space="0" w:color="auto"/>
                              </w:divBdr>
                            </w:div>
                            <w:div w:id="1421441428">
                              <w:marLeft w:val="0"/>
                              <w:marRight w:val="0"/>
                              <w:marTop w:val="0"/>
                              <w:marBottom w:val="0"/>
                              <w:divBdr>
                                <w:top w:val="none" w:sz="0" w:space="0" w:color="auto"/>
                                <w:left w:val="none" w:sz="0" w:space="0" w:color="auto"/>
                                <w:bottom w:val="none" w:sz="0" w:space="0" w:color="auto"/>
                                <w:right w:val="none" w:sz="0" w:space="0" w:color="auto"/>
                              </w:divBdr>
                            </w:div>
                            <w:div w:id="1845438929">
                              <w:marLeft w:val="0"/>
                              <w:marRight w:val="0"/>
                              <w:marTop w:val="0"/>
                              <w:marBottom w:val="0"/>
                              <w:divBdr>
                                <w:top w:val="none" w:sz="0" w:space="0" w:color="auto"/>
                                <w:left w:val="none" w:sz="0" w:space="0" w:color="auto"/>
                                <w:bottom w:val="none" w:sz="0" w:space="0" w:color="auto"/>
                                <w:right w:val="none" w:sz="0" w:space="0" w:color="auto"/>
                              </w:divBdr>
                            </w:div>
                            <w:div w:id="1895652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1513372">
      <w:bodyDiv w:val="1"/>
      <w:marLeft w:val="0"/>
      <w:marRight w:val="0"/>
      <w:marTop w:val="0"/>
      <w:marBottom w:val="0"/>
      <w:divBdr>
        <w:top w:val="none" w:sz="0" w:space="0" w:color="auto"/>
        <w:left w:val="none" w:sz="0" w:space="0" w:color="auto"/>
        <w:bottom w:val="none" w:sz="0" w:space="0" w:color="auto"/>
        <w:right w:val="none" w:sz="0" w:space="0" w:color="auto"/>
      </w:divBdr>
    </w:div>
    <w:div w:id="704139637">
      <w:bodyDiv w:val="1"/>
      <w:marLeft w:val="0"/>
      <w:marRight w:val="0"/>
      <w:marTop w:val="0"/>
      <w:marBottom w:val="0"/>
      <w:divBdr>
        <w:top w:val="none" w:sz="0" w:space="0" w:color="auto"/>
        <w:left w:val="none" w:sz="0" w:space="0" w:color="auto"/>
        <w:bottom w:val="none" w:sz="0" w:space="0" w:color="auto"/>
        <w:right w:val="none" w:sz="0" w:space="0" w:color="auto"/>
      </w:divBdr>
    </w:div>
    <w:div w:id="707068464">
      <w:bodyDiv w:val="1"/>
      <w:marLeft w:val="0"/>
      <w:marRight w:val="0"/>
      <w:marTop w:val="0"/>
      <w:marBottom w:val="0"/>
      <w:divBdr>
        <w:top w:val="none" w:sz="0" w:space="0" w:color="auto"/>
        <w:left w:val="none" w:sz="0" w:space="0" w:color="auto"/>
        <w:bottom w:val="none" w:sz="0" w:space="0" w:color="auto"/>
        <w:right w:val="none" w:sz="0" w:space="0" w:color="auto"/>
      </w:divBdr>
    </w:div>
    <w:div w:id="708067519">
      <w:bodyDiv w:val="1"/>
      <w:marLeft w:val="0"/>
      <w:marRight w:val="0"/>
      <w:marTop w:val="0"/>
      <w:marBottom w:val="0"/>
      <w:divBdr>
        <w:top w:val="none" w:sz="0" w:space="0" w:color="auto"/>
        <w:left w:val="none" w:sz="0" w:space="0" w:color="auto"/>
        <w:bottom w:val="none" w:sz="0" w:space="0" w:color="auto"/>
        <w:right w:val="none" w:sz="0" w:space="0" w:color="auto"/>
      </w:divBdr>
    </w:div>
    <w:div w:id="709644418">
      <w:bodyDiv w:val="1"/>
      <w:marLeft w:val="0"/>
      <w:marRight w:val="0"/>
      <w:marTop w:val="0"/>
      <w:marBottom w:val="0"/>
      <w:divBdr>
        <w:top w:val="none" w:sz="0" w:space="0" w:color="auto"/>
        <w:left w:val="none" w:sz="0" w:space="0" w:color="auto"/>
        <w:bottom w:val="none" w:sz="0" w:space="0" w:color="auto"/>
        <w:right w:val="none" w:sz="0" w:space="0" w:color="auto"/>
      </w:divBdr>
      <w:divsChild>
        <w:div w:id="1598443984">
          <w:marLeft w:val="0"/>
          <w:marRight w:val="0"/>
          <w:marTop w:val="0"/>
          <w:marBottom w:val="0"/>
          <w:divBdr>
            <w:top w:val="none" w:sz="0" w:space="0" w:color="auto"/>
            <w:left w:val="none" w:sz="0" w:space="0" w:color="auto"/>
            <w:bottom w:val="none" w:sz="0" w:space="0" w:color="auto"/>
            <w:right w:val="none" w:sz="0" w:space="0" w:color="auto"/>
          </w:divBdr>
        </w:div>
      </w:divsChild>
    </w:div>
    <w:div w:id="711270150">
      <w:bodyDiv w:val="1"/>
      <w:marLeft w:val="0"/>
      <w:marRight w:val="0"/>
      <w:marTop w:val="0"/>
      <w:marBottom w:val="0"/>
      <w:divBdr>
        <w:top w:val="none" w:sz="0" w:space="0" w:color="auto"/>
        <w:left w:val="none" w:sz="0" w:space="0" w:color="auto"/>
        <w:bottom w:val="none" w:sz="0" w:space="0" w:color="auto"/>
        <w:right w:val="none" w:sz="0" w:space="0" w:color="auto"/>
      </w:divBdr>
    </w:div>
    <w:div w:id="712507901">
      <w:bodyDiv w:val="1"/>
      <w:marLeft w:val="0"/>
      <w:marRight w:val="0"/>
      <w:marTop w:val="0"/>
      <w:marBottom w:val="0"/>
      <w:divBdr>
        <w:top w:val="none" w:sz="0" w:space="0" w:color="auto"/>
        <w:left w:val="none" w:sz="0" w:space="0" w:color="auto"/>
        <w:bottom w:val="none" w:sz="0" w:space="0" w:color="auto"/>
        <w:right w:val="none" w:sz="0" w:space="0" w:color="auto"/>
      </w:divBdr>
    </w:div>
    <w:div w:id="715156454">
      <w:bodyDiv w:val="1"/>
      <w:marLeft w:val="0"/>
      <w:marRight w:val="0"/>
      <w:marTop w:val="0"/>
      <w:marBottom w:val="0"/>
      <w:divBdr>
        <w:top w:val="none" w:sz="0" w:space="0" w:color="auto"/>
        <w:left w:val="none" w:sz="0" w:space="0" w:color="auto"/>
        <w:bottom w:val="none" w:sz="0" w:space="0" w:color="auto"/>
        <w:right w:val="none" w:sz="0" w:space="0" w:color="auto"/>
      </w:divBdr>
      <w:divsChild>
        <w:div w:id="1368139199">
          <w:marLeft w:val="0"/>
          <w:marRight w:val="0"/>
          <w:marTop w:val="0"/>
          <w:marBottom w:val="0"/>
          <w:divBdr>
            <w:top w:val="none" w:sz="0" w:space="0" w:color="auto"/>
            <w:left w:val="none" w:sz="0" w:space="0" w:color="auto"/>
            <w:bottom w:val="none" w:sz="0" w:space="0" w:color="auto"/>
            <w:right w:val="none" w:sz="0" w:space="0" w:color="auto"/>
          </w:divBdr>
        </w:div>
        <w:div w:id="1694575123">
          <w:marLeft w:val="0"/>
          <w:marRight w:val="0"/>
          <w:marTop w:val="0"/>
          <w:marBottom w:val="0"/>
          <w:divBdr>
            <w:top w:val="none" w:sz="0" w:space="0" w:color="auto"/>
            <w:left w:val="none" w:sz="0" w:space="0" w:color="auto"/>
            <w:bottom w:val="none" w:sz="0" w:space="0" w:color="auto"/>
            <w:right w:val="none" w:sz="0" w:space="0" w:color="auto"/>
          </w:divBdr>
          <w:divsChild>
            <w:div w:id="1187138451">
              <w:marLeft w:val="0"/>
              <w:marRight w:val="0"/>
              <w:marTop w:val="0"/>
              <w:marBottom w:val="0"/>
              <w:divBdr>
                <w:top w:val="none" w:sz="0" w:space="0" w:color="auto"/>
                <w:left w:val="none" w:sz="0" w:space="0" w:color="auto"/>
                <w:bottom w:val="none" w:sz="0" w:space="0" w:color="auto"/>
                <w:right w:val="none" w:sz="0" w:space="0" w:color="auto"/>
              </w:divBdr>
            </w:div>
            <w:div w:id="1480221182">
              <w:marLeft w:val="0"/>
              <w:marRight w:val="0"/>
              <w:marTop w:val="30"/>
              <w:marBottom w:val="0"/>
              <w:divBdr>
                <w:top w:val="none" w:sz="0" w:space="0" w:color="auto"/>
                <w:left w:val="none" w:sz="0" w:space="0" w:color="auto"/>
                <w:bottom w:val="none" w:sz="0" w:space="0" w:color="auto"/>
                <w:right w:val="none" w:sz="0" w:space="0" w:color="auto"/>
              </w:divBdr>
              <w:divsChild>
                <w:div w:id="1774205551">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sChild>
    </w:div>
    <w:div w:id="722219793">
      <w:bodyDiv w:val="1"/>
      <w:marLeft w:val="0"/>
      <w:marRight w:val="0"/>
      <w:marTop w:val="0"/>
      <w:marBottom w:val="0"/>
      <w:divBdr>
        <w:top w:val="none" w:sz="0" w:space="0" w:color="auto"/>
        <w:left w:val="none" w:sz="0" w:space="0" w:color="auto"/>
        <w:bottom w:val="none" w:sz="0" w:space="0" w:color="auto"/>
        <w:right w:val="none" w:sz="0" w:space="0" w:color="auto"/>
      </w:divBdr>
    </w:div>
    <w:div w:id="723605769">
      <w:bodyDiv w:val="1"/>
      <w:marLeft w:val="0"/>
      <w:marRight w:val="0"/>
      <w:marTop w:val="0"/>
      <w:marBottom w:val="0"/>
      <w:divBdr>
        <w:top w:val="none" w:sz="0" w:space="0" w:color="auto"/>
        <w:left w:val="none" w:sz="0" w:space="0" w:color="auto"/>
        <w:bottom w:val="none" w:sz="0" w:space="0" w:color="auto"/>
        <w:right w:val="none" w:sz="0" w:space="0" w:color="auto"/>
      </w:divBdr>
      <w:divsChild>
        <w:div w:id="144280022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19508418">
              <w:marLeft w:val="0"/>
              <w:marRight w:val="0"/>
              <w:marTop w:val="0"/>
              <w:marBottom w:val="0"/>
              <w:divBdr>
                <w:top w:val="none" w:sz="0" w:space="0" w:color="auto"/>
                <w:left w:val="none" w:sz="0" w:space="0" w:color="auto"/>
                <w:bottom w:val="none" w:sz="0" w:space="0" w:color="auto"/>
                <w:right w:val="none" w:sz="0" w:space="0" w:color="auto"/>
              </w:divBdr>
              <w:divsChild>
                <w:div w:id="1351880145">
                  <w:marLeft w:val="0"/>
                  <w:marRight w:val="0"/>
                  <w:marTop w:val="0"/>
                  <w:marBottom w:val="0"/>
                  <w:divBdr>
                    <w:top w:val="none" w:sz="0" w:space="0" w:color="auto"/>
                    <w:left w:val="none" w:sz="0" w:space="0" w:color="auto"/>
                    <w:bottom w:val="none" w:sz="0" w:space="0" w:color="auto"/>
                    <w:right w:val="none" w:sz="0" w:space="0" w:color="auto"/>
                  </w:divBdr>
                  <w:divsChild>
                    <w:div w:id="985007520">
                      <w:marLeft w:val="0"/>
                      <w:marRight w:val="0"/>
                      <w:marTop w:val="0"/>
                      <w:marBottom w:val="0"/>
                      <w:divBdr>
                        <w:top w:val="none" w:sz="0" w:space="0" w:color="auto"/>
                        <w:left w:val="none" w:sz="0" w:space="0" w:color="auto"/>
                        <w:bottom w:val="none" w:sz="0" w:space="0" w:color="auto"/>
                        <w:right w:val="none" w:sz="0" w:space="0" w:color="auto"/>
                      </w:divBdr>
                      <w:divsChild>
                        <w:div w:id="340935519">
                          <w:marLeft w:val="0"/>
                          <w:marRight w:val="0"/>
                          <w:marTop w:val="0"/>
                          <w:marBottom w:val="0"/>
                          <w:divBdr>
                            <w:top w:val="none" w:sz="0" w:space="0" w:color="auto"/>
                            <w:left w:val="none" w:sz="0" w:space="0" w:color="auto"/>
                            <w:bottom w:val="none" w:sz="0" w:space="0" w:color="auto"/>
                            <w:right w:val="none" w:sz="0" w:space="0" w:color="auto"/>
                          </w:divBdr>
                          <w:divsChild>
                            <w:div w:id="1459176537">
                              <w:marLeft w:val="0"/>
                              <w:marRight w:val="0"/>
                              <w:marTop w:val="0"/>
                              <w:marBottom w:val="0"/>
                              <w:divBdr>
                                <w:top w:val="none" w:sz="0" w:space="0" w:color="auto"/>
                                <w:left w:val="none" w:sz="0" w:space="0" w:color="auto"/>
                                <w:bottom w:val="none" w:sz="0" w:space="0" w:color="auto"/>
                                <w:right w:val="none" w:sz="0" w:space="0" w:color="auto"/>
                              </w:divBdr>
                              <w:divsChild>
                                <w:div w:id="716248388">
                                  <w:marLeft w:val="0"/>
                                  <w:marRight w:val="0"/>
                                  <w:marTop w:val="0"/>
                                  <w:marBottom w:val="0"/>
                                  <w:divBdr>
                                    <w:top w:val="none" w:sz="0" w:space="0" w:color="auto"/>
                                    <w:left w:val="none" w:sz="0" w:space="0" w:color="auto"/>
                                    <w:bottom w:val="none" w:sz="0" w:space="0" w:color="auto"/>
                                    <w:right w:val="none" w:sz="0" w:space="0" w:color="auto"/>
                                  </w:divBdr>
                                  <w:divsChild>
                                    <w:div w:id="1401098212">
                                      <w:marLeft w:val="0"/>
                                      <w:marRight w:val="0"/>
                                      <w:marTop w:val="0"/>
                                      <w:marBottom w:val="0"/>
                                      <w:divBdr>
                                        <w:top w:val="none" w:sz="0" w:space="0" w:color="auto"/>
                                        <w:left w:val="none" w:sz="0" w:space="0" w:color="auto"/>
                                        <w:bottom w:val="none" w:sz="0" w:space="0" w:color="auto"/>
                                        <w:right w:val="none" w:sz="0" w:space="0" w:color="auto"/>
                                      </w:divBdr>
                                      <w:divsChild>
                                        <w:div w:id="183186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23988959">
      <w:bodyDiv w:val="1"/>
      <w:marLeft w:val="0"/>
      <w:marRight w:val="0"/>
      <w:marTop w:val="0"/>
      <w:marBottom w:val="0"/>
      <w:divBdr>
        <w:top w:val="none" w:sz="0" w:space="0" w:color="auto"/>
        <w:left w:val="none" w:sz="0" w:space="0" w:color="auto"/>
        <w:bottom w:val="none" w:sz="0" w:space="0" w:color="auto"/>
        <w:right w:val="none" w:sz="0" w:space="0" w:color="auto"/>
      </w:divBdr>
    </w:div>
    <w:div w:id="731198798">
      <w:bodyDiv w:val="1"/>
      <w:marLeft w:val="0"/>
      <w:marRight w:val="0"/>
      <w:marTop w:val="0"/>
      <w:marBottom w:val="0"/>
      <w:divBdr>
        <w:top w:val="none" w:sz="0" w:space="0" w:color="auto"/>
        <w:left w:val="none" w:sz="0" w:space="0" w:color="auto"/>
        <w:bottom w:val="none" w:sz="0" w:space="0" w:color="auto"/>
        <w:right w:val="none" w:sz="0" w:space="0" w:color="auto"/>
      </w:divBdr>
    </w:div>
    <w:div w:id="731464857">
      <w:bodyDiv w:val="1"/>
      <w:marLeft w:val="0"/>
      <w:marRight w:val="0"/>
      <w:marTop w:val="0"/>
      <w:marBottom w:val="0"/>
      <w:divBdr>
        <w:top w:val="none" w:sz="0" w:space="0" w:color="auto"/>
        <w:left w:val="none" w:sz="0" w:space="0" w:color="auto"/>
        <w:bottom w:val="none" w:sz="0" w:space="0" w:color="auto"/>
        <w:right w:val="none" w:sz="0" w:space="0" w:color="auto"/>
      </w:divBdr>
      <w:divsChild>
        <w:div w:id="1258366704">
          <w:marLeft w:val="0"/>
          <w:marRight w:val="0"/>
          <w:marTop w:val="0"/>
          <w:marBottom w:val="0"/>
          <w:divBdr>
            <w:top w:val="none" w:sz="0" w:space="0" w:color="auto"/>
            <w:left w:val="none" w:sz="0" w:space="0" w:color="auto"/>
            <w:bottom w:val="none" w:sz="0" w:space="0" w:color="auto"/>
            <w:right w:val="none" w:sz="0" w:space="0" w:color="auto"/>
          </w:divBdr>
        </w:div>
        <w:div w:id="1393037177">
          <w:marLeft w:val="0"/>
          <w:marRight w:val="0"/>
          <w:marTop w:val="0"/>
          <w:marBottom w:val="0"/>
          <w:divBdr>
            <w:top w:val="none" w:sz="0" w:space="0" w:color="auto"/>
            <w:left w:val="none" w:sz="0" w:space="0" w:color="auto"/>
            <w:bottom w:val="none" w:sz="0" w:space="0" w:color="auto"/>
            <w:right w:val="none" w:sz="0" w:space="0" w:color="auto"/>
          </w:divBdr>
        </w:div>
      </w:divsChild>
    </w:div>
    <w:div w:id="741148476">
      <w:bodyDiv w:val="1"/>
      <w:marLeft w:val="0"/>
      <w:marRight w:val="0"/>
      <w:marTop w:val="0"/>
      <w:marBottom w:val="0"/>
      <w:divBdr>
        <w:top w:val="none" w:sz="0" w:space="0" w:color="auto"/>
        <w:left w:val="none" w:sz="0" w:space="0" w:color="auto"/>
        <w:bottom w:val="none" w:sz="0" w:space="0" w:color="auto"/>
        <w:right w:val="none" w:sz="0" w:space="0" w:color="auto"/>
      </w:divBdr>
      <w:divsChild>
        <w:div w:id="724378497">
          <w:marLeft w:val="0"/>
          <w:marRight w:val="0"/>
          <w:marTop w:val="0"/>
          <w:marBottom w:val="0"/>
          <w:divBdr>
            <w:top w:val="none" w:sz="0" w:space="0" w:color="auto"/>
            <w:left w:val="none" w:sz="0" w:space="0" w:color="auto"/>
            <w:bottom w:val="none" w:sz="0" w:space="0" w:color="auto"/>
            <w:right w:val="none" w:sz="0" w:space="0" w:color="auto"/>
          </w:divBdr>
          <w:divsChild>
            <w:div w:id="441459095">
              <w:marLeft w:val="0"/>
              <w:marRight w:val="0"/>
              <w:marTop w:val="0"/>
              <w:marBottom w:val="0"/>
              <w:divBdr>
                <w:top w:val="none" w:sz="0" w:space="0" w:color="auto"/>
                <w:left w:val="none" w:sz="0" w:space="0" w:color="auto"/>
                <w:bottom w:val="none" w:sz="0" w:space="0" w:color="auto"/>
                <w:right w:val="none" w:sz="0" w:space="0" w:color="auto"/>
              </w:divBdr>
              <w:divsChild>
                <w:div w:id="71899331">
                  <w:marLeft w:val="0"/>
                  <w:marRight w:val="0"/>
                  <w:marTop w:val="0"/>
                  <w:marBottom w:val="0"/>
                  <w:divBdr>
                    <w:top w:val="none" w:sz="0" w:space="0" w:color="auto"/>
                    <w:left w:val="none" w:sz="0" w:space="0" w:color="auto"/>
                    <w:bottom w:val="none" w:sz="0" w:space="0" w:color="auto"/>
                    <w:right w:val="none" w:sz="0" w:space="0" w:color="auto"/>
                  </w:divBdr>
                  <w:divsChild>
                    <w:div w:id="1607036165">
                      <w:marLeft w:val="0"/>
                      <w:marRight w:val="0"/>
                      <w:marTop w:val="0"/>
                      <w:marBottom w:val="0"/>
                      <w:divBdr>
                        <w:top w:val="none" w:sz="0" w:space="0" w:color="auto"/>
                        <w:left w:val="none" w:sz="0" w:space="0" w:color="auto"/>
                        <w:bottom w:val="none" w:sz="0" w:space="0" w:color="auto"/>
                        <w:right w:val="none" w:sz="0" w:space="0" w:color="auto"/>
                      </w:divBdr>
                    </w:div>
                  </w:divsChild>
                </w:div>
                <w:div w:id="96603826">
                  <w:marLeft w:val="0"/>
                  <w:marRight w:val="0"/>
                  <w:marTop w:val="0"/>
                  <w:marBottom w:val="0"/>
                  <w:divBdr>
                    <w:top w:val="none" w:sz="0" w:space="0" w:color="auto"/>
                    <w:left w:val="none" w:sz="0" w:space="0" w:color="auto"/>
                    <w:bottom w:val="none" w:sz="0" w:space="0" w:color="auto"/>
                    <w:right w:val="none" w:sz="0" w:space="0" w:color="auto"/>
                  </w:divBdr>
                  <w:divsChild>
                    <w:div w:id="2004435295">
                      <w:marLeft w:val="0"/>
                      <w:marRight w:val="0"/>
                      <w:marTop w:val="0"/>
                      <w:marBottom w:val="0"/>
                      <w:divBdr>
                        <w:top w:val="none" w:sz="0" w:space="0" w:color="auto"/>
                        <w:left w:val="none" w:sz="0" w:space="0" w:color="auto"/>
                        <w:bottom w:val="none" w:sz="0" w:space="0" w:color="auto"/>
                        <w:right w:val="none" w:sz="0" w:space="0" w:color="auto"/>
                      </w:divBdr>
                    </w:div>
                  </w:divsChild>
                </w:div>
                <w:div w:id="817380854">
                  <w:marLeft w:val="0"/>
                  <w:marRight w:val="0"/>
                  <w:marTop w:val="0"/>
                  <w:marBottom w:val="0"/>
                  <w:divBdr>
                    <w:top w:val="none" w:sz="0" w:space="0" w:color="auto"/>
                    <w:left w:val="none" w:sz="0" w:space="0" w:color="auto"/>
                    <w:bottom w:val="none" w:sz="0" w:space="0" w:color="auto"/>
                    <w:right w:val="none" w:sz="0" w:space="0" w:color="auto"/>
                  </w:divBdr>
                  <w:divsChild>
                    <w:div w:id="684744075">
                      <w:marLeft w:val="0"/>
                      <w:marRight w:val="0"/>
                      <w:marTop w:val="0"/>
                      <w:marBottom w:val="0"/>
                      <w:divBdr>
                        <w:top w:val="none" w:sz="0" w:space="0" w:color="auto"/>
                        <w:left w:val="none" w:sz="0" w:space="0" w:color="auto"/>
                        <w:bottom w:val="none" w:sz="0" w:space="0" w:color="auto"/>
                        <w:right w:val="none" w:sz="0" w:space="0" w:color="auto"/>
                      </w:divBdr>
                    </w:div>
                  </w:divsChild>
                </w:div>
                <w:div w:id="1125005927">
                  <w:marLeft w:val="0"/>
                  <w:marRight w:val="0"/>
                  <w:marTop w:val="0"/>
                  <w:marBottom w:val="0"/>
                  <w:divBdr>
                    <w:top w:val="none" w:sz="0" w:space="0" w:color="auto"/>
                    <w:left w:val="none" w:sz="0" w:space="0" w:color="auto"/>
                    <w:bottom w:val="none" w:sz="0" w:space="0" w:color="auto"/>
                    <w:right w:val="none" w:sz="0" w:space="0" w:color="auto"/>
                  </w:divBdr>
                  <w:divsChild>
                    <w:div w:id="2103332077">
                      <w:marLeft w:val="0"/>
                      <w:marRight w:val="0"/>
                      <w:marTop w:val="0"/>
                      <w:marBottom w:val="0"/>
                      <w:divBdr>
                        <w:top w:val="none" w:sz="0" w:space="0" w:color="auto"/>
                        <w:left w:val="none" w:sz="0" w:space="0" w:color="auto"/>
                        <w:bottom w:val="none" w:sz="0" w:space="0" w:color="auto"/>
                        <w:right w:val="none" w:sz="0" w:space="0" w:color="auto"/>
                      </w:divBdr>
                    </w:div>
                  </w:divsChild>
                </w:div>
                <w:div w:id="1399784298">
                  <w:marLeft w:val="0"/>
                  <w:marRight w:val="0"/>
                  <w:marTop w:val="0"/>
                  <w:marBottom w:val="0"/>
                  <w:divBdr>
                    <w:top w:val="none" w:sz="0" w:space="0" w:color="auto"/>
                    <w:left w:val="none" w:sz="0" w:space="0" w:color="auto"/>
                    <w:bottom w:val="none" w:sz="0" w:space="0" w:color="auto"/>
                    <w:right w:val="none" w:sz="0" w:space="0" w:color="auto"/>
                  </w:divBdr>
                  <w:divsChild>
                    <w:div w:id="1281188262">
                      <w:marLeft w:val="0"/>
                      <w:marRight w:val="0"/>
                      <w:marTop w:val="0"/>
                      <w:marBottom w:val="0"/>
                      <w:divBdr>
                        <w:top w:val="none" w:sz="0" w:space="0" w:color="auto"/>
                        <w:left w:val="none" w:sz="0" w:space="0" w:color="auto"/>
                        <w:bottom w:val="none" w:sz="0" w:space="0" w:color="auto"/>
                        <w:right w:val="none" w:sz="0" w:space="0" w:color="auto"/>
                      </w:divBdr>
                    </w:div>
                  </w:divsChild>
                </w:div>
                <w:div w:id="1609894684">
                  <w:marLeft w:val="0"/>
                  <w:marRight w:val="0"/>
                  <w:marTop w:val="0"/>
                  <w:marBottom w:val="0"/>
                  <w:divBdr>
                    <w:top w:val="none" w:sz="0" w:space="0" w:color="auto"/>
                    <w:left w:val="none" w:sz="0" w:space="0" w:color="auto"/>
                    <w:bottom w:val="none" w:sz="0" w:space="0" w:color="auto"/>
                    <w:right w:val="none" w:sz="0" w:space="0" w:color="auto"/>
                  </w:divBdr>
                  <w:divsChild>
                    <w:div w:id="115017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999254">
          <w:marLeft w:val="0"/>
          <w:marRight w:val="0"/>
          <w:marTop w:val="30"/>
          <w:marBottom w:val="0"/>
          <w:divBdr>
            <w:top w:val="none" w:sz="0" w:space="0" w:color="auto"/>
            <w:left w:val="none" w:sz="0" w:space="0" w:color="auto"/>
            <w:bottom w:val="none" w:sz="0" w:space="0" w:color="auto"/>
            <w:right w:val="none" w:sz="0" w:space="0" w:color="auto"/>
          </w:divBdr>
          <w:divsChild>
            <w:div w:id="522281585">
              <w:marLeft w:val="0"/>
              <w:marRight w:val="0"/>
              <w:marTop w:val="0"/>
              <w:marBottom w:val="0"/>
              <w:divBdr>
                <w:top w:val="single" w:sz="6" w:space="0" w:color="DDDDDD"/>
                <w:left w:val="single" w:sz="6" w:space="0" w:color="DDDDDD"/>
                <w:bottom w:val="single" w:sz="6" w:space="0" w:color="DDDDDD"/>
                <w:right w:val="single" w:sz="6" w:space="0" w:color="DDDDDD"/>
              </w:divBdr>
            </w:div>
          </w:divsChild>
        </w:div>
      </w:divsChild>
    </w:div>
    <w:div w:id="751509607">
      <w:bodyDiv w:val="1"/>
      <w:marLeft w:val="0"/>
      <w:marRight w:val="0"/>
      <w:marTop w:val="0"/>
      <w:marBottom w:val="0"/>
      <w:divBdr>
        <w:top w:val="none" w:sz="0" w:space="0" w:color="auto"/>
        <w:left w:val="none" w:sz="0" w:space="0" w:color="auto"/>
        <w:bottom w:val="none" w:sz="0" w:space="0" w:color="auto"/>
        <w:right w:val="none" w:sz="0" w:space="0" w:color="auto"/>
      </w:divBdr>
    </w:div>
    <w:div w:id="753666544">
      <w:bodyDiv w:val="1"/>
      <w:marLeft w:val="0"/>
      <w:marRight w:val="0"/>
      <w:marTop w:val="0"/>
      <w:marBottom w:val="0"/>
      <w:divBdr>
        <w:top w:val="none" w:sz="0" w:space="0" w:color="auto"/>
        <w:left w:val="none" w:sz="0" w:space="0" w:color="auto"/>
        <w:bottom w:val="none" w:sz="0" w:space="0" w:color="auto"/>
        <w:right w:val="none" w:sz="0" w:space="0" w:color="auto"/>
      </w:divBdr>
      <w:divsChild>
        <w:div w:id="303825449">
          <w:marLeft w:val="0"/>
          <w:marRight w:val="0"/>
          <w:marTop w:val="0"/>
          <w:marBottom w:val="0"/>
          <w:divBdr>
            <w:top w:val="none" w:sz="0" w:space="0" w:color="auto"/>
            <w:left w:val="none" w:sz="0" w:space="0" w:color="auto"/>
            <w:bottom w:val="none" w:sz="0" w:space="0" w:color="auto"/>
            <w:right w:val="none" w:sz="0" w:space="0" w:color="auto"/>
          </w:divBdr>
          <w:divsChild>
            <w:div w:id="1867138440">
              <w:marLeft w:val="0"/>
              <w:marRight w:val="0"/>
              <w:marTop w:val="0"/>
              <w:marBottom w:val="0"/>
              <w:divBdr>
                <w:top w:val="none" w:sz="0" w:space="0" w:color="auto"/>
                <w:left w:val="none" w:sz="0" w:space="0" w:color="auto"/>
                <w:bottom w:val="none" w:sz="0" w:space="0" w:color="auto"/>
                <w:right w:val="none" w:sz="0" w:space="0" w:color="auto"/>
              </w:divBdr>
              <w:divsChild>
                <w:div w:id="379671621">
                  <w:marLeft w:val="0"/>
                  <w:marRight w:val="0"/>
                  <w:marTop w:val="0"/>
                  <w:marBottom w:val="0"/>
                  <w:divBdr>
                    <w:top w:val="none" w:sz="0" w:space="0" w:color="auto"/>
                    <w:left w:val="none" w:sz="0" w:space="0" w:color="auto"/>
                    <w:bottom w:val="none" w:sz="0" w:space="0" w:color="auto"/>
                    <w:right w:val="none" w:sz="0" w:space="0" w:color="auto"/>
                  </w:divBdr>
                  <w:divsChild>
                    <w:div w:id="433021546">
                      <w:marLeft w:val="0"/>
                      <w:marRight w:val="0"/>
                      <w:marTop w:val="0"/>
                      <w:marBottom w:val="0"/>
                      <w:divBdr>
                        <w:top w:val="none" w:sz="0" w:space="0" w:color="auto"/>
                        <w:left w:val="none" w:sz="0" w:space="0" w:color="auto"/>
                        <w:bottom w:val="none" w:sz="0" w:space="0" w:color="auto"/>
                        <w:right w:val="none" w:sz="0" w:space="0" w:color="auto"/>
                      </w:divBdr>
                      <w:divsChild>
                        <w:div w:id="162670493">
                          <w:marLeft w:val="0"/>
                          <w:marRight w:val="0"/>
                          <w:marTop w:val="0"/>
                          <w:marBottom w:val="0"/>
                          <w:divBdr>
                            <w:top w:val="none" w:sz="0" w:space="0" w:color="auto"/>
                            <w:left w:val="none" w:sz="0" w:space="0" w:color="auto"/>
                            <w:bottom w:val="none" w:sz="0" w:space="0" w:color="auto"/>
                            <w:right w:val="none" w:sz="0" w:space="0" w:color="auto"/>
                          </w:divBdr>
                        </w:div>
                        <w:div w:id="110614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462987">
          <w:marLeft w:val="0"/>
          <w:marRight w:val="0"/>
          <w:marTop w:val="0"/>
          <w:marBottom w:val="0"/>
          <w:divBdr>
            <w:top w:val="none" w:sz="0" w:space="0" w:color="auto"/>
            <w:left w:val="none" w:sz="0" w:space="0" w:color="auto"/>
            <w:bottom w:val="none" w:sz="0" w:space="0" w:color="auto"/>
            <w:right w:val="none" w:sz="0" w:space="0" w:color="auto"/>
          </w:divBdr>
          <w:divsChild>
            <w:div w:id="1794206090">
              <w:marLeft w:val="0"/>
              <w:marRight w:val="0"/>
              <w:marTop w:val="0"/>
              <w:marBottom w:val="0"/>
              <w:divBdr>
                <w:top w:val="none" w:sz="0" w:space="0" w:color="auto"/>
                <w:left w:val="none" w:sz="0" w:space="0" w:color="auto"/>
                <w:bottom w:val="none" w:sz="0" w:space="0" w:color="auto"/>
                <w:right w:val="none" w:sz="0" w:space="0" w:color="auto"/>
              </w:divBdr>
              <w:divsChild>
                <w:div w:id="1452280058">
                  <w:marLeft w:val="0"/>
                  <w:marRight w:val="0"/>
                  <w:marTop w:val="0"/>
                  <w:marBottom w:val="0"/>
                  <w:divBdr>
                    <w:top w:val="none" w:sz="0" w:space="0" w:color="auto"/>
                    <w:left w:val="none" w:sz="0" w:space="0" w:color="auto"/>
                    <w:bottom w:val="none" w:sz="0" w:space="0" w:color="auto"/>
                    <w:right w:val="none" w:sz="0" w:space="0" w:color="auto"/>
                  </w:divBdr>
                  <w:divsChild>
                    <w:div w:id="224528520">
                      <w:marLeft w:val="0"/>
                      <w:marRight w:val="0"/>
                      <w:marTop w:val="0"/>
                      <w:marBottom w:val="0"/>
                      <w:divBdr>
                        <w:top w:val="none" w:sz="0" w:space="0" w:color="auto"/>
                        <w:left w:val="none" w:sz="0" w:space="0" w:color="auto"/>
                        <w:bottom w:val="none" w:sz="0" w:space="0" w:color="auto"/>
                        <w:right w:val="none" w:sz="0" w:space="0" w:color="auto"/>
                      </w:divBdr>
                      <w:divsChild>
                        <w:div w:id="1415661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866787">
      <w:bodyDiv w:val="1"/>
      <w:marLeft w:val="0"/>
      <w:marRight w:val="0"/>
      <w:marTop w:val="0"/>
      <w:marBottom w:val="0"/>
      <w:divBdr>
        <w:top w:val="none" w:sz="0" w:space="0" w:color="auto"/>
        <w:left w:val="none" w:sz="0" w:space="0" w:color="auto"/>
        <w:bottom w:val="none" w:sz="0" w:space="0" w:color="auto"/>
        <w:right w:val="none" w:sz="0" w:space="0" w:color="auto"/>
      </w:divBdr>
    </w:div>
    <w:div w:id="755131414">
      <w:bodyDiv w:val="1"/>
      <w:marLeft w:val="0"/>
      <w:marRight w:val="0"/>
      <w:marTop w:val="0"/>
      <w:marBottom w:val="0"/>
      <w:divBdr>
        <w:top w:val="none" w:sz="0" w:space="0" w:color="auto"/>
        <w:left w:val="none" w:sz="0" w:space="0" w:color="auto"/>
        <w:bottom w:val="none" w:sz="0" w:space="0" w:color="auto"/>
        <w:right w:val="none" w:sz="0" w:space="0" w:color="auto"/>
      </w:divBdr>
    </w:div>
    <w:div w:id="765075701">
      <w:bodyDiv w:val="1"/>
      <w:marLeft w:val="0"/>
      <w:marRight w:val="0"/>
      <w:marTop w:val="0"/>
      <w:marBottom w:val="0"/>
      <w:divBdr>
        <w:top w:val="none" w:sz="0" w:space="0" w:color="auto"/>
        <w:left w:val="none" w:sz="0" w:space="0" w:color="auto"/>
        <w:bottom w:val="none" w:sz="0" w:space="0" w:color="auto"/>
        <w:right w:val="none" w:sz="0" w:space="0" w:color="auto"/>
      </w:divBdr>
    </w:div>
    <w:div w:id="767508459">
      <w:bodyDiv w:val="1"/>
      <w:marLeft w:val="0"/>
      <w:marRight w:val="0"/>
      <w:marTop w:val="0"/>
      <w:marBottom w:val="0"/>
      <w:divBdr>
        <w:top w:val="none" w:sz="0" w:space="0" w:color="auto"/>
        <w:left w:val="none" w:sz="0" w:space="0" w:color="auto"/>
        <w:bottom w:val="none" w:sz="0" w:space="0" w:color="auto"/>
        <w:right w:val="none" w:sz="0" w:space="0" w:color="auto"/>
      </w:divBdr>
    </w:div>
    <w:div w:id="785809062">
      <w:bodyDiv w:val="1"/>
      <w:marLeft w:val="0"/>
      <w:marRight w:val="0"/>
      <w:marTop w:val="0"/>
      <w:marBottom w:val="0"/>
      <w:divBdr>
        <w:top w:val="none" w:sz="0" w:space="0" w:color="auto"/>
        <w:left w:val="none" w:sz="0" w:space="0" w:color="auto"/>
        <w:bottom w:val="none" w:sz="0" w:space="0" w:color="auto"/>
        <w:right w:val="none" w:sz="0" w:space="0" w:color="auto"/>
      </w:divBdr>
    </w:div>
    <w:div w:id="786895474">
      <w:bodyDiv w:val="1"/>
      <w:marLeft w:val="0"/>
      <w:marRight w:val="0"/>
      <w:marTop w:val="0"/>
      <w:marBottom w:val="0"/>
      <w:divBdr>
        <w:top w:val="none" w:sz="0" w:space="0" w:color="auto"/>
        <w:left w:val="none" w:sz="0" w:space="0" w:color="auto"/>
        <w:bottom w:val="none" w:sz="0" w:space="0" w:color="auto"/>
        <w:right w:val="none" w:sz="0" w:space="0" w:color="auto"/>
      </w:divBdr>
    </w:div>
    <w:div w:id="787118570">
      <w:bodyDiv w:val="1"/>
      <w:marLeft w:val="0"/>
      <w:marRight w:val="0"/>
      <w:marTop w:val="0"/>
      <w:marBottom w:val="0"/>
      <w:divBdr>
        <w:top w:val="none" w:sz="0" w:space="0" w:color="auto"/>
        <w:left w:val="none" w:sz="0" w:space="0" w:color="auto"/>
        <w:bottom w:val="none" w:sz="0" w:space="0" w:color="auto"/>
        <w:right w:val="none" w:sz="0" w:space="0" w:color="auto"/>
      </w:divBdr>
    </w:div>
    <w:div w:id="795294250">
      <w:bodyDiv w:val="1"/>
      <w:marLeft w:val="0"/>
      <w:marRight w:val="0"/>
      <w:marTop w:val="0"/>
      <w:marBottom w:val="0"/>
      <w:divBdr>
        <w:top w:val="none" w:sz="0" w:space="0" w:color="auto"/>
        <w:left w:val="none" w:sz="0" w:space="0" w:color="auto"/>
        <w:bottom w:val="none" w:sz="0" w:space="0" w:color="auto"/>
        <w:right w:val="none" w:sz="0" w:space="0" w:color="auto"/>
      </w:divBdr>
    </w:div>
    <w:div w:id="797066931">
      <w:bodyDiv w:val="1"/>
      <w:marLeft w:val="0"/>
      <w:marRight w:val="0"/>
      <w:marTop w:val="0"/>
      <w:marBottom w:val="0"/>
      <w:divBdr>
        <w:top w:val="none" w:sz="0" w:space="0" w:color="auto"/>
        <w:left w:val="none" w:sz="0" w:space="0" w:color="auto"/>
        <w:bottom w:val="none" w:sz="0" w:space="0" w:color="auto"/>
        <w:right w:val="none" w:sz="0" w:space="0" w:color="auto"/>
      </w:divBdr>
    </w:div>
    <w:div w:id="799297909">
      <w:bodyDiv w:val="1"/>
      <w:marLeft w:val="0"/>
      <w:marRight w:val="0"/>
      <w:marTop w:val="0"/>
      <w:marBottom w:val="0"/>
      <w:divBdr>
        <w:top w:val="none" w:sz="0" w:space="0" w:color="auto"/>
        <w:left w:val="none" w:sz="0" w:space="0" w:color="auto"/>
        <w:bottom w:val="none" w:sz="0" w:space="0" w:color="auto"/>
        <w:right w:val="none" w:sz="0" w:space="0" w:color="auto"/>
      </w:divBdr>
      <w:divsChild>
        <w:div w:id="37827214">
          <w:marLeft w:val="0"/>
          <w:marRight w:val="0"/>
          <w:marTop w:val="0"/>
          <w:marBottom w:val="0"/>
          <w:divBdr>
            <w:top w:val="none" w:sz="0" w:space="0" w:color="auto"/>
            <w:left w:val="none" w:sz="0" w:space="0" w:color="auto"/>
            <w:bottom w:val="none" w:sz="0" w:space="0" w:color="auto"/>
            <w:right w:val="none" w:sz="0" w:space="0" w:color="auto"/>
          </w:divBdr>
        </w:div>
        <w:div w:id="118306770">
          <w:marLeft w:val="0"/>
          <w:marRight w:val="0"/>
          <w:marTop w:val="0"/>
          <w:marBottom w:val="0"/>
          <w:divBdr>
            <w:top w:val="none" w:sz="0" w:space="0" w:color="auto"/>
            <w:left w:val="none" w:sz="0" w:space="0" w:color="auto"/>
            <w:bottom w:val="none" w:sz="0" w:space="0" w:color="auto"/>
            <w:right w:val="none" w:sz="0" w:space="0" w:color="auto"/>
          </w:divBdr>
        </w:div>
        <w:div w:id="135218737">
          <w:marLeft w:val="0"/>
          <w:marRight w:val="0"/>
          <w:marTop w:val="0"/>
          <w:marBottom w:val="0"/>
          <w:divBdr>
            <w:top w:val="none" w:sz="0" w:space="0" w:color="auto"/>
            <w:left w:val="none" w:sz="0" w:space="0" w:color="auto"/>
            <w:bottom w:val="none" w:sz="0" w:space="0" w:color="auto"/>
            <w:right w:val="none" w:sz="0" w:space="0" w:color="auto"/>
          </w:divBdr>
        </w:div>
        <w:div w:id="203687358">
          <w:marLeft w:val="0"/>
          <w:marRight w:val="0"/>
          <w:marTop w:val="0"/>
          <w:marBottom w:val="0"/>
          <w:divBdr>
            <w:top w:val="none" w:sz="0" w:space="0" w:color="auto"/>
            <w:left w:val="none" w:sz="0" w:space="0" w:color="auto"/>
            <w:bottom w:val="none" w:sz="0" w:space="0" w:color="auto"/>
            <w:right w:val="none" w:sz="0" w:space="0" w:color="auto"/>
          </w:divBdr>
        </w:div>
        <w:div w:id="294725320">
          <w:marLeft w:val="0"/>
          <w:marRight w:val="0"/>
          <w:marTop w:val="0"/>
          <w:marBottom w:val="0"/>
          <w:divBdr>
            <w:top w:val="none" w:sz="0" w:space="0" w:color="auto"/>
            <w:left w:val="none" w:sz="0" w:space="0" w:color="auto"/>
            <w:bottom w:val="none" w:sz="0" w:space="0" w:color="auto"/>
            <w:right w:val="none" w:sz="0" w:space="0" w:color="auto"/>
          </w:divBdr>
          <w:divsChild>
            <w:div w:id="1525366772">
              <w:marLeft w:val="0"/>
              <w:marRight w:val="0"/>
              <w:marTop w:val="0"/>
              <w:marBottom w:val="0"/>
              <w:divBdr>
                <w:top w:val="none" w:sz="0" w:space="0" w:color="auto"/>
                <w:left w:val="none" w:sz="0" w:space="0" w:color="auto"/>
                <w:bottom w:val="none" w:sz="0" w:space="0" w:color="auto"/>
                <w:right w:val="none" w:sz="0" w:space="0" w:color="auto"/>
              </w:divBdr>
              <w:divsChild>
                <w:div w:id="54205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090384">
          <w:marLeft w:val="0"/>
          <w:marRight w:val="0"/>
          <w:marTop w:val="0"/>
          <w:marBottom w:val="0"/>
          <w:divBdr>
            <w:top w:val="none" w:sz="0" w:space="0" w:color="auto"/>
            <w:left w:val="none" w:sz="0" w:space="0" w:color="auto"/>
            <w:bottom w:val="none" w:sz="0" w:space="0" w:color="auto"/>
            <w:right w:val="none" w:sz="0" w:space="0" w:color="auto"/>
          </w:divBdr>
        </w:div>
        <w:div w:id="448090471">
          <w:marLeft w:val="0"/>
          <w:marRight w:val="0"/>
          <w:marTop w:val="0"/>
          <w:marBottom w:val="0"/>
          <w:divBdr>
            <w:top w:val="none" w:sz="0" w:space="0" w:color="auto"/>
            <w:left w:val="none" w:sz="0" w:space="0" w:color="auto"/>
            <w:bottom w:val="none" w:sz="0" w:space="0" w:color="auto"/>
            <w:right w:val="none" w:sz="0" w:space="0" w:color="auto"/>
          </w:divBdr>
        </w:div>
        <w:div w:id="452142247">
          <w:marLeft w:val="0"/>
          <w:marRight w:val="0"/>
          <w:marTop w:val="0"/>
          <w:marBottom w:val="0"/>
          <w:divBdr>
            <w:top w:val="none" w:sz="0" w:space="0" w:color="auto"/>
            <w:left w:val="none" w:sz="0" w:space="0" w:color="auto"/>
            <w:bottom w:val="none" w:sz="0" w:space="0" w:color="auto"/>
            <w:right w:val="none" w:sz="0" w:space="0" w:color="auto"/>
          </w:divBdr>
          <w:divsChild>
            <w:div w:id="1418476105">
              <w:marLeft w:val="0"/>
              <w:marRight w:val="0"/>
              <w:marTop w:val="0"/>
              <w:marBottom w:val="0"/>
              <w:divBdr>
                <w:top w:val="none" w:sz="0" w:space="0" w:color="auto"/>
                <w:left w:val="none" w:sz="0" w:space="0" w:color="auto"/>
                <w:bottom w:val="none" w:sz="0" w:space="0" w:color="auto"/>
                <w:right w:val="none" w:sz="0" w:space="0" w:color="auto"/>
              </w:divBdr>
              <w:divsChild>
                <w:div w:id="487290844">
                  <w:marLeft w:val="0"/>
                  <w:marRight w:val="0"/>
                  <w:marTop w:val="0"/>
                  <w:marBottom w:val="0"/>
                  <w:divBdr>
                    <w:top w:val="none" w:sz="0" w:space="0" w:color="auto"/>
                    <w:left w:val="none" w:sz="0" w:space="0" w:color="auto"/>
                    <w:bottom w:val="none" w:sz="0" w:space="0" w:color="auto"/>
                    <w:right w:val="none" w:sz="0" w:space="0" w:color="auto"/>
                  </w:divBdr>
                  <w:divsChild>
                    <w:div w:id="65676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861874">
          <w:marLeft w:val="0"/>
          <w:marRight w:val="0"/>
          <w:marTop w:val="0"/>
          <w:marBottom w:val="0"/>
          <w:divBdr>
            <w:top w:val="none" w:sz="0" w:space="0" w:color="auto"/>
            <w:left w:val="none" w:sz="0" w:space="0" w:color="auto"/>
            <w:bottom w:val="none" w:sz="0" w:space="0" w:color="auto"/>
            <w:right w:val="none" w:sz="0" w:space="0" w:color="auto"/>
          </w:divBdr>
        </w:div>
        <w:div w:id="483395029">
          <w:marLeft w:val="0"/>
          <w:marRight w:val="0"/>
          <w:marTop w:val="0"/>
          <w:marBottom w:val="0"/>
          <w:divBdr>
            <w:top w:val="none" w:sz="0" w:space="0" w:color="auto"/>
            <w:left w:val="none" w:sz="0" w:space="0" w:color="auto"/>
            <w:bottom w:val="none" w:sz="0" w:space="0" w:color="auto"/>
            <w:right w:val="none" w:sz="0" w:space="0" w:color="auto"/>
          </w:divBdr>
        </w:div>
        <w:div w:id="491335682">
          <w:marLeft w:val="0"/>
          <w:marRight w:val="0"/>
          <w:marTop w:val="0"/>
          <w:marBottom w:val="0"/>
          <w:divBdr>
            <w:top w:val="none" w:sz="0" w:space="0" w:color="auto"/>
            <w:left w:val="none" w:sz="0" w:space="0" w:color="auto"/>
            <w:bottom w:val="none" w:sz="0" w:space="0" w:color="auto"/>
            <w:right w:val="none" w:sz="0" w:space="0" w:color="auto"/>
          </w:divBdr>
        </w:div>
        <w:div w:id="499926403">
          <w:marLeft w:val="0"/>
          <w:marRight w:val="0"/>
          <w:marTop w:val="0"/>
          <w:marBottom w:val="0"/>
          <w:divBdr>
            <w:top w:val="none" w:sz="0" w:space="0" w:color="auto"/>
            <w:left w:val="none" w:sz="0" w:space="0" w:color="auto"/>
            <w:bottom w:val="none" w:sz="0" w:space="0" w:color="auto"/>
            <w:right w:val="none" w:sz="0" w:space="0" w:color="auto"/>
          </w:divBdr>
        </w:div>
        <w:div w:id="509873280">
          <w:marLeft w:val="0"/>
          <w:marRight w:val="0"/>
          <w:marTop w:val="0"/>
          <w:marBottom w:val="0"/>
          <w:divBdr>
            <w:top w:val="none" w:sz="0" w:space="0" w:color="auto"/>
            <w:left w:val="none" w:sz="0" w:space="0" w:color="auto"/>
            <w:bottom w:val="none" w:sz="0" w:space="0" w:color="auto"/>
            <w:right w:val="none" w:sz="0" w:space="0" w:color="auto"/>
          </w:divBdr>
        </w:div>
        <w:div w:id="515316466">
          <w:marLeft w:val="0"/>
          <w:marRight w:val="0"/>
          <w:marTop w:val="0"/>
          <w:marBottom w:val="0"/>
          <w:divBdr>
            <w:top w:val="none" w:sz="0" w:space="0" w:color="auto"/>
            <w:left w:val="none" w:sz="0" w:space="0" w:color="auto"/>
            <w:bottom w:val="none" w:sz="0" w:space="0" w:color="auto"/>
            <w:right w:val="none" w:sz="0" w:space="0" w:color="auto"/>
          </w:divBdr>
        </w:div>
        <w:div w:id="516845600">
          <w:marLeft w:val="0"/>
          <w:marRight w:val="0"/>
          <w:marTop w:val="0"/>
          <w:marBottom w:val="0"/>
          <w:divBdr>
            <w:top w:val="none" w:sz="0" w:space="0" w:color="auto"/>
            <w:left w:val="none" w:sz="0" w:space="0" w:color="auto"/>
            <w:bottom w:val="none" w:sz="0" w:space="0" w:color="auto"/>
            <w:right w:val="none" w:sz="0" w:space="0" w:color="auto"/>
          </w:divBdr>
          <w:divsChild>
            <w:div w:id="1053314076">
              <w:marLeft w:val="0"/>
              <w:marRight w:val="0"/>
              <w:marTop w:val="0"/>
              <w:marBottom w:val="0"/>
              <w:divBdr>
                <w:top w:val="none" w:sz="0" w:space="0" w:color="auto"/>
                <w:left w:val="none" w:sz="0" w:space="0" w:color="auto"/>
                <w:bottom w:val="none" w:sz="0" w:space="0" w:color="auto"/>
                <w:right w:val="none" w:sz="0" w:space="0" w:color="auto"/>
              </w:divBdr>
              <w:divsChild>
                <w:div w:id="761755578">
                  <w:marLeft w:val="0"/>
                  <w:marRight w:val="0"/>
                  <w:marTop w:val="0"/>
                  <w:marBottom w:val="0"/>
                  <w:divBdr>
                    <w:top w:val="none" w:sz="0" w:space="0" w:color="auto"/>
                    <w:left w:val="none" w:sz="0" w:space="0" w:color="auto"/>
                    <w:bottom w:val="none" w:sz="0" w:space="0" w:color="auto"/>
                    <w:right w:val="none" w:sz="0" w:space="0" w:color="auto"/>
                  </w:divBdr>
                  <w:divsChild>
                    <w:div w:id="186432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95716">
              <w:marLeft w:val="0"/>
              <w:marRight w:val="0"/>
              <w:marTop w:val="0"/>
              <w:marBottom w:val="0"/>
              <w:divBdr>
                <w:top w:val="none" w:sz="0" w:space="0" w:color="auto"/>
                <w:left w:val="none" w:sz="0" w:space="0" w:color="auto"/>
                <w:bottom w:val="none" w:sz="0" w:space="0" w:color="auto"/>
                <w:right w:val="none" w:sz="0" w:space="0" w:color="auto"/>
              </w:divBdr>
              <w:divsChild>
                <w:div w:id="1390298033">
                  <w:marLeft w:val="0"/>
                  <w:marRight w:val="0"/>
                  <w:marTop w:val="0"/>
                  <w:marBottom w:val="0"/>
                  <w:divBdr>
                    <w:top w:val="none" w:sz="0" w:space="0" w:color="auto"/>
                    <w:left w:val="none" w:sz="0" w:space="0" w:color="auto"/>
                    <w:bottom w:val="none" w:sz="0" w:space="0" w:color="auto"/>
                    <w:right w:val="none" w:sz="0" w:space="0" w:color="auto"/>
                  </w:divBdr>
                  <w:divsChild>
                    <w:div w:id="185310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834561">
          <w:marLeft w:val="0"/>
          <w:marRight w:val="0"/>
          <w:marTop w:val="0"/>
          <w:marBottom w:val="0"/>
          <w:divBdr>
            <w:top w:val="none" w:sz="0" w:space="0" w:color="auto"/>
            <w:left w:val="none" w:sz="0" w:space="0" w:color="auto"/>
            <w:bottom w:val="none" w:sz="0" w:space="0" w:color="auto"/>
            <w:right w:val="none" w:sz="0" w:space="0" w:color="auto"/>
          </w:divBdr>
          <w:divsChild>
            <w:div w:id="2105881684">
              <w:marLeft w:val="0"/>
              <w:marRight w:val="0"/>
              <w:marTop w:val="0"/>
              <w:marBottom w:val="0"/>
              <w:divBdr>
                <w:top w:val="none" w:sz="0" w:space="0" w:color="auto"/>
                <w:left w:val="none" w:sz="0" w:space="0" w:color="auto"/>
                <w:bottom w:val="none" w:sz="0" w:space="0" w:color="auto"/>
                <w:right w:val="none" w:sz="0" w:space="0" w:color="auto"/>
              </w:divBdr>
              <w:divsChild>
                <w:div w:id="285353873">
                  <w:marLeft w:val="0"/>
                  <w:marRight w:val="0"/>
                  <w:marTop w:val="0"/>
                  <w:marBottom w:val="0"/>
                  <w:divBdr>
                    <w:top w:val="none" w:sz="0" w:space="0" w:color="auto"/>
                    <w:left w:val="none" w:sz="0" w:space="0" w:color="auto"/>
                    <w:bottom w:val="none" w:sz="0" w:space="0" w:color="auto"/>
                    <w:right w:val="none" w:sz="0" w:space="0" w:color="auto"/>
                  </w:divBdr>
                  <w:divsChild>
                    <w:div w:id="695693377">
                      <w:marLeft w:val="0"/>
                      <w:marRight w:val="0"/>
                      <w:marTop w:val="0"/>
                      <w:marBottom w:val="0"/>
                      <w:divBdr>
                        <w:top w:val="none" w:sz="0" w:space="0" w:color="auto"/>
                        <w:left w:val="none" w:sz="0" w:space="0" w:color="auto"/>
                        <w:bottom w:val="none" w:sz="0" w:space="0" w:color="auto"/>
                        <w:right w:val="none" w:sz="0" w:space="0" w:color="auto"/>
                      </w:divBdr>
                      <w:divsChild>
                        <w:div w:id="1037125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4796537">
          <w:marLeft w:val="0"/>
          <w:marRight w:val="0"/>
          <w:marTop w:val="0"/>
          <w:marBottom w:val="0"/>
          <w:divBdr>
            <w:top w:val="none" w:sz="0" w:space="0" w:color="auto"/>
            <w:left w:val="none" w:sz="0" w:space="0" w:color="auto"/>
            <w:bottom w:val="none" w:sz="0" w:space="0" w:color="auto"/>
            <w:right w:val="none" w:sz="0" w:space="0" w:color="auto"/>
          </w:divBdr>
        </w:div>
        <w:div w:id="631138684">
          <w:marLeft w:val="0"/>
          <w:marRight w:val="0"/>
          <w:marTop w:val="0"/>
          <w:marBottom w:val="0"/>
          <w:divBdr>
            <w:top w:val="none" w:sz="0" w:space="0" w:color="auto"/>
            <w:left w:val="none" w:sz="0" w:space="0" w:color="auto"/>
            <w:bottom w:val="none" w:sz="0" w:space="0" w:color="auto"/>
            <w:right w:val="none" w:sz="0" w:space="0" w:color="auto"/>
          </w:divBdr>
        </w:div>
        <w:div w:id="861551617">
          <w:marLeft w:val="0"/>
          <w:marRight w:val="0"/>
          <w:marTop w:val="0"/>
          <w:marBottom w:val="0"/>
          <w:divBdr>
            <w:top w:val="none" w:sz="0" w:space="0" w:color="auto"/>
            <w:left w:val="none" w:sz="0" w:space="0" w:color="auto"/>
            <w:bottom w:val="none" w:sz="0" w:space="0" w:color="auto"/>
            <w:right w:val="none" w:sz="0" w:space="0" w:color="auto"/>
          </w:divBdr>
        </w:div>
        <w:div w:id="940799371">
          <w:marLeft w:val="0"/>
          <w:marRight w:val="0"/>
          <w:marTop w:val="0"/>
          <w:marBottom w:val="0"/>
          <w:divBdr>
            <w:top w:val="none" w:sz="0" w:space="0" w:color="auto"/>
            <w:left w:val="none" w:sz="0" w:space="0" w:color="auto"/>
            <w:bottom w:val="none" w:sz="0" w:space="0" w:color="auto"/>
            <w:right w:val="none" w:sz="0" w:space="0" w:color="auto"/>
          </w:divBdr>
        </w:div>
        <w:div w:id="941425325">
          <w:marLeft w:val="0"/>
          <w:marRight w:val="0"/>
          <w:marTop w:val="0"/>
          <w:marBottom w:val="0"/>
          <w:divBdr>
            <w:top w:val="none" w:sz="0" w:space="0" w:color="auto"/>
            <w:left w:val="none" w:sz="0" w:space="0" w:color="auto"/>
            <w:bottom w:val="none" w:sz="0" w:space="0" w:color="auto"/>
            <w:right w:val="none" w:sz="0" w:space="0" w:color="auto"/>
          </w:divBdr>
        </w:div>
        <w:div w:id="951668172">
          <w:marLeft w:val="0"/>
          <w:marRight w:val="0"/>
          <w:marTop w:val="0"/>
          <w:marBottom w:val="0"/>
          <w:divBdr>
            <w:top w:val="none" w:sz="0" w:space="0" w:color="auto"/>
            <w:left w:val="none" w:sz="0" w:space="0" w:color="auto"/>
            <w:bottom w:val="none" w:sz="0" w:space="0" w:color="auto"/>
            <w:right w:val="none" w:sz="0" w:space="0" w:color="auto"/>
          </w:divBdr>
        </w:div>
        <w:div w:id="1016733126">
          <w:marLeft w:val="0"/>
          <w:marRight w:val="0"/>
          <w:marTop w:val="0"/>
          <w:marBottom w:val="0"/>
          <w:divBdr>
            <w:top w:val="none" w:sz="0" w:space="0" w:color="auto"/>
            <w:left w:val="none" w:sz="0" w:space="0" w:color="auto"/>
            <w:bottom w:val="none" w:sz="0" w:space="0" w:color="auto"/>
            <w:right w:val="none" w:sz="0" w:space="0" w:color="auto"/>
          </w:divBdr>
          <w:divsChild>
            <w:div w:id="453252002">
              <w:marLeft w:val="0"/>
              <w:marRight w:val="0"/>
              <w:marTop w:val="0"/>
              <w:marBottom w:val="0"/>
              <w:divBdr>
                <w:top w:val="none" w:sz="0" w:space="0" w:color="auto"/>
                <w:left w:val="none" w:sz="0" w:space="0" w:color="auto"/>
                <w:bottom w:val="none" w:sz="0" w:space="0" w:color="auto"/>
                <w:right w:val="none" w:sz="0" w:space="0" w:color="auto"/>
              </w:divBdr>
              <w:divsChild>
                <w:div w:id="380715604">
                  <w:marLeft w:val="0"/>
                  <w:marRight w:val="0"/>
                  <w:marTop w:val="0"/>
                  <w:marBottom w:val="0"/>
                  <w:divBdr>
                    <w:top w:val="none" w:sz="0" w:space="0" w:color="auto"/>
                    <w:left w:val="none" w:sz="0" w:space="0" w:color="auto"/>
                    <w:bottom w:val="none" w:sz="0" w:space="0" w:color="auto"/>
                    <w:right w:val="none" w:sz="0" w:space="0" w:color="auto"/>
                  </w:divBdr>
                  <w:divsChild>
                    <w:div w:id="2078162986">
                      <w:marLeft w:val="0"/>
                      <w:marRight w:val="0"/>
                      <w:marTop w:val="0"/>
                      <w:marBottom w:val="0"/>
                      <w:divBdr>
                        <w:top w:val="none" w:sz="0" w:space="0" w:color="auto"/>
                        <w:left w:val="none" w:sz="0" w:space="0" w:color="auto"/>
                        <w:bottom w:val="none" w:sz="0" w:space="0" w:color="auto"/>
                        <w:right w:val="none" w:sz="0" w:space="0" w:color="auto"/>
                      </w:divBdr>
                      <w:divsChild>
                        <w:div w:id="177648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1131059">
          <w:marLeft w:val="0"/>
          <w:marRight w:val="0"/>
          <w:marTop w:val="0"/>
          <w:marBottom w:val="0"/>
          <w:divBdr>
            <w:top w:val="none" w:sz="0" w:space="0" w:color="auto"/>
            <w:left w:val="none" w:sz="0" w:space="0" w:color="auto"/>
            <w:bottom w:val="none" w:sz="0" w:space="0" w:color="auto"/>
            <w:right w:val="none" w:sz="0" w:space="0" w:color="auto"/>
          </w:divBdr>
          <w:divsChild>
            <w:div w:id="2029595939">
              <w:marLeft w:val="0"/>
              <w:marRight w:val="0"/>
              <w:marTop w:val="0"/>
              <w:marBottom w:val="0"/>
              <w:divBdr>
                <w:top w:val="none" w:sz="0" w:space="0" w:color="auto"/>
                <w:left w:val="none" w:sz="0" w:space="0" w:color="auto"/>
                <w:bottom w:val="none" w:sz="0" w:space="0" w:color="auto"/>
                <w:right w:val="none" w:sz="0" w:space="0" w:color="auto"/>
              </w:divBdr>
              <w:divsChild>
                <w:div w:id="434906905">
                  <w:marLeft w:val="0"/>
                  <w:marRight w:val="0"/>
                  <w:marTop w:val="0"/>
                  <w:marBottom w:val="0"/>
                  <w:divBdr>
                    <w:top w:val="none" w:sz="0" w:space="0" w:color="auto"/>
                    <w:left w:val="none" w:sz="0" w:space="0" w:color="auto"/>
                    <w:bottom w:val="none" w:sz="0" w:space="0" w:color="auto"/>
                    <w:right w:val="none" w:sz="0" w:space="0" w:color="auto"/>
                  </w:divBdr>
                  <w:divsChild>
                    <w:div w:id="1674718699">
                      <w:marLeft w:val="0"/>
                      <w:marRight w:val="0"/>
                      <w:marTop w:val="0"/>
                      <w:marBottom w:val="0"/>
                      <w:divBdr>
                        <w:top w:val="none" w:sz="0" w:space="0" w:color="auto"/>
                        <w:left w:val="none" w:sz="0" w:space="0" w:color="auto"/>
                        <w:bottom w:val="none" w:sz="0" w:space="0" w:color="auto"/>
                        <w:right w:val="none" w:sz="0" w:space="0" w:color="auto"/>
                      </w:divBdr>
                      <w:divsChild>
                        <w:div w:id="103881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3097385">
          <w:marLeft w:val="0"/>
          <w:marRight w:val="0"/>
          <w:marTop w:val="0"/>
          <w:marBottom w:val="0"/>
          <w:divBdr>
            <w:top w:val="none" w:sz="0" w:space="0" w:color="auto"/>
            <w:left w:val="none" w:sz="0" w:space="0" w:color="auto"/>
            <w:bottom w:val="none" w:sz="0" w:space="0" w:color="auto"/>
            <w:right w:val="none" w:sz="0" w:space="0" w:color="auto"/>
          </w:divBdr>
        </w:div>
        <w:div w:id="1026444171">
          <w:marLeft w:val="0"/>
          <w:marRight w:val="0"/>
          <w:marTop w:val="0"/>
          <w:marBottom w:val="0"/>
          <w:divBdr>
            <w:top w:val="none" w:sz="0" w:space="0" w:color="auto"/>
            <w:left w:val="none" w:sz="0" w:space="0" w:color="auto"/>
            <w:bottom w:val="none" w:sz="0" w:space="0" w:color="auto"/>
            <w:right w:val="none" w:sz="0" w:space="0" w:color="auto"/>
          </w:divBdr>
        </w:div>
        <w:div w:id="1048066640">
          <w:marLeft w:val="0"/>
          <w:marRight w:val="0"/>
          <w:marTop w:val="0"/>
          <w:marBottom w:val="0"/>
          <w:divBdr>
            <w:top w:val="none" w:sz="0" w:space="0" w:color="auto"/>
            <w:left w:val="none" w:sz="0" w:space="0" w:color="auto"/>
            <w:bottom w:val="none" w:sz="0" w:space="0" w:color="auto"/>
            <w:right w:val="none" w:sz="0" w:space="0" w:color="auto"/>
          </w:divBdr>
        </w:div>
        <w:div w:id="1130124297">
          <w:marLeft w:val="0"/>
          <w:marRight w:val="0"/>
          <w:marTop w:val="0"/>
          <w:marBottom w:val="0"/>
          <w:divBdr>
            <w:top w:val="none" w:sz="0" w:space="0" w:color="auto"/>
            <w:left w:val="none" w:sz="0" w:space="0" w:color="auto"/>
            <w:bottom w:val="none" w:sz="0" w:space="0" w:color="auto"/>
            <w:right w:val="none" w:sz="0" w:space="0" w:color="auto"/>
          </w:divBdr>
        </w:div>
        <w:div w:id="1229340861">
          <w:marLeft w:val="0"/>
          <w:marRight w:val="0"/>
          <w:marTop w:val="0"/>
          <w:marBottom w:val="0"/>
          <w:divBdr>
            <w:top w:val="none" w:sz="0" w:space="0" w:color="auto"/>
            <w:left w:val="none" w:sz="0" w:space="0" w:color="auto"/>
            <w:bottom w:val="none" w:sz="0" w:space="0" w:color="auto"/>
            <w:right w:val="none" w:sz="0" w:space="0" w:color="auto"/>
          </w:divBdr>
        </w:div>
        <w:div w:id="1258367374">
          <w:marLeft w:val="0"/>
          <w:marRight w:val="0"/>
          <w:marTop w:val="0"/>
          <w:marBottom w:val="0"/>
          <w:divBdr>
            <w:top w:val="none" w:sz="0" w:space="0" w:color="auto"/>
            <w:left w:val="none" w:sz="0" w:space="0" w:color="auto"/>
            <w:bottom w:val="none" w:sz="0" w:space="0" w:color="auto"/>
            <w:right w:val="none" w:sz="0" w:space="0" w:color="auto"/>
          </w:divBdr>
        </w:div>
        <w:div w:id="1391465464">
          <w:marLeft w:val="0"/>
          <w:marRight w:val="0"/>
          <w:marTop w:val="0"/>
          <w:marBottom w:val="0"/>
          <w:divBdr>
            <w:top w:val="none" w:sz="0" w:space="0" w:color="auto"/>
            <w:left w:val="none" w:sz="0" w:space="0" w:color="auto"/>
            <w:bottom w:val="none" w:sz="0" w:space="0" w:color="auto"/>
            <w:right w:val="none" w:sz="0" w:space="0" w:color="auto"/>
          </w:divBdr>
        </w:div>
        <w:div w:id="1557662198">
          <w:marLeft w:val="0"/>
          <w:marRight w:val="0"/>
          <w:marTop w:val="0"/>
          <w:marBottom w:val="0"/>
          <w:divBdr>
            <w:top w:val="none" w:sz="0" w:space="0" w:color="auto"/>
            <w:left w:val="none" w:sz="0" w:space="0" w:color="auto"/>
            <w:bottom w:val="none" w:sz="0" w:space="0" w:color="auto"/>
            <w:right w:val="none" w:sz="0" w:space="0" w:color="auto"/>
          </w:divBdr>
        </w:div>
        <w:div w:id="1605570775">
          <w:marLeft w:val="0"/>
          <w:marRight w:val="0"/>
          <w:marTop w:val="0"/>
          <w:marBottom w:val="0"/>
          <w:divBdr>
            <w:top w:val="none" w:sz="0" w:space="0" w:color="auto"/>
            <w:left w:val="none" w:sz="0" w:space="0" w:color="auto"/>
            <w:bottom w:val="none" w:sz="0" w:space="0" w:color="auto"/>
            <w:right w:val="none" w:sz="0" w:space="0" w:color="auto"/>
          </w:divBdr>
        </w:div>
        <w:div w:id="1660688238">
          <w:marLeft w:val="0"/>
          <w:marRight w:val="0"/>
          <w:marTop w:val="0"/>
          <w:marBottom w:val="0"/>
          <w:divBdr>
            <w:top w:val="none" w:sz="0" w:space="0" w:color="auto"/>
            <w:left w:val="none" w:sz="0" w:space="0" w:color="auto"/>
            <w:bottom w:val="none" w:sz="0" w:space="0" w:color="auto"/>
            <w:right w:val="none" w:sz="0" w:space="0" w:color="auto"/>
          </w:divBdr>
        </w:div>
        <w:div w:id="1686588772">
          <w:marLeft w:val="0"/>
          <w:marRight w:val="0"/>
          <w:marTop w:val="0"/>
          <w:marBottom w:val="0"/>
          <w:divBdr>
            <w:top w:val="none" w:sz="0" w:space="0" w:color="auto"/>
            <w:left w:val="none" w:sz="0" w:space="0" w:color="auto"/>
            <w:bottom w:val="none" w:sz="0" w:space="0" w:color="auto"/>
            <w:right w:val="none" w:sz="0" w:space="0" w:color="auto"/>
          </w:divBdr>
        </w:div>
        <w:div w:id="1809318119">
          <w:marLeft w:val="0"/>
          <w:marRight w:val="0"/>
          <w:marTop w:val="0"/>
          <w:marBottom w:val="0"/>
          <w:divBdr>
            <w:top w:val="none" w:sz="0" w:space="0" w:color="auto"/>
            <w:left w:val="none" w:sz="0" w:space="0" w:color="auto"/>
            <w:bottom w:val="none" w:sz="0" w:space="0" w:color="auto"/>
            <w:right w:val="none" w:sz="0" w:space="0" w:color="auto"/>
          </w:divBdr>
        </w:div>
        <w:div w:id="1837573408">
          <w:marLeft w:val="0"/>
          <w:marRight w:val="0"/>
          <w:marTop w:val="0"/>
          <w:marBottom w:val="0"/>
          <w:divBdr>
            <w:top w:val="none" w:sz="0" w:space="0" w:color="auto"/>
            <w:left w:val="none" w:sz="0" w:space="0" w:color="auto"/>
            <w:bottom w:val="none" w:sz="0" w:space="0" w:color="auto"/>
            <w:right w:val="none" w:sz="0" w:space="0" w:color="auto"/>
          </w:divBdr>
        </w:div>
        <w:div w:id="1982612926">
          <w:marLeft w:val="0"/>
          <w:marRight w:val="0"/>
          <w:marTop w:val="0"/>
          <w:marBottom w:val="0"/>
          <w:divBdr>
            <w:top w:val="none" w:sz="0" w:space="0" w:color="auto"/>
            <w:left w:val="none" w:sz="0" w:space="0" w:color="auto"/>
            <w:bottom w:val="none" w:sz="0" w:space="0" w:color="auto"/>
            <w:right w:val="none" w:sz="0" w:space="0" w:color="auto"/>
          </w:divBdr>
          <w:divsChild>
            <w:div w:id="253324392">
              <w:marLeft w:val="0"/>
              <w:marRight w:val="0"/>
              <w:marTop w:val="0"/>
              <w:marBottom w:val="0"/>
              <w:divBdr>
                <w:top w:val="none" w:sz="0" w:space="0" w:color="auto"/>
                <w:left w:val="none" w:sz="0" w:space="0" w:color="auto"/>
                <w:bottom w:val="none" w:sz="0" w:space="0" w:color="auto"/>
                <w:right w:val="none" w:sz="0" w:space="0" w:color="auto"/>
              </w:divBdr>
              <w:divsChild>
                <w:div w:id="1341619886">
                  <w:marLeft w:val="0"/>
                  <w:marRight w:val="0"/>
                  <w:marTop w:val="0"/>
                  <w:marBottom w:val="0"/>
                  <w:divBdr>
                    <w:top w:val="none" w:sz="0" w:space="0" w:color="auto"/>
                    <w:left w:val="none" w:sz="0" w:space="0" w:color="auto"/>
                    <w:bottom w:val="none" w:sz="0" w:space="0" w:color="auto"/>
                    <w:right w:val="none" w:sz="0" w:space="0" w:color="auto"/>
                  </w:divBdr>
                  <w:divsChild>
                    <w:div w:id="1104569490">
                      <w:marLeft w:val="0"/>
                      <w:marRight w:val="0"/>
                      <w:marTop w:val="0"/>
                      <w:marBottom w:val="0"/>
                      <w:divBdr>
                        <w:top w:val="none" w:sz="0" w:space="0" w:color="auto"/>
                        <w:left w:val="none" w:sz="0" w:space="0" w:color="auto"/>
                        <w:bottom w:val="none" w:sz="0" w:space="0" w:color="auto"/>
                        <w:right w:val="none" w:sz="0" w:space="0" w:color="auto"/>
                      </w:divBdr>
                      <w:divsChild>
                        <w:div w:id="83218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596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37502">
      <w:bodyDiv w:val="1"/>
      <w:marLeft w:val="0"/>
      <w:marRight w:val="0"/>
      <w:marTop w:val="0"/>
      <w:marBottom w:val="0"/>
      <w:divBdr>
        <w:top w:val="none" w:sz="0" w:space="0" w:color="auto"/>
        <w:left w:val="none" w:sz="0" w:space="0" w:color="auto"/>
        <w:bottom w:val="none" w:sz="0" w:space="0" w:color="auto"/>
        <w:right w:val="none" w:sz="0" w:space="0" w:color="auto"/>
      </w:divBdr>
    </w:div>
    <w:div w:id="825509105">
      <w:bodyDiv w:val="1"/>
      <w:marLeft w:val="0"/>
      <w:marRight w:val="0"/>
      <w:marTop w:val="0"/>
      <w:marBottom w:val="0"/>
      <w:divBdr>
        <w:top w:val="none" w:sz="0" w:space="0" w:color="auto"/>
        <w:left w:val="none" w:sz="0" w:space="0" w:color="auto"/>
        <w:bottom w:val="none" w:sz="0" w:space="0" w:color="auto"/>
        <w:right w:val="none" w:sz="0" w:space="0" w:color="auto"/>
      </w:divBdr>
    </w:div>
    <w:div w:id="827944162">
      <w:bodyDiv w:val="1"/>
      <w:marLeft w:val="0"/>
      <w:marRight w:val="0"/>
      <w:marTop w:val="0"/>
      <w:marBottom w:val="0"/>
      <w:divBdr>
        <w:top w:val="none" w:sz="0" w:space="0" w:color="auto"/>
        <w:left w:val="none" w:sz="0" w:space="0" w:color="auto"/>
        <w:bottom w:val="none" w:sz="0" w:space="0" w:color="auto"/>
        <w:right w:val="none" w:sz="0" w:space="0" w:color="auto"/>
      </w:divBdr>
    </w:div>
    <w:div w:id="830557559">
      <w:bodyDiv w:val="1"/>
      <w:marLeft w:val="0"/>
      <w:marRight w:val="0"/>
      <w:marTop w:val="0"/>
      <w:marBottom w:val="0"/>
      <w:divBdr>
        <w:top w:val="none" w:sz="0" w:space="0" w:color="auto"/>
        <w:left w:val="none" w:sz="0" w:space="0" w:color="auto"/>
        <w:bottom w:val="none" w:sz="0" w:space="0" w:color="auto"/>
        <w:right w:val="none" w:sz="0" w:space="0" w:color="auto"/>
      </w:divBdr>
    </w:div>
    <w:div w:id="839392346">
      <w:bodyDiv w:val="1"/>
      <w:marLeft w:val="0"/>
      <w:marRight w:val="0"/>
      <w:marTop w:val="0"/>
      <w:marBottom w:val="0"/>
      <w:divBdr>
        <w:top w:val="none" w:sz="0" w:space="0" w:color="auto"/>
        <w:left w:val="none" w:sz="0" w:space="0" w:color="auto"/>
        <w:bottom w:val="none" w:sz="0" w:space="0" w:color="auto"/>
        <w:right w:val="none" w:sz="0" w:space="0" w:color="auto"/>
      </w:divBdr>
    </w:div>
    <w:div w:id="839858203">
      <w:bodyDiv w:val="1"/>
      <w:marLeft w:val="0"/>
      <w:marRight w:val="0"/>
      <w:marTop w:val="0"/>
      <w:marBottom w:val="0"/>
      <w:divBdr>
        <w:top w:val="none" w:sz="0" w:space="0" w:color="auto"/>
        <w:left w:val="none" w:sz="0" w:space="0" w:color="auto"/>
        <w:bottom w:val="none" w:sz="0" w:space="0" w:color="auto"/>
        <w:right w:val="none" w:sz="0" w:space="0" w:color="auto"/>
      </w:divBdr>
    </w:div>
    <w:div w:id="853425182">
      <w:bodyDiv w:val="1"/>
      <w:marLeft w:val="0"/>
      <w:marRight w:val="0"/>
      <w:marTop w:val="0"/>
      <w:marBottom w:val="0"/>
      <w:divBdr>
        <w:top w:val="none" w:sz="0" w:space="0" w:color="auto"/>
        <w:left w:val="none" w:sz="0" w:space="0" w:color="auto"/>
        <w:bottom w:val="none" w:sz="0" w:space="0" w:color="auto"/>
        <w:right w:val="none" w:sz="0" w:space="0" w:color="auto"/>
      </w:divBdr>
    </w:div>
    <w:div w:id="856234412">
      <w:bodyDiv w:val="1"/>
      <w:marLeft w:val="0"/>
      <w:marRight w:val="0"/>
      <w:marTop w:val="0"/>
      <w:marBottom w:val="0"/>
      <w:divBdr>
        <w:top w:val="none" w:sz="0" w:space="0" w:color="auto"/>
        <w:left w:val="none" w:sz="0" w:space="0" w:color="auto"/>
        <w:bottom w:val="none" w:sz="0" w:space="0" w:color="auto"/>
        <w:right w:val="none" w:sz="0" w:space="0" w:color="auto"/>
      </w:divBdr>
    </w:div>
    <w:div w:id="864750733">
      <w:bodyDiv w:val="1"/>
      <w:marLeft w:val="0"/>
      <w:marRight w:val="0"/>
      <w:marTop w:val="0"/>
      <w:marBottom w:val="0"/>
      <w:divBdr>
        <w:top w:val="none" w:sz="0" w:space="0" w:color="auto"/>
        <w:left w:val="none" w:sz="0" w:space="0" w:color="auto"/>
        <w:bottom w:val="none" w:sz="0" w:space="0" w:color="auto"/>
        <w:right w:val="none" w:sz="0" w:space="0" w:color="auto"/>
      </w:divBdr>
    </w:div>
    <w:div w:id="865144698">
      <w:bodyDiv w:val="1"/>
      <w:marLeft w:val="0"/>
      <w:marRight w:val="0"/>
      <w:marTop w:val="0"/>
      <w:marBottom w:val="0"/>
      <w:divBdr>
        <w:top w:val="none" w:sz="0" w:space="0" w:color="auto"/>
        <w:left w:val="none" w:sz="0" w:space="0" w:color="auto"/>
        <w:bottom w:val="none" w:sz="0" w:space="0" w:color="auto"/>
        <w:right w:val="none" w:sz="0" w:space="0" w:color="auto"/>
      </w:divBdr>
      <w:divsChild>
        <w:div w:id="1904370573">
          <w:marLeft w:val="0"/>
          <w:marRight w:val="0"/>
          <w:marTop w:val="0"/>
          <w:marBottom w:val="0"/>
          <w:divBdr>
            <w:top w:val="none" w:sz="0" w:space="0" w:color="auto"/>
            <w:left w:val="none" w:sz="0" w:space="0" w:color="auto"/>
            <w:bottom w:val="none" w:sz="0" w:space="0" w:color="auto"/>
            <w:right w:val="none" w:sz="0" w:space="0" w:color="auto"/>
          </w:divBdr>
          <w:divsChild>
            <w:div w:id="38876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346398">
      <w:bodyDiv w:val="1"/>
      <w:marLeft w:val="0"/>
      <w:marRight w:val="0"/>
      <w:marTop w:val="0"/>
      <w:marBottom w:val="0"/>
      <w:divBdr>
        <w:top w:val="none" w:sz="0" w:space="0" w:color="auto"/>
        <w:left w:val="none" w:sz="0" w:space="0" w:color="auto"/>
        <w:bottom w:val="none" w:sz="0" w:space="0" w:color="auto"/>
        <w:right w:val="none" w:sz="0" w:space="0" w:color="auto"/>
      </w:divBdr>
    </w:div>
    <w:div w:id="873613060">
      <w:bodyDiv w:val="1"/>
      <w:marLeft w:val="0"/>
      <w:marRight w:val="0"/>
      <w:marTop w:val="0"/>
      <w:marBottom w:val="0"/>
      <w:divBdr>
        <w:top w:val="none" w:sz="0" w:space="0" w:color="auto"/>
        <w:left w:val="none" w:sz="0" w:space="0" w:color="auto"/>
        <w:bottom w:val="none" w:sz="0" w:space="0" w:color="auto"/>
        <w:right w:val="none" w:sz="0" w:space="0" w:color="auto"/>
      </w:divBdr>
    </w:div>
    <w:div w:id="879974453">
      <w:bodyDiv w:val="1"/>
      <w:marLeft w:val="0"/>
      <w:marRight w:val="0"/>
      <w:marTop w:val="0"/>
      <w:marBottom w:val="0"/>
      <w:divBdr>
        <w:top w:val="none" w:sz="0" w:space="0" w:color="auto"/>
        <w:left w:val="none" w:sz="0" w:space="0" w:color="auto"/>
        <w:bottom w:val="none" w:sz="0" w:space="0" w:color="auto"/>
        <w:right w:val="none" w:sz="0" w:space="0" w:color="auto"/>
      </w:divBdr>
    </w:div>
    <w:div w:id="882908968">
      <w:bodyDiv w:val="1"/>
      <w:marLeft w:val="0"/>
      <w:marRight w:val="0"/>
      <w:marTop w:val="0"/>
      <w:marBottom w:val="0"/>
      <w:divBdr>
        <w:top w:val="none" w:sz="0" w:space="0" w:color="auto"/>
        <w:left w:val="none" w:sz="0" w:space="0" w:color="auto"/>
        <w:bottom w:val="none" w:sz="0" w:space="0" w:color="auto"/>
        <w:right w:val="none" w:sz="0" w:space="0" w:color="auto"/>
      </w:divBdr>
    </w:div>
    <w:div w:id="895555127">
      <w:bodyDiv w:val="1"/>
      <w:marLeft w:val="0"/>
      <w:marRight w:val="0"/>
      <w:marTop w:val="0"/>
      <w:marBottom w:val="0"/>
      <w:divBdr>
        <w:top w:val="none" w:sz="0" w:space="0" w:color="auto"/>
        <w:left w:val="none" w:sz="0" w:space="0" w:color="auto"/>
        <w:bottom w:val="none" w:sz="0" w:space="0" w:color="auto"/>
        <w:right w:val="none" w:sz="0" w:space="0" w:color="auto"/>
      </w:divBdr>
    </w:div>
    <w:div w:id="898905117">
      <w:bodyDiv w:val="1"/>
      <w:marLeft w:val="0"/>
      <w:marRight w:val="0"/>
      <w:marTop w:val="0"/>
      <w:marBottom w:val="0"/>
      <w:divBdr>
        <w:top w:val="none" w:sz="0" w:space="0" w:color="auto"/>
        <w:left w:val="none" w:sz="0" w:space="0" w:color="auto"/>
        <w:bottom w:val="none" w:sz="0" w:space="0" w:color="auto"/>
        <w:right w:val="none" w:sz="0" w:space="0" w:color="auto"/>
      </w:divBdr>
    </w:div>
    <w:div w:id="902256784">
      <w:bodyDiv w:val="1"/>
      <w:marLeft w:val="0"/>
      <w:marRight w:val="0"/>
      <w:marTop w:val="0"/>
      <w:marBottom w:val="0"/>
      <w:divBdr>
        <w:top w:val="none" w:sz="0" w:space="0" w:color="auto"/>
        <w:left w:val="none" w:sz="0" w:space="0" w:color="auto"/>
        <w:bottom w:val="none" w:sz="0" w:space="0" w:color="auto"/>
        <w:right w:val="none" w:sz="0" w:space="0" w:color="auto"/>
      </w:divBdr>
      <w:divsChild>
        <w:div w:id="1141115933">
          <w:marLeft w:val="0"/>
          <w:marRight w:val="0"/>
          <w:marTop w:val="0"/>
          <w:marBottom w:val="0"/>
          <w:divBdr>
            <w:top w:val="none" w:sz="0" w:space="0" w:color="auto"/>
            <w:left w:val="none" w:sz="0" w:space="0" w:color="auto"/>
            <w:bottom w:val="none" w:sz="0" w:space="0" w:color="auto"/>
            <w:right w:val="none" w:sz="0" w:space="0" w:color="auto"/>
          </w:divBdr>
          <w:divsChild>
            <w:div w:id="211107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149522">
      <w:bodyDiv w:val="1"/>
      <w:marLeft w:val="0"/>
      <w:marRight w:val="0"/>
      <w:marTop w:val="0"/>
      <w:marBottom w:val="0"/>
      <w:divBdr>
        <w:top w:val="none" w:sz="0" w:space="0" w:color="auto"/>
        <w:left w:val="none" w:sz="0" w:space="0" w:color="auto"/>
        <w:bottom w:val="none" w:sz="0" w:space="0" w:color="auto"/>
        <w:right w:val="none" w:sz="0" w:space="0" w:color="auto"/>
      </w:divBdr>
    </w:div>
    <w:div w:id="908344768">
      <w:bodyDiv w:val="1"/>
      <w:marLeft w:val="0"/>
      <w:marRight w:val="0"/>
      <w:marTop w:val="0"/>
      <w:marBottom w:val="0"/>
      <w:divBdr>
        <w:top w:val="none" w:sz="0" w:space="0" w:color="auto"/>
        <w:left w:val="none" w:sz="0" w:space="0" w:color="auto"/>
        <w:bottom w:val="none" w:sz="0" w:space="0" w:color="auto"/>
        <w:right w:val="none" w:sz="0" w:space="0" w:color="auto"/>
      </w:divBdr>
    </w:div>
    <w:div w:id="916019060">
      <w:bodyDiv w:val="1"/>
      <w:marLeft w:val="0"/>
      <w:marRight w:val="0"/>
      <w:marTop w:val="0"/>
      <w:marBottom w:val="0"/>
      <w:divBdr>
        <w:top w:val="none" w:sz="0" w:space="0" w:color="auto"/>
        <w:left w:val="none" w:sz="0" w:space="0" w:color="auto"/>
        <w:bottom w:val="none" w:sz="0" w:space="0" w:color="auto"/>
        <w:right w:val="none" w:sz="0" w:space="0" w:color="auto"/>
      </w:divBdr>
    </w:div>
    <w:div w:id="917982230">
      <w:bodyDiv w:val="1"/>
      <w:marLeft w:val="0"/>
      <w:marRight w:val="0"/>
      <w:marTop w:val="0"/>
      <w:marBottom w:val="0"/>
      <w:divBdr>
        <w:top w:val="none" w:sz="0" w:space="0" w:color="auto"/>
        <w:left w:val="none" w:sz="0" w:space="0" w:color="auto"/>
        <w:bottom w:val="none" w:sz="0" w:space="0" w:color="auto"/>
        <w:right w:val="none" w:sz="0" w:space="0" w:color="auto"/>
      </w:divBdr>
    </w:div>
    <w:div w:id="929585471">
      <w:bodyDiv w:val="1"/>
      <w:marLeft w:val="0"/>
      <w:marRight w:val="0"/>
      <w:marTop w:val="0"/>
      <w:marBottom w:val="0"/>
      <w:divBdr>
        <w:top w:val="none" w:sz="0" w:space="0" w:color="auto"/>
        <w:left w:val="none" w:sz="0" w:space="0" w:color="auto"/>
        <w:bottom w:val="none" w:sz="0" w:space="0" w:color="auto"/>
        <w:right w:val="none" w:sz="0" w:space="0" w:color="auto"/>
      </w:divBdr>
      <w:divsChild>
        <w:div w:id="225145181">
          <w:marLeft w:val="0"/>
          <w:marRight w:val="0"/>
          <w:marTop w:val="0"/>
          <w:marBottom w:val="0"/>
          <w:divBdr>
            <w:top w:val="none" w:sz="0" w:space="0" w:color="auto"/>
            <w:left w:val="none" w:sz="0" w:space="0" w:color="auto"/>
            <w:bottom w:val="none" w:sz="0" w:space="0" w:color="auto"/>
            <w:right w:val="none" w:sz="0" w:space="0" w:color="auto"/>
          </w:divBdr>
          <w:divsChild>
            <w:div w:id="1862165661">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930311301">
      <w:bodyDiv w:val="1"/>
      <w:marLeft w:val="0"/>
      <w:marRight w:val="0"/>
      <w:marTop w:val="0"/>
      <w:marBottom w:val="0"/>
      <w:divBdr>
        <w:top w:val="none" w:sz="0" w:space="0" w:color="auto"/>
        <w:left w:val="none" w:sz="0" w:space="0" w:color="auto"/>
        <w:bottom w:val="none" w:sz="0" w:space="0" w:color="auto"/>
        <w:right w:val="none" w:sz="0" w:space="0" w:color="auto"/>
      </w:divBdr>
    </w:div>
    <w:div w:id="935788931">
      <w:bodyDiv w:val="1"/>
      <w:marLeft w:val="0"/>
      <w:marRight w:val="0"/>
      <w:marTop w:val="0"/>
      <w:marBottom w:val="0"/>
      <w:divBdr>
        <w:top w:val="none" w:sz="0" w:space="0" w:color="auto"/>
        <w:left w:val="none" w:sz="0" w:space="0" w:color="auto"/>
        <w:bottom w:val="none" w:sz="0" w:space="0" w:color="auto"/>
        <w:right w:val="none" w:sz="0" w:space="0" w:color="auto"/>
      </w:divBdr>
    </w:div>
    <w:div w:id="939289975">
      <w:bodyDiv w:val="1"/>
      <w:marLeft w:val="0"/>
      <w:marRight w:val="0"/>
      <w:marTop w:val="0"/>
      <w:marBottom w:val="0"/>
      <w:divBdr>
        <w:top w:val="none" w:sz="0" w:space="0" w:color="auto"/>
        <w:left w:val="none" w:sz="0" w:space="0" w:color="auto"/>
        <w:bottom w:val="none" w:sz="0" w:space="0" w:color="auto"/>
        <w:right w:val="none" w:sz="0" w:space="0" w:color="auto"/>
      </w:divBdr>
    </w:div>
    <w:div w:id="941375705">
      <w:bodyDiv w:val="1"/>
      <w:marLeft w:val="0"/>
      <w:marRight w:val="0"/>
      <w:marTop w:val="0"/>
      <w:marBottom w:val="0"/>
      <w:divBdr>
        <w:top w:val="none" w:sz="0" w:space="0" w:color="auto"/>
        <w:left w:val="none" w:sz="0" w:space="0" w:color="auto"/>
        <w:bottom w:val="none" w:sz="0" w:space="0" w:color="auto"/>
        <w:right w:val="none" w:sz="0" w:space="0" w:color="auto"/>
      </w:divBdr>
    </w:div>
    <w:div w:id="942303388">
      <w:bodyDiv w:val="1"/>
      <w:marLeft w:val="0"/>
      <w:marRight w:val="0"/>
      <w:marTop w:val="0"/>
      <w:marBottom w:val="0"/>
      <w:divBdr>
        <w:top w:val="none" w:sz="0" w:space="0" w:color="auto"/>
        <w:left w:val="none" w:sz="0" w:space="0" w:color="auto"/>
        <w:bottom w:val="none" w:sz="0" w:space="0" w:color="auto"/>
        <w:right w:val="none" w:sz="0" w:space="0" w:color="auto"/>
      </w:divBdr>
    </w:div>
    <w:div w:id="944193015">
      <w:bodyDiv w:val="1"/>
      <w:marLeft w:val="0"/>
      <w:marRight w:val="0"/>
      <w:marTop w:val="0"/>
      <w:marBottom w:val="0"/>
      <w:divBdr>
        <w:top w:val="none" w:sz="0" w:space="0" w:color="auto"/>
        <w:left w:val="none" w:sz="0" w:space="0" w:color="auto"/>
        <w:bottom w:val="none" w:sz="0" w:space="0" w:color="auto"/>
        <w:right w:val="none" w:sz="0" w:space="0" w:color="auto"/>
      </w:divBdr>
    </w:div>
    <w:div w:id="945694299">
      <w:bodyDiv w:val="1"/>
      <w:marLeft w:val="0"/>
      <w:marRight w:val="0"/>
      <w:marTop w:val="0"/>
      <w:marBottom w:val="0"/>
      <w:divBdr>
        <w:top w:val="none" w:sz="0" w:space="0" w:color="auto"/>
        <w:left w:val="none" w:sz="0" w:space="0" w:color="auto"/>
        <w:bottom w:val="none" w:sz="0" w:space="0" w:color="auto"/>
        <w:right w:val="none" w:sz="0" w:space="0" w:color="auto"/>
      </w:divBdr>
    </w:div>
    <w:div w:id="953711999">
      <w:bodyDiv w:val="1"/>
      <w:marLeft w:val="0"/>
      <w:marRight w:val="0"/>
      <w:marTop w:val="0"/>
      <w:marBottom w:val="0"/>
      <w:divBdr>
        <w:top w:val="none" w:sz="0" w:space="0" w:color="auto"/>
        <w:left w:val="none" w:sz="0" w:space="0" w:color="auto"/>
        <w:bottom w:val="none" w:sz="0" w:space="0" w:color="auto"/>
        <w:right w:val="none" w:sz="0" w:space="0" w:color="auto"/>
      </w:divBdr>
    </w:div>
    <w:div w:id="960646860">
      <w:bodyDiv w:val="1"/>
      <w:marLeft w:val="0"/>
      <w:marRight w:val="0"/>
      <w:marTop w:val="0"/>
      <w:marBottom w:val="0"/>
      <w:divBdr>
        <w:top w:val="none" w:sz="0" w:space="0" w:color="auto"/>
        <w:left w:val="none" w:sz="0" w:space="0" w:color="auto"/>
        <w:bottom w:val="none" w:sz="0" w:space="0" w:color="auto"/>
        <w:right w:val="none" w:sz="0" w:space="0" w:color="auto"/>
      </w:divBdr>
      <w:divsChild>
        <w:div w:id="1461267994">
          <w:marLeft w:val="0"/>
          <w:marRight w:val="0"/>
          <w:marTop w:val="0"/>
          <w:marBottom w:val="0"/>
          <w:divBdr>
            <w:top w:val="none" w:sz="0" w:space="0" w:color="auto"/>
            <w:left w:val="none" w:sz="0" w:space="0" w:color="auto"/>
            <w:bottom w:val="none" w:sz="0" w:space="0" w:color="auto"/>
            <w:right w:val="none" w:sz="0" w:space="0" w:color="auto"/>
          </w:divBdr>
          <w:divsChild>
            <w:div w:id="86213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000006">
      <w:bodyDiv w:val="1"/>
      <w:marLeft w:val="0"/>
      <w:marRight w:val="0"/>
      <w:marTop w:val="0"/>
      <w:marBottom w:val="0"/>
      <w:divBdr>
        <w:top w:val="none" w:sz="0" w:space="0" w:color="auto"/>
        <w:left w:val="none" w:sz="0" w:space="0" w:color="auto"/>
        <w:bottom w:val="none" w:sz="0" w:space="0" w:color="auto"/>
        <w:right w:val="none" w:sz="0" w:space="0" w:color="auto"/>
      </w:divBdr>
    </w:div>
    <w:div w:id="980425108">
      <w:bodyDiv w:val="1"/>
      <w:marLeft w:val="0"/>
      <w:marRight w:val="0"/>
      <w:marTop w:val="0"/>
      <w:marBottom w:val="0"/>
      <w:divBdr>
        <w:top w:val="none" w:sz="0" w:space="0" w:color="auto"/>
        <w:left w:val="none" w:sz="0" w:space="0" w:color="auto"/>
        <w:bottom w:val="none" w:sz="0" w:space="0" w:color="auto"/>
        <w:right w:val="none" w:sz="0" w:space="0" w:color="auto"/>
      </w:divBdr>
    </w:div>
    <w:div w:id="984626107">
      <w:bodyDiv w:val="1"/>
      <w:marLeft w:val="0"/>
      <w:marRight w:val="0"/>
      <w:marTop w:val="0"/>
      <w:marBottom w:val="0"/>
      <w:divBdr>
        <w:top w:val="none" w:sz="0" w:space="0" w:color="auto"/>
        <w:left w:val="none" w:sz="0" w:space="0" w:color="auto"/>
        <w:bottom w:val="none" w:sz="0" w:space="0" w:color="auto"/>
        <w:right w:val="none" w:sz="0" w:space="0" w:color="auto"/>
      </w:divBdr>
    </w:div>
    <w:div w:id="988896538">
      <w:bodyDiv w:val="1"/>
      <w:marLeft w:val="0"/>
      <w:marRight w:val="0"/>
      <w:marTop w:val="0"/>
      <w:marBottom w:val="0"/>
      <w:divBdr>
        <w:top w:val="none" w:sz="0" w:space="0" w:color="auto"/>
        <w:left w:val="none" w:sz="0" w:space="0" w:color="auto"/>
        <w:bottom w:val="none" w:sz="0" w:space="0" w:color="auto"/>
        <w:right w:val="none" w:sz="0" w:space="0" w:color="auto"/>
      </w:divBdr>
    </w:div>
    <w:div w:id="992872497">
      <w:bodyDiv w:val="1"/>
      <w:marLeft w:val="0"/>
      <w:marRight w:val="0"/>
      <w:marTop w:val="0"/>
      <w:marBottom w:val="0"/>
      <w:divBdr>
        <w:top w:val="none" w:sz="0" w:space="0" w:color="auto"/>
        <w:left w:val="none" w:sz="0" w:space="0" w:color="auto"/>
        <w:bottom w:val="none" w:sz="0" w:space="0" w:color="auto"/>
        <w:right w:val="none" w:sz="0" w:space="0" w:color="auto"/>
      </w:divBdr>
      <w:divsChild>
        <w:div w:id="152308902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49285977">
              <w:marLeft w:val="0"/>
              <w:marRight w:val="0"/>
              <w:marTop w:val="0"/>
              <w:marBottom w:val="0"/>
              <w:divBdr>
                <w:top w:val="none" w:sz="0" w:space="0" w:color="auto"/>
                <w:left w:val="none" w:sz="0" w:space="0" w:color="auto"/>
                <w:bottom w:val="none" w:sz="0" w:space="0" w:color="auto"/>
                <w:right w:val="none" w:sz="0" w:space="0" w:color="auto"/>
              </w:divBdr>
              <w:divsChild>
                <w:div w:id="1709338189">
                  <w:marLeft w:val="0"/>
                  <w:marRight w:val="0"/>
                  <w:marTop w:val="0"/>
                  <w:marBottom w:val="0"/>
                  <w:divBdr>
                    <w:top w:val="none" w:sz="0" w:space="0" w:color="auto"/>
                    <w:left w:val="none" w:sz="0" w:space="0" w:color="auto"/>
                    <w:bottom w:val="none" w:sz="0" w:space="0" w:color="auto"/>
                    <w:right w:val="none" w:sz="0" w:space="0" w:color="auto"/>
                  </w:divBdr>
                  <w:divsChild>
                    <w:div w:id="1943142506">
                      <w:blockQuote w:val="1"/>
                      <w:marLeft w:val="96"/>
                      <w:marRight w:val="0"/>
                      <w:marTop w:val="0"/>
                      <w:marBottom w:val="0"/>
                      <w:divBdr>
                        <w:top w:val="none" w:sz="0" w:space="0" w:color="auto"/>
                        <w:left w:val="single" w:sz="6" w:space="6" w:color="CCCCCC"/>
                        <w:bottom w:val="none" w:sz="0" w:space="0" w:color="auto"/>
                        <w:right w:val="none" w:sz="0" w:space="0" w:color="auto"/>
                      </w:divBdr>
                      <w:divsChild>
                        <w:div w:id="269094409">
                          <w:marLeft w:val="0"/>
                          <w:marRight w:val="0"/>
                          <w:marTop w:val="0"/>
                          <w:marBottom w:val="0"/>
                          <w:divBdr>
                            <w:top w:val="none" w:sz="0" w:space="0" w:color="auto"/>
                            <w:left w:val="none" w:sz="0" w:space="0" w:color="auto"/>
                            <w:bottom w:val="none" w:sz="0" w:space="0" w:color="auto"/>
                            <w:right w:val="none" w:sz="0" w:space="0" w:color="auto"/>
                          </w:divBdr>
                          <w:divsChild>
                            <w:div w:id="86311684">
                              <w:marLeft w:val="0"/>
                              <w:marRight w:val="0"/>
                              <w:marTop w:val="0"/>
                              <w:marBottom w:val="0"/>
                              <w:divBdr>
                                <w:top w:val="none" w:sz="0" w:space="0" w:color="auto"/>
                                <w:left w:val="none" w:sz="0" w:space="0" w:color="auto"/>
                                <w:bottom w:val="none" w:sz="0" w:space="0" w:color="auto"/>
                                <w:right w:val="none" w:sz="0" w:space="0" w:color="auto"/>
                              </w:divBdr>
                            </w:div>
                            <w:div w:id="853306951">
                              <w:marLeft w:val="0"/>
                              <w:marRight w:val="0"/>
                              <w:marTop w:val="0"/>
                              <w:marBottom w:val="0"/>
                              <w:divBdr>
                                <w:top w:val="none" w:sz="0" w:space="0" w:color="auto"/>
                                <w:left w:val="none" w:sz="0" w:space="0" w:color="auto"/>
                                <w:bottom w:val="none" w:sz="0" w:space="0" w:color="auto"/>
                                <w:right w:val="none" w:sz="0" w:space="0" w:color="auto"/>
                              </w:divBdr>
                            </w:div>
                            <w:div w:id="928849186">
                              <w:marLeft w:val="0"/>
                              <w:marRight w:val="0"/>
                              <w:marTop w:val="0"/>
                              <w:marBottom w:val="0"/>
                              <w:divBdr>
                                <w:top w:val="none" w:sz="0" w:space="0" w:color="auto"/>
                                <w:left w:val="none" w:sz="0" w:space="0" w:color="auto"/>
                                <w:bottom w:val="none" w:sz="0" w:space="0" w:color="auto"/>
                                <w:right w:val="none" w:sz="0" w:space="0" w:color="auto"/>
                              </w:divBdr>
                            </w:div>
                            <w:div w:id="973829354">
                              <w:marLeft w:val="0"/>
                              <w:marRight w:val="0"/>
                              <w:marTop w:val="0"/>
                              <w:marBottom w:val="0"/>
                              <w:divBdr>
                                <w:top w:val="none" w:sz="0" w:space="0" w:color="auto"/>
                                <w:left w:val="none" w:sz="0" w:space="0" w:color="auto"/>
                                <w:bottom w:val="none" w:sz="0" w:space="0" w:color="auto"/>
                                <w:right w:val="none" w:sz="0" w:space="0" w:color="auto"/>
                              </w:divBdr>
                            </w:div>
                            <w:div w:id="1255940858">
                              <w:marLeft w:val="0"/>
                              <w:marRight w:val="0"/>
                              <w:marTop w:val="0"/>
                              <w:marBottom w:val="0"/>
                              <w:divBdr>
                                <w:top w:val="none" w:sz="0" w:space="0" w:color="auto"/>
                                <w:left w:val="none" w:sz="0" w:space="0" w:color="auto"/>
                                <w:bottom w:val="none" w:sz="0" w:space="0" w:color="auto"/>
                                <w:right w:val="none" w:sz="0" w:space="0" w:color="auto"/>
                              </w:divBdr>
                            </w:div>
                            <w:div w:id="1481657843">
                              <w:marLeft w:val="0"/>
                              <w:marRight w:val="0"/>
                              <w:marTop w:val="0"/>
                              <w:marBottom w:val="0"/>
                              <w:divBdr>
                                <w:top w:val="none" w:sz="0" w:space="0" w:color="auto"/>
                                <w:left w:val="none" w:sz="0" w:space="0" w:color="auto"/>
                                <w:bottom w:val="none" w:sz="0" w:space="0" w:color="auto"/>
                                <w:right w:val="none" w:sz="0" w:space="0" w:color="auto"/>
                              </w:divBdr>
                            </w:div>
                            <w:div w:id="1494293002">
                              <w:marLeft w:val="0"/>
                              <w:marRight w:val="0"/>
                              <w:marTop w:val="0"/>
                              <w:marBottom w:val="0"/>
                              <w:divBdr>
                                <w:top w:val="none" w:sz="0" w:space="0" w:color="auto"/>
                                <w:left w:val="none" w:sz="0" w:space="0" w:color="auto"/>
                                <w:bottom w:val="none" w:sz="0" w:space="0" w:color="auto"/>
                                <w:right w:val="none" w:sz="0" w:space="0" w:color="auto"/>
                              </w:divBdr>
                            </w:div>
                            <w:div w:id="1863663774">
                              <w:marLeft w:val="0"/>
                              <w:marRight w:val="0"/>
                              <w:marTop w:val="0"/>
                              <w:marBottom w:val="0"/>
                              <w:divBdr>
                                <w:top w:val="none" w:sz="0" w:space="0" w:color="auto"/>
                                <w:left w:val="none" w:sz="0" w:space="0" w:color="auto"/>
                                <w:bottom w:val="none" w:sz="0" w:space="0" w:color="auto"/>
                                <w:right w:val="none" w:sz="0" w:space="0" w:color="auto"/>
                              </w:divBdr>
                            </w:div>
                            <w:div w:id="194441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3799356">
      <w:bodyDiv w:val="1"/>
      <w:marLeft w:val="0"/>
      <w:marRight w:val="0"/>
      <w:marTop w:val="0"/>
      <w:marBottom w:val="0"/>
      <w:divBdr>
        <w:top w:val="none" w:sz="0" w:space="0" w:color="auto"/>
        <w:left w:val="none" w:sz="0" w:space="0" w:color="auto"/>
        <w:bottom w:val="none" w:sz="0" w:space="0" w:color="auto"/>
        <w:right w:val="none" w:sz="0" w:space="0" w:color="auto"/>
      </w:divBdr>
    </w:div>
    <w:div w:id="1002392228">
      <w:bodyDiv w:val="1"/>
      <w:marLeft w:val="0"/>
      <w:marRight w:val="0"/>
      <w:marTop w:val="0"/>
      <w:marBottom w:val="0"/>
      <w:divBdr>
        <w:top w:val="none" w:sz="0" w:space="0" w:color="auto"/>
        <w:left w:val="none" w:sz="0" w:space="0" w:color="auto"/>
        <w:bottom w:val="none" w:sz="0" w:space="0" w:color="auto"/>
        <w:right w:val="none" w:sz="0" w:space="0" w:color="auto"/>
      </w:divBdr>
    </w:div>
    <w:div w:id="1006590025">
      <w:bodyDiv w:val="1"/>
      <w:marLeft w:val="0"/>
      <w:marRight w:val="0"/>
      <w:marTop w:val="0"/>
      <w:marBottom w:val="0"/>
      <w:divBdr>
        <w:top w:val="none" w:sz="0" w:space="0" w:color="auto"/>
        <w:left w:val="none" w:sz="0" w:space="0" w:color="auto"/>
        <w:bottom w:val="none" w:sz="0" w:space="0" w:color="auto"/>
        <w:right w:val="none" w:sz="0" w:space="0" w:color="auto"/>
      </w:divBdr>
    </w:div>
    <w:div w:id="1013456951">
      <w:bodyDiv w:val="1"/>
      <w:marLeft w:val="0"/>
      <w:marRight w:val="0"/>
      <w:marTop w:val="0"/>
      <w:marBottom w:val="0"/>
      <w:divBdr>
        <w:top w:val="none" w:sz="0" w:space="0" w:color="auto"/>
        <w:left w:val="none" w:sz="0" w:space="0" w:color="auto"/>
        <w:bottom w:val="none" w:sz="0" w:space="0" w:color="auto"/>
        <w:right w:val="none" w:sz="0" w:space="0" w:color="auto"/>
      </w:divBdr>
    </w:div>
    <w:div w:id="1013603550">
      <w:bodyDiv w:val="1"/>
      <w:marLeft w:val="0"/>
      <w:marRight w:val="0"/>
      <w:marTop w:val="0"/>
      <w:marBottom w:val="0"/>
      <w:divBdr>
        <w:top w:val="none" w:sz="0" w:space="0" w:color="auto"/>
        <w:left w:val="none" w:sz="0" w:space="0" w:color="auto"/>
        <w:bottom w:val="none" w:sz="0" w:space="0" w:color="auto"/>
        <w:right w:val="none" w:sz="0" w:space="0" w:color="auto"/>
      </w:divBdr>
    </w:div>
    <w:div w:id="1015502066">
      <w:bodyDiv w:val="1"/>
      <w:marLeft w:val="0"/>
      <w:marRight w:val="0"/>
      <w:marTop w:val="0"/>
      <w:marBottom w:val="0"/>
      <w:divBdr>
        <w:top w:val="none" w:sz="0" w:space="0" w:color="auto"/>
        <w:left w:val="none" w:sz="0" w:space="0" w:color="auto"/>
        <w:bottom w:val="none" w:sz="0" w:space="0" w:color="auto"/>
        <w:right w:val="none" w:sz="0" w:space="0" w:color="auto"/>
      </w:divBdr>
    </w:div>
    <w:div w:id="1022318591">
      <w:bodyDiv w:val="1"/>
      <w:marLeft w:val="0"/>
      <w:marRight w:val="0"/>
      <w:marTop w:val="0"/>
      <w:marBottom w:val="0"/>
      <w:divBdr>
        <w:top w:val="none" w:sz="0" w:space="0" w:color="auto"/>
        <w:left w:val="none" w:sz="0" w:space="0" w:color="auto"/>
        <w:bottom w:val="none" w:sz="0" w:space="0" w:color="auto"/>
        <w:right w:val="none" w:sz="0" w:space="0" w:color="auto"/>
      </w:divBdr>
    </w:div>
    <w:div w:id="1024018266">
      <w:bodyDiv w:val="1"/>
      <w:marLeft w:val="0"/>
      <w:marRight w:val="0"/>
      <w:marTop w:val="0"/>
      <w:marBottom w:val="0"/>
      <w:divBdr>
        <w:top w:val="none" w:sz="0" w:space="0" w:color="auto"/>
        <w:left w:val="none" w:sz="0" w:space="0" w:color="auto"/>
        <w:bottom w:val="none" w:sz="0" w:space="0" w:color="auto"/>
        <w:right w:val="none" w:sz="0" w:space="0" w:color="auto"/>
      </w:divBdr>
    </w:div>
    <w:div w:id="1025473517">
      <w:bodyDiv w:val="1"/>
      <w:marLeft w:val="0"/>
      <w:marRight w:val="0"/>
      <w:marTop w:val="0"/>
      <w:marBottom w:val="0"/>
      <w:divBdr>
        <w:top w:val="none" w:sz="0" w:space="0" w:color="auto"/>
        <w:left w:val="none" w:sz="0" w:space="0" w:color="auto"/>
        <w:bottom w:val="none" w:sz="0" w:space="0" w:color="auto"/>
        <w:right w:val="none" w:sz="0" w:space="0" w:color="auto"/>
      </w:divBdr>
    </w:div>
    <w:div w:id="1027101629">
      <w:bodyDiv w:val="1"/>
      <w:marLeft w:val="0"/>
      <w:marRight w:val="0"/>
      <w:marTop w:val="0"/>
      <w:marBottom w:val="0"/>
      <w:divBdr>
        <w:top w:val="none" w:sz="0" w:space="0" w:color="auto"/>
        <w:left w:val="none" w:sz="0" w:space="0" w:color="auto"/>
        <w:bottom w:val="none" w:sz="0" w:space="0" w:color="auto"/>
        <w:right w:val="none" w:sz="0" w:space="0" w:color="auto"/>
      </w:divBdr>
    </w:div>
    <w:div w:id="1032538564">
      <w:bodyDiv w:val="1"/>
      <w:marLeft w:val="0"/>
      <w:marRight w:val="0"/>
      <w:marTop w:val="0"/>
      <w:marBottom w:val="0"/>
      <w:divBdr>
        <w:top w:val="none" w:sz="0" w:space="0" w:color="auto"/>
        <w:left w:val="none" w:sz="0" w:space="0" w:color="auto"/>
        <w:bottom w:val="none" w:sz="0" w:space="0" w:color="auto"/>
        <w:right w:val="none" w:sz="0" w:space="0" w:color="auto"/>
      </w:divBdr>
    </w:div>
    <w:div w:id="1037924197">
      <w:bodyDiv w:val="1"/>
      <w:marLeft w:val="0"/>
      <w:marRight w:val="0"/>
      <w:marTop w:val="0"/>
      <w:marBottom w:val="0"/>
      <w:divBdr>
        <w:top w:val="none" w:sz="0" w:space="0" w:color="auto"/>
        <w:left w:val="none" w:sz="0" w:space="0" w:color="auto"/>
        <w:bottom w:val="none" w:sz="0" w:space="0" w:color="auto"/>
        <w:right w:val="none" w:sz="0" w:space="0" w:color="auto"/>
      </w:divBdr>
    </w:div>
    <w:div w:id="1039941215">
      <w:bodyDiv w:val="1"/>
      <w:marLeft w:val="0"/>
      <w:marRight w:val="0"/>
      <w:marTop w:val="0"/>
      <w:marBottom w:val="0"/>
      <w:divBdr>
        <w:top w:val="none" w:sz="0" w:space="0" w:color="auto"/>
        <w:left w:val="none" w:sz="0" w:space="0" w:color="auto"/>
        <w:bottom w:val="none" w:sz="0" w:space="0" w:color="auto"/>
        <w:right w:val="none" w:sz="0" w:space="0" w:color="auto"/>
      </w:divBdr>
    </w:div>
    <w:div w:id="1048990051">
      <w:bodyDiv w:val="1"/>
      <w:marLeft w:val="0"/>
      <w:marRight w:val="0"/>
      <w:marTop w:val="0"/>
      <w:marBottom w:val="0"/>
      <w:divBdr>
        <w:top w:val="none" w:sz="0" w:space="0" w:color="auto"/>
        <w:left w:val="none" w:sz="0" w:space="0" w:color="auto"/>
        <w:bottom w:val="none" w:sz="0" w:space="0" w:color="auto"/>
        <w:right w:val="none" w:sz="0" w:space="0" w:color="auto"/>
      </w:divBdr>
      <w:divsChild>
        <w:div w:id="273829008">
          <w:marLeft w:val="0"/>
          <w:marRight w:val="0"/>
          <w:marTop w:val="0"/>
          <w:marBottom w:val="0"/>
          <w:divBdr>
            <w:top w:val="none" w:sz="0" w:space="0" w:color="auto"/>
            <w:left w:val="none" w:sz="0" w:space="0" w:color="auto"/>
            <w:bottom w:val="none" w:sz="0" w:space="0" w:color="auto"/>
            <w:right w:val="none" w:sz="0" w:space="0" w:color="auto"/>
          </w:divBdr>
        </w:div>
      </w:divsChild>
    </w:div>
    <w:div w:id="1049721842">
      <w:bodyDiv w:val="1"/>
      <w:marLeft w:val="0"/>
      <w:marRight w:val="0"/>
      <w:marTop w:val="0"/>
      <w:marBottom w:val="0"/>
      <w:divBdr>
        <w:top w:val="none" w:sz="0" w:space="0" w:color="auto"/>
        <w:left w:val="none" w:sz="0" w:space="0" w:color="auto"/>
        <w:bottom w:val="none" w:sz="0" w:space="0" w:color="auto"/>
        <w:right w:val="none" w:sz="0" w:space="0" w:color="auto"/>
      </w:divBdr>
    </w:div>
    <w:div w:id="1090152628">
      <w:bodyDiv w:val="1"/>
      <w:marLeft w:val="0"/>
      <w:marRight w:val="0"/>
      <w:marTop w:val="0"/>
      <w:marBottom w:val="0"/>
      <w:divBdr>
        <w:top w:val="none" w:sz="0" w:space="0" w:color="auto"/>
        <w:left w:val="none" w:sz="0" w:space="0" w:color="auto"/>
        <w:bottom w:val="none" w:sz="0" w:space="0" w:color="auto"/>
        <w:right w:val="none" w:sz="0" w:space="0" w:color="auto"/>
      </w:divBdr>
    </w:div>
    <w:div w:id="1090854153">
      <w:bodyDiv w:val="1"/>
      <w:marLeft w:val="0"/>
      <w:marRight w:val="0"/>
      <w:marTop w:val="0"/>
      <w:marBottom w:val="0"/>
      <w:divBdr>
        <w:top w:val="none" w:sz="0" w:space="0" w:color="auto"/>
        <w:left w:val="none" w:sz="0" w:space="0" w:color="auto"/>
        <w:bottom w:val="none" w:sz="0" w:space="0" w:color="auto"/>
        <w:right w:val="none" w:sz="0" w:space="0" w:color="auto"/>
      </w:divBdr>
    </w:div>
    <w:div w:id="1094400218">
      <w:bodyDiv w:val="1"/>
      <w:marLeft w:val="0"/>
      <w:marRight w:val="0"/>
      <w:marTop w:val="0"/>
      <w:marBottom w:val="0"/>
      <w:divBdr>
        <w:top w:val="none" w:sz="0" w:space="0" w:color="auto"/>
        <w:left w:val="none" w:sz="0" w:space="0" w:color="auto"/>
        <w:bottom w:val="none" w:sz="0" w:space="0" w:color="auto"/>
        <w:right w:val="none" w:sz="0" w:space="0" w:color="auto"/>
      </w:divBdr>
    </w:div>
    <w:div w:id="1102916091">
      <w:bodyDiv w:val="1"/>
      <w:marLeft w:val="0"/>
      <w:marRight w:val="0"/>
      <w:marTop w:val="0"/>
      <w:marBottom w:val="0"/>
      <w:divBdr>
        <w:top w:val="none" w:sz="0" w:space="0" w:color="auto"/>
        <w:left w:val="none" w:sz="0" w:space="0" w:color="auto"/>
        <w:bottom w:val="none" w:sz="0" w:space="0" w:color="auto"/>
        <w:right w:val="none" w:sz="0" w:space="0" w:color="auto"/>
      </w:divBdr>
    </w:div>
    <w:div w:id="1111507302">
      <w:bodyDiv w:val="1"/>
      <w:marLeft w:val="0"/>
      <w:marRight w:val="0"/>
      <w:marTop w:val="0"/>
      <w:marBottom w:val="0"/>
      <w:divBdr>
        <w:top w:val="none" w:sz="0" w:space="0" w:color="auto"/>
        <w:left w:val="none" w:sz="0" w:space="0" w:color="auto"/>
        <w:bottom w:val="none" w:sz="0" w:space="0" w:color="auto"/>
        <w:right w:val="none" w:sz="0" w:space="0" w:color="auto"/>
      </w:divBdr>
    </w:div>
    <w:div w:id="1111633704">
      <w:bodyDiv w:val="1"/>
      <w:marLeft w:val="0"/>
      <w:marRight w:val="0"/>
      <w:marTop w:val="0"/>
      <w:marBottom w:val="0"/>
      <w:divBdr>
        <w:top w:val="none" w:sz="0" w:space="0" w:color="auto"/>
        <w:left w:val="none" w:sz="0" w:space="0" w:color="auto"/>
        <w:bottom w:val="none" w:sz="0" w:space="0" w:color="auto"/>
        <w:right w:val="none" w:sz="0" w:space="0" w:color="auto"/>
      </w:divBdr>
    </w:div>
    <w:div w:id="1113786187">
      <w:bodyDiv w:val="1"/>
      <w:marLeft w:val="0"/>
      <w:marRight w:val="0"/>
      <w:marTop w:val="0"/>
      <w:marBottom w:val="0"/>
      <w:divBdr>
        <w:top w:val="none" w:sz="0" w:space="0" w:color="auto"/>
        <w:left w:val="none" w:sz="0" w:space="0" w:color="auto"/>
        <w:bottom w:val="none" w:sz="0" w:space="0" w:color="auto"/>
        <w:right w:val="none" w:sz="0" w:space="0" w:color="auto"/>
      </w:divBdr>
    </w:div>
    <w:div w:id="1126772366">
      <w:bodyDiv w:val="1"/>
      <w:marLeft w:val="0"/>
      <w:marRight w:val="0"/>
      <w:marTop w:val="0"/>
      <w:marBottom w:val="0"/>
      <w:divBdr>
        <w:top w:val="none" w:sz="0" w:space="0" w:color="auto"/>
        <w:left w:val="none" w:sz="0" w:space="0" w:color="auto"/>
        <w:bottom w:val="none" w:sz="0" w:space="0" w:color="auto"/>
        <w:right w:val="none" w:sz="0" w:space="0" w:color="auto"/>
      </w:divBdr>
    </w:div>
    <w:div w:id="1128233504">
      <w:bodyDiv w:val="1"/>
      <w:marLeft w:val="0"/>
      <w:marRight w:val="0"/>
      <w:marTop w:val="0"/>
      <w:marBottom w:val="0"/>
      <w:divBdr>
        <w:top w:val="none" w:sz="0" w:space="0" w:color="auto"/>
        <w:left w:val="none" w:sz="0" w:space="0" w:color="auto"/>
        <w:bottom w:val="none" w:sz="0" w:space="0" w:color="auto"/>
        <w:right w:val="none" w:sz="0" w:space="0" w:color="auto"/>
      </w:divBdr>
    </w:div>
    <w:div w:id="1139493928">
      <w:bodyDiv w:val="1"/>
      <w:marLeft w:val="0"/>
      <w:marRight w:val="0"/>
      <w:marTop w:val="0"/>
      <w:marBottom w:val="0"/>
      <w:divBdr>
        <w:top w:val="none" w:sz="0" w:space="0" w:color="auto"/>
        <w:left w:val="none" w:sz="0" w:space="0" w:color="auto"/>
        <w:bottom w:val="none" w:sz="0" w:space="0" w:color="auto"/>
        <w:right w:val="none" w:sz="0" w:space="0" w:color="auto"/>
      </w:divBdr>
    </w:div>
    <w:div w:id="1145468262">
      <w:bodyDiv w:val="1"/>
      <w:marLeft w:val="0"/>
      <w:marRight w:val="0"/>
      <w:marTop w:val="0"/>
      <w:marBottom w:val="0"/>
      <w:divBdr>
        <w:top w:val="none" w:sz="0" w:space="0" w:color="auto"/>
        <w:left w:val="none" w:sz="0" w:space="0" w:color="auto"/>
        <w:bottom w:val="none" w:sz="0" w:space="0" w:color="auto"/>
        <w:right w:val="none" w:sz="0" w:space="0" w:color="auto"/>
      </w:divBdr>
      <w:divsChild>
        <w:div w:id="125633274">
          <w:marLeft w:val="0"/>
          <w:marRight w:val="0"/>
          <w:marTop w:val="0"/>
          <w:marBottom w:val="0"/>
          <w:divBdr>
            <w:top w:val="none" w:sz="0" w:space="0" w:color="auto"/>
            <w:left w:val="none" w:sz="0" w:space="0" w:color="auto"/>
            <w:bottom w:val="single" w:sz="6" w:space="0" w:color="C0C0C0"/>
            <w:right w:val="none" w:sz="0" w:space="0" w:color="auto"/>
          </w:divBdr>
          <w:divsChild>
            <w:div w:id="407386573">
              <w:marLeft w:val="0"/>
              <w:marRight w:val="0"/>
              <w:marTop w:val="0"/>
              <w:marBottom w:val="0"/>
              <w:divBdr>
                <w:top w:val="none" w:sz="0" w:space="0" w:color="auto"/>
                <w:left w:val="none" w:sz="0" w:space="0" w:color="auto"/>
                <w:bottom w:val="none" w:sz="0" w:space="0" w:color="auto"/>
                <w:right w:val="none" w:sz="0" w:space="0" w:color="auto"/>
              </w:divBdr>
              <w:divsChild>
                <w:div w:id="783842744">
                  <w:marLeft w:val="0"/>
                  <w:marRight w:val="0"/>
                  <w:marTop w:val="0"/>
                  <w:marBottom w:val="0"/>
                  <w:divBdr>
                    <w:top w:val="none" w:sz="0" w:space="0" w:color="auto"/>
                    <w:left w:val="none" w:sz="0" w:space="0" w:color="auto"/>
                    <w:bottom w:val="none" w:sz="0" w:space="0" w:color="auto"/>
                    <w:right w:val="none" w:sz="0" w:space="0" w:color="auto"/>
                  </w:divBdr>
                </w:div>
                <w:div w:id="95598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7374">
          <w:marLeft w:val="0"/>
          <w:marRight w:val="0"/>
          <w:marTop w:val="0"/>
          <w:marBottom w:val="0"/>
          <w:divBdr>
            <w:top w:val="none" w:sz="0" w:space="0" w:color="auto"/>
            <w:left w:val="none" w:sz="0" w:space="0" w:color="auto"/>
            <w:bottom w:val="none" w:sz="0" w:space="0" w:color="auto"/>
            <w:right w:val="none" w:sz="0" w:space="0" w:color="auto"/>
          </w:divBdr>
        </w:div>
      </w:divsChild>
    </w:div>
    <w:div w:id="1146047060">
      <w:bodyDiv w:val="1"/>
      <w:marLeft w:val="0"/>
      <w:marRight w:val="0"/>
      <w:marTop w:val="0"/>
      <w:marBottom w:val="0"/>
      <w:divBdr>
        <w:top w:val="none" w:sz="0" w:space="0" w:color="auto"/>
        <w:left w:val="none" w:sz="0" w:space="0" w:color="auto"/>
        <w:bottom w:val="none" w:sz="0" w:space="0" w:color="auto"/>
        <w:right w:val="none" w:sz="0" w:space="0" w:color="auto"/>
      </w:divBdr>
    </w:div>
    <w:div w:id="1148785513">
      <w:bodyDiv w:val="1"/>
      <w:marLeft w:val="0"/>
      <w:marRight w:val="0"/>
      <w:marTop w:val="0"/>
      <w:marBottom w:val="0"/>
      <w:divBdr>
        <w:top w:val="none" w:sz="0" w:space="0" w:color="auto"/>
        <w:left w:val="none" w:sz="0" w:space="0" w:color="auto"/>
        <w:bottom w:val="none" w:sz="0" w:space="0" w:color="auto"/>
        <w:right w:val="none" w:sz="0" w:space="0" w:color="auto"/>
      </w:divBdr>
    </w:div>
    <w:div w:id="1150174446">
      <w:bodyDiv w:val="1"/>
      <w:marLeft w:val="0"/>
      <w:marRight w:val="0"/>
      <w:marTop w:val="0"/>
      <w:marBottom w:val="0"/>
      <w:divBdr>
        <w:top w:val="none" w:sz="0" w:space="0" w:color="auto"/>
        <w:left w:val="none" w:sz="0" w:space="0" w:color="auto"/>
        <w:bottom w:val="none" w:sz="0" w:space="0" w:color="auto"/>
        <w:right w:val="none" w:sz="0" w:space="0" w:color="auto"/>
      </w:divBdr>
    </w:div>
    <w:div w:id="1151026181">
      <w:bodyDiv w:val="1"/>
      <w:marLeft w:val="0"/>
      <w:marRight w:val="0"/>
      <w:marTop w:val="0"/>
      <w:marBottom w:val="0"/>
      <w:divBdr>
        <w:top w:val="none" w:sz="0" w:space="0" w:color="auto"/>
        <w:left w:val="none" w:sz="0" w:space="0" w:color="auto"/>
        <w:bottom w:val="none" w:sz="0" w:space="0" w:color="auto"/>
        <w:right w:val="none" w:sz="0" w:space="0" w:color="auto"/>
      </w:divBdr>
    </w:div>
    <w:div w:id="1165172516">
      <w:bodyDiv w:val="1"/>
      <w:marLeft w:val="0"/>
      <w:marRight w:val="0"/>
      <w:marTop w:val="0"/>
      <w:marBottom w:val="0"/>
      <w:divBdr>
        <w:top w:val="none" w:sz="0" w:space="0" w:color="auto"/>
        <w:left w:val="none" w:sz="0" w:space="0" w:color="auto"/>
        <w:bottom w:val="none" w:sz="0" w:space="0" w:color="auto"/>
        <w:right w:val="none" w:sz="0" w:space="0" w:color="auto"/>
      </w:divBdr>
    </w:div>
    <w:div w:id="1167135601">
      <w:bodyDiv w:val="1"/>
      <w:marLeft w:val="0"/>
      <w:marRight w:val="0"/>
      <w:marTop w:val="0"/>
      <w:marBottom w:val="0"/>
      <w:divBdr>
        <w:top w:val="none" w:sz="0" w:space="0" w:color="auto"/>
        <w:left w:val="none" w:sz="0" w:space="0" w:color="auto"/>
        <w:bottom w:val="none" w:sz="0" w:space="0" w:color="auto"/>
        <w:right w:val="none" w:sz="0" w:space="0" w:color="auto"/>
      </w:divBdr>
    </w:div>
    <w:div w:id="1167744203">
      <w:bodyDiv w:val="1"/>
      <w:marLeft w:val="0"/>
      <w:marRight w:val="0"/>
      <w:marTop w:val="0"/>
      <w:marBottom w:val="0"/>
      <w:divBdr>
        <w:top w:val="none" w:sz="0" w:space="0" w:color="auto"/>
        <w:left w:val="none" w:sz="0" w:space="0" w:color="auto"/>
        <w:bottom w:val="none" w:sz="0" w:space="0" w:color="auto"/>
        <w:right w:val="none" w:sz="0" w:space="0" w:color="auto"/>
      </w:divBdr>
    </w:div>
    <w:div w:id="1172917162">
      <w:bodyDiv w:val="1"/>
      <w:marLeft w:val="0"/>
      <w:marRight w:val="0"/>
      <w:marTop w:val="0"/>
      <w:marBottom w:val="0"/>
      <w:divBdr>
        <w:top w:val="none" w:sz="0" w:space="0" w:color="auto"/>
        <w:left w:val="none" w:sz="0" w:space="0" w:color="auto"/>
        <w:bottom w:val="none" w:sz="0" w:space="0" w:color="auto"/>
        <w:right w:val="none" w:sz="0" w:space="0" w:color="auto"/>
      </w:divBdr>
    </w:div>
    <w:div w:id="1180581720">
      <w:bodyDiv w:val="1"/>
      <w:marLeft w:val="0"/>
      <w:marRight w:val="0"/>
      <w:marTop w:val="0"/>
      <w:marBottom w:val="0"/>
      <w:divBdr>
        <w:top w:val="none" w:sz="0" w:space="0" w:color="auto"/>
        <w:left w:val="none" w:sz="0" w:space="0" w:color="auto"/>
        <w:bottom w:val="none" w:sz="0" w:space="0" w:color="auto"/>
        <w:right w:val="none" w:sz="0" w:space="0" w:color="auto"/>
      </w:divBdr>
    </w:div>
    <w:div w:id="1183594559">
      <w:bodyDiv w:val="1"/>
      <w:marLeft w:val="0"/>
      <w:marRight w:val="0"/>
      <w:marTop w:val="0"/>
      <w:marBottom w:val="0"/>
      <w:divBdr>
        <w:top w:val="none" w:sz="0" w:space="0" w:color="auto"/>
        <w:left w:val="none" w:sz="0" w:space="0" w:color="auto"/>
        <w:bottom w:val="none" w:sz="0" w:space="0" w:color="auto"/>
        <w:right w:val="none" w:sz="0" w:space="0" w:color="auto"/>
      </w:divBdr>
    </w:div>
    <w:div w:id="1184902813">
      <w:bodyDiv w:val="1"/>
      <w:marLeft w:val="0"/>
      <w:marRight w:val="0"/>
      <w:marTop w:val="0"/>
      <w:marBottom w:val="0"/>
      <w:divBdr>
        <w:top w:val="none" w:sz="0" w:space="0" w:color="auto"/>
        <w:left w:val="none" w:sz="0" w:space="0" w:color="auto"/>
        <w:bottom w:val="none" w:sz="0" w:space="0" w:color="auto"/>
        <w:right w:val="none" w:sz="0" w:space="0" w:color="auto"/>
      </w:divBdr>
    </w:div>
    <w:div w:id="1185172272">
      <w:bodyDiv w:val="1"/>
      <w:marLeft w:val="0"/>
      <w:marRight w:val="0"/>
      <w:marTop w:val="0"/>
      <w:marBottom w:val="0"/>
      <w:divBdr>
        <w:top w:val="none" w:sz="0" w:space="0" w:color="auto"/>
        <w:left w:val="none" w:sz="0" w:space="0" w:color="auto"/>
        <w:bottom w:val="none" w:sz="0" w:space="0" w:color="auto"/>
        <w:right w:val="none" w:sz="0" w:space="0" w:color="auto"/>
      </w:divBdr>
      <w:divsChild>
        <w:div w:id="163710580">
          <w:marLeft w:val="0"/>
          <w:marRight w:val="0"/>
          <w:marTop w:val="0"/>
          <w:marBottom w:val="0"/>
          <w:divBdr>
            <w:top w:val="none" w:sz="0" w:space="0" w:color="auto"/>
            <w:left w:val="none" w:sz="0" w:space="0" w:color="auto"/>
            <w:bottom w:val="none" w:sz="0" w:space="0" w:color="auto"/>
            <w:right w:val="none" w:sz="0" w:space="0" w:color="auto"/>
          </w:divBdr>
        </w:div>
        <w:div w:id="261229381">
          <w:marLeft w:val="0"/>
          <w:marRight w:val="0"/>
          <w:marTop w:val="0"/>
          <w:marBottom w:val="0"/>
          <w:divBdr>
            <w:top w:val="none" w:sz="0" w:space="0" w:color="auto"/>
            <w:left w:val="none" w:sz="0" w:space="0" w:color="auto"/>
            <w:bottom w:val="none" w:sz="0" w:space="0" w:color="auto"/>
            <w:right w:val="none" w:sz="0" w:space="0" w:color="auto"/>
          </w:divBdr>
        </w:div>
        <w:div w:id="427965886">
          <w:marLeft w:val="0"/>
          <w:marRight w:val="0"/>
          <w:marTop w:val="0"/>
          <w:marBottom w:val="0"/>
          <w:divBdr>
            <w:top w:val="none" w:sz="0" w:space="0" w:color="auto"/>
            <w:left w:val="none" w:sz="0" w:space="0" w:color="auto"/>
            <w:bottom w:val="none" w:sz="0" w:space="0" w:color="auto"/>
            <w:right w:val="none" w:sz="0" w:space="0" w:color="auto"/>
          </w:divBdr>
        </w:div>
        <w:div w:id="612858904">
          <w:marLeft w:val="0"/>
          <w:marRight w:val="0"/>
          <w:marTop w:val="0"/>
          <w:marBottom w:val="0"/>
          <w:divBdr>
            <w:top w:val="none" w:sz="0" w:space="0" w:color="auto"/>
            <w:left w:val="none" w:sz="0" w:space="0" w:color="auto"/>
            <w:bottom w:val="none" w:sz="0" w:space="0" w:color="auto"/>
            <w:right w:val="none" w:sz="0" w:space="0" w:color="auto"/>
          </w:divBdr>
        </w:div>
        <w:div w:id="843008017">
          <w:marLeft w:val="0"/>
          <w:marRight w:val="0"/>
          <w:marTop w:val="0"/>
          <w:marBottom w:val="0"/>
          <w:divBdr>
            <w:top w:val="none" w:sz="0" w:space="0" w:color="auto"/>
            <w:left w:val="none" w:sz="0" w:space="0" w:color="auto"/>
            <w:bottom w:val="none" w:sz="0" w:space="0" w:color="auto"/>
            <w:right w:val="none" w:sz="0" w:space="0" w:color="auto"/>
          </w:divBdr>
        </w:div>
        <w:div w:id="936406896">
          <w:marLeft w:val="0"/>
          <w:marRight w:val="0"/>
          <w:marTop w:val="0"/>
          <w:marBottom w:val="0"/>
          <w:divBdr>
            <w:top w:val="none" w:sz="0" w:space="0" w:color="auto"/>
            <w:left w:val="none" w:sz="0" w:space="0" w:color="auto"/>
            <w:bottom w:val="none" w:sz="0" w:space="0" w:color="auto"/>
            <w:right w:val="none" w:sz="0" w:space="0" w:color="auto"/>
          </w:divBdr>
        </w:div>
        <w:div w:id="1204712440">
          <w:marLeft w:val="0"/>
          <w:marRight w:val="0"/>
          <w:marTop w:val="0"/>
          <w:marBottom w:val="0"/>
          <w:divBdr>
            <w:top w:val="none" w:sz="0" w:space="0" w:color="auto"/>
            <w:left w:val="none" w:sz="0" w:space="0" w:color="auto"/>
            <w:bottom w:val="none" w:sz="0" w:space="0" w:color="auto"/>
            <w:right w:val="none" w:sz="0" w:space="0" w:color="auto"/>
          </w:divBdr>
        </w:div>
        <w:div w:id="1379629530">
          <w:marLeft w:val="0"/>
          <w:marRight w:val="0"/>
          <w:marTop w:val="0"/>
          <w:marBottom w:val="0"/>
          <w:divBdr>
            <w:top w:val="none" w:sz="0" w:space="0" w:color="auto"/>
            <w:left w:val="none" w:sz="0" w:space="0" w:color="auto"/>
            <w:bottom w:val="none" w:sz="0" w:space="0" w:color="auto"/>
            <w:right w:val="none" w:sz="0" w:space="0" w:color="auto"/>
          </w:divBdr>
        </w:div>
        <w:div w:id="1482039629">
          <w:marLeft w:val="0"/>
          <w:marRight w:val="0"/>
          <w:marTop w:val="0"/>
          <w:marBottom w:val="0"/>
          <w:divBdr>
            <w:top w:val="none" w:sz="0" w:space="0" w:color="auto"/>
            <w:left w:val="none" w:sz="0" w:space="0" w:color="auto"/>
            <w:bottom w:val="none" w:sz="0" w:space="0" w:color="auto"/>
            <w:right w:val="none" w:sz="0" w:space="0" w:color="auto"/>
          </w:divBdr>
        </w:div>
        <w:div w:id="1943995162">
          <w:marLeft w:val="0"/>
          <w:marRight w:val="0"/>
          <w:marTop w:val="0"/>
          <w:marBottom w:val="0"/>
          <w:divBdr>
            <w:top w:val="none" w:sz="0" w:space="0" w:color="auto"/>
            <w:left w:val="none" w:sz="0" w:space="0" w:color="auto"/>
            <w:bottom w:val="none" w:sz="0" w:space="0" w:color="auto"/>
            <w:right w:val="none" w:sz="0" w:space="0" w:color="auto"/>
          </w:divBdr>
        </w:div>
        <w:div w:id="1969432133">
          <w:marLeft w:val="0"/>
          <w:marRight w:val="0"/>
          <w:marTop w:val="0"/>
          <w:marBottom w:val="0"/>
          <w:divBdr>
            <w:top w:val="none" w:sz="0" w:space="0" w:color="auto"/>
            <w:left w:val="none" w:sz="0" w:space="0" w:color="auto"/>
            <w:bottom w:val="none" w:sz="0" w:space="0" w:color="auto"/>
            <w:right w:val="none" w:sz="0" w:space="0" w:color="auto"/>
          </w:divBdr>
        </w:div>
        <w:div w:id="1991906358">
          <w:marLeft w:val="0"/>
          <w:marRight w:val="0"/>
          <w:marTop w:val="0"/>
          <w:marBottom w:val="0"/>
          <w:divBdr>
            <w:top w:val="none" w:sz="0" w:space="0" w:color="auto"/>
            <w:left w:val="none" w:sz="0" w:space="0" w:color="auto"/>
            <w:bottom w:val="none" w:sz="0" w:space="0" w:color="auto"/>
            <w:right w:val="none" w:sz="0" w:space="0" w:color="auto"/>
          </w:divBdr>
        </w:div>
        <w:div w:id="2046057245">
          <w:marLeft w:val="0"/>
          <w:marRight w:val="0"/>
          <w:marTop w:val="0"/>
          <w:marBottom w:val="0"/>
          <w:divBdr>
            <w:top w:val="none" w:sz="0" w:space="0" w:color="auto"/>
            <w:left w:val="none" w:sz="0" w:space="0" w:color="auto"/>
            <w:bottom w:val="none" w:sz="0" w:space="0" w:color="auto"/>
            <w:right w:val="none" w:sz="0" w:space="0" w:color="auto"/>
          </w:divBdr>
        </w:div>
      </w:divsChild>
    </w:div>
    <w:div w:id="1186407403">
      <w:bodyDiv w:val="1"/>
      <w:marLeft w:val="0"/>
      <w:marRight w:val="0"/>
      <w:marTop w:val="0"/>
      <w:marBottom w:val="0"/>
      <w:divBdr>
        <w:top w:val="none" w:sz="0" w:space="0" w:color="auto"/>
        <w:left w:val="none" w:sz="0" w:space="0" w:color="auto"/>
        <w:bottom w:val="none" w:sz="0" w:space="0" w:color="auto"/>
        <w:right w:val="none" w:sz="0" w:space="0" w:color="auto"/>
      </w:divBdr>
      <w:divsChild>
        <w:div w:id="1066611844">
          <w:marLeft w:val="0"/>
          <w:marRight w:val="0"/>
          <w:marTop w:val="0"/>
          <w:marBottom w:val="0"/>
          <w:divBdr>
            <w:top w:val="none" w:sz="0" w:space="0" w:color="auto"/>
            <w:left w:val="none" w:sz="0" w:space="0" w:color="auto"/>
            <w:bottom w:val="none" w:sz="0" w:space="0" w:color="auto"/>
            <w:right w:val="none" w:sz="0" w:space="0" w:color="auto"/>
          </w:divBdr>
          <w:divsChild>
            <w:div w:id="210784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7504">
      <w:bodyDiv w:val="1"/>
      <w:marLeft w:val="0"/>
      <w:marRight w:val="0"/>
      <w:marTop w:val="0"/>
      <w:marBottom w:val="0"/>
      <w:divBdr>
        <w:top w:val="none" w:sz="0" w:space="0" w:color="auto"/>
        <w:left w:val="none" w:sz="0" w:space="0" w:color="auto"/>
        <w:bottom w:val="none" w:sz="0" w:space="0" w:color="auto"/>
        <w:right w:val="none" w:sz="0" w:space="0" w:color="auto"/>
      </w:divBdr>
    </w:div>
    <w:div w:id="1200775663">
      <w:bodyDiv w:val="1"/>
      <w:marLeft w:val="0"/>
      <w:marRight w:val="0"/>
      <w:marTop w:val="0"/>
      <w:marBottom w:val="0"/>
      <w:divBdr>
        <w:top w:val="none" w:sz="0" w:space="0" w:color="auto"/>
        <w:left w:val="none" w:sz="0" w:space="0" w:color="auto"/>
        <w:bottom w:val="none" w:sz="0" w:space="0" w:color="auto"/>
        <w:right w:val="none" w:sz="0" w:space="0" w:color="auto"/>
      </w:divBdr>
    </w:div>
    <w:div w:id="1206025915">
      <w:bodyDiv w:val="1"/>
      <w:marLeft w:val="0"/>
      <w:marRight w:val="0"/>
      <w:marTop w:val="0"/>
      <w:marBottom w:val="0"/>
      <w:divBdr>
        <w:top w:val="none" w:sz="0" w:space="0" w:color="auto"/>
        <w:left w:val="none" w:sz="0" w:space="0" w:color="auto"/>
        <w:bottom w:val="none" w:sz="0" w:space="0" w:color="auto"/>
        <w:right w:val="none" w:sz="0" w:space="0" w:color="auto"/>
      </w:divBdr>
    </w:div>
    <w:div w:id="1207453384">
      <w:bodyDiv w:val="1"/>
      <w:marLeft w:val="0"/>
      <w:marRight w:val="0"/>
      <w:marTop w:val="0"/>
      <w:marBottom w:val="0"/>
      <w:divBdr>
        <w:top w:val="none" w:sz="0" w:space="0" w:color="auto"/>
        <w:left w:val="none" w:sz="0" w:space="0" w:color="auto"/>
        <w:bottom w:val="none" w:sz="0" w:space="0" w:color="auto"/>
        <w:right w:val="none" w:sz="0" w:space="0" w:color="auto"/>
      </w:divBdr>
    </w:div>
    <w:div w:id="1215385762">
      <w:bodyDiv w:val="1"/>
      <w:marLeft w:val="0"/>
      <w:marRight w:val="0"/>
      <w:marTop w:val="0"/>
      <w:marBottom w:val="0"/>
      <w:divBdr>
        <w:top w:val="none" w:sz="0" w:space="0" w:color="auto"/>
        <w:left w:val="none" w:sz="0" w:space="0" w:color="auto"/>
        <w:bottom w:val="none" w:sz="0" w:space="0" w:color="auto"/>
        <w:right w:val="none" w:sz="0" w:space="0" w:color="auto"/>
      </w:divBdr>
    </w:div>
    <w:div w:id="1215433096">
      <w:bodyDiv w:val="1"/>
      <w:marLeft w:val="0"/>
      <w:marRight w:val="0"/>
      <w:marTop w:val="0"/>
      <w:marBottom w:val="0"/>
      <w:divBdr>
        <w:top w:val="none" w:sz="0" w:space="0" w:color="auto"/>
        <w:left w:val="none" w:sz="0" w:space="0" w:color="auto"/>
        <w:bottom w:val="none" w:sz="0" w:space="0" w:color="auto"/>
        <w:right w:val="none" w:sz="0" w:space="0" w:color="auto"/>
      </w:divBdr>
    </w:div>
    <w:div w:id="1215773003">
      <w:bodyDiv w:val="1"/>
      <w:marLeft w:val="0"/>
      <w:marRight w:val="0"/>
      <w:marTop w:val="0"/>
      <w:marBottom w:val="0"/>
      <w:divBdr>
        <w:top w:val="none" w:sz="0" w:space="0" w:color="auto"/>
        <w:left w:val="none" w:sz="0" w:space="0" w:color="auto"/>
        <w:bottom w:val="none" w:sz="0" w:space="0" w:color="auto"/>
        <w:right w:val="none" w:sz="0" w:space="0" w:color="auto"/>
      </w:divBdr>
    </w:div>
    <w:div w:id="1225145297">
      <w:bodyDiv w:val="1"/>
      <w:marLeft w:val="0"/>
      <w:marRight w:val="0"/>
      <w:marTop w:val="0"/>
      <w:marBottom w:val="0"/>
      <w:divBdr>
        <w:top w:val="none" w:sz="0" w:space="0" w:color="auto"/>
        <w:left w:val="none" w:sz="0" w:space="0" w:color="auto"/>
        <w:bottom w:val="none" w:sz="0" w:space="0" w:color="auto"/>
        <w:right w:val="none" w:sz="0" w:space="0" w:color="auto"/>
      </w:divBdr>
    </w:div>
    <w:div w:id="1241138093">
      <w:bodyDiv w:val="1"/>
      <w:marLeft w:val="0"/>
      <w:marRight w:val="0"/>
      <w:marTop w:val="0"/>
      <w:marBottom w:val="0"/>
      <w:divBdr>
        <w:top w:val="none" w:sz="0" w:space="0" w:color="auto"/>
        <w:left w:val="none" w:sz="0" w:space="0" w:color="auto"/>
        <w:bottom w:val="none" w:sz="0" w:space="0" w:color="auto"/>
        <w:right w:val="none" w:sz="0" w:space="0" w:color="auto"/>
      </w:divBdr>
    </w:div>
    <w:div w:id="1241938506">
      <w:bodyDiv w:val="1"/>
      <w:marLeft w:val="0"/>
      <w:marRight w:val="0"/>
      <w:marTop w:val="0"/>
      <w:marBottom w:val="0"/>
      <w:divBdr>
        <w:top w:val="none" w:sz="0" w:space="0" w:color="auto"/>
        <w:left w:val="none" w:sz="0" w:space="0" w:color="auto"/>
        <w:bottom w:val="none" w:sz="0" w:space="0" w:color="auto"/>
        <w:right w:val="none" w:sz="0" w:space="0" w:color="auto"/>
      </w:divBdr>
    </w:div>
    <w:div w:id="1242253523">
      <w:bodyDiv w:val="1"/>
      <w:marLeft w:val="0"/>
      <w:marRight w:val="0"/>
      <w:marTop w:val="0"/>
      <w:marBottom w:val="0"/>
      <w:divBdr>
        <w:top w:val="none" w:sz="0" w:space="0" w:color="auto"/>
        <w:left w:val="none" w:sz="0" w:space="0" w:color="auto"/>
        <w:bottom w:val="none" w:sz="0" w:space="0" w:color="auto"/>
        <w:right w:val="none" w:sz="0" w:space="0" w:color="auto"/>
      </w:divBdr>
    </w:div>
    <w:div w:id="1257712732">
      <w:bodyDiv w:val="1"/>
      <w:marLeft w:val="0"/>
      <w:marRight w:val="0"/>
      <w:marTop w:val="0"/>
      <w:marBottom w:val="0"/>
      <w:divBdr>
        <w:top w:val="none" w:sz="0" w:space="0" w:color="auto"/>
        <w:left w:val="none" w:sz="0" w:space="0" w:color="auto"/>
        <w:bottom w:val="none" w:sz="0" w:space="0" w:color="auto"/>
        <w:right w:val="none" w:sz="0" w:space="0" w:color="auto"/>
      </w:divBdr>
    </w:div>
    <w:div w:id="1260330949">
      <w:bodyDiv w:val="1"/>
      <w:marLeft w:val="0"/>
      <w:marRight w:val="0"/>
      <w:marTop w:val="0"/>
      <w:marBottom w:val="0"/>
      <w:divBdr>
        <w:top w:val="none" w:sz="0" w:space="0" w:color="auto"/>
        <w:left w:val="none" w:sz="0" w:space="0" w:color="auto"/>
        <w:bottom w:val="none" w:sz="0" w:space="0" w:color="auto"/>
        <w:right w:val="none" w:sz="0" w:space="0" w:color="auto"/>
      </w:divBdr>
    </w:div>
    <w:div w:id="1266421561">
      <w:bodyDiv w:val="1"/>
      <w:marLeft w:val="0"/>
      <w:marRight w:val="0"/>
      <w:marTop w:val="0"/>
      <w:marBottom w:val="0"/>
      <w:divBdr>
        <w:top w:val="none" w:sz="0" w:space="0" w:color="auto"/>
        <w:left w:val="none" w:sz="0" w:space="0" w:color="auto"/>
        <w:bottom w:val="none" w:sz="0" w:space="0" w:color="auto"/>
        <w:right w:val="none" w:sz="0" w:space="0" w:color="auto"/>
      </w:divBdr>
    </w:div>
    <w:div w:id="1273249732">
      <w:bodyDiv w:val="1"/>
      <w:marLeft w:val="0"/>
      <w:marRight w:val="0"/>
      <w:marTop w:val="0"/>
      <w:marBottom w:val="0"/>
      <w:divBdr>
        <w:top w:val="none" w:sz="0" w:space="0" w:color="auto"/>
        <w:left w:val="none" w:sz="0" w:space="0" w:color="auto"/>
        <w:bottom w:val="none" w:sz="0" w:space="0" w:color="auto"/>
        <w:right w:val="none" w:sz="0" w:space="0" w:color="auto"/>
      </w:divBdr>
    </w:div>
    <w:div w:id="1275021679">
      <w:bodyDiv w:val="1"/>
      <w:marLeft w:val="0"/>
      <w:marRight w:val="0"/>
      <w:marTop w:val="0"/>
      <w:marBottom w:val="0"/>
      <w:divBdr>
        <w:top w:val="none" w:sz="0" w:space="0" w:color="auto"/>
        <w:left w:val="none" w:sz="0" w:space="0" w:color="auto"/>
        <w:bottom w:val="none" w:sz="0" w:space="0" w:color="auto"/>
        <w:right w:val="none" w:sz="0" w:space="0" w:color="auto"/>
      </w:divBdr>
    </w:div>
    <w:div w:id="1282146426">
      <w:bodyDiv w:val="1"/>
      <w:marLeft w:val="0"/>
      <w:marRight w:val="0"/>
      <w:marTop w:val="0"/>
      <w:marBottom w:val="0"/>
      <w:divBdr>
        <w:top w:val="none" w:sz="0" w:space="0" w:color="auto"/>
        <w:left w:val="none" w:sz="0" w:space="0" w:color="auto"/>
        <w:bottom w:val="none" w:sz="0" w:space="0" w:color="auto"/>
        <w:right w:val="none" w:sz="0" w:space="0" w:color="auto"/>
      </w:divBdr>
      <w:divsChild>
        <w:div w:id="1387531193">
          <w:marLeft w:val="0"/>
          <w:marRight w:val="0"/>
          <w:marTop w:val="0"/>
          <w:marBottom w:val="0"/>
          <w:divBdr>
            <w:top w:val="none" w:sz="0" w:space="0" w:color="auto"/>
            <w:left w:val="none" w:sz="0" w:space="0" w:color="auto"/>
            <w:bottom w:val="none" w:sz="0" w:space="0" w:color="auto"/>
            <w:right w:val="none" w:sz="0" w:space="0" w:color="auto"/>
          </w:divBdr>
          <w:divsChild>
            <w:div w:id="9653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733978">
      <w:bodyDiv w:val="1"/>
      <w:marLeft w:val="0"/>
      <w:marRight w:val="0"/>
      <w:marTop w:val="0"/>
      <w:marBottom w:val="0"/>
      <w:divBdr>
        <w:top w:val="none" w:sz="0" w:space="0" w:color="auto"/>
        <w:left w:val="none" w:sz="0" w:space="0" w:color="auto"/>
        <w:bottom w:val="none" w:sz="0" w:space="0" w:color="auto"/>
        <w:right w:val="none" w:sz="0" w:space="0" w:color="auto"/>
      </w:divBdr>
      <w:divsChild>
        <w:div w:id="611403623">
          <w:marLeft w:val="0"/>
          <w:marRight w:val="0"/>
          <w:marTop w:val="0"/>
          <w:marBottom w:val="0"/>
          <w:divBdr>
            <w:top w:val="none" w:sz="0" w:space="0" w:color="auto"/>
            <w:left w:val="none" w:sz="0" w:space="0" w:color="auto"/>
            <w:bottom w:val="none" w:sz="0" w:space="0" w:color="auto"/>
            <w:right w:val="none" w:sz="0" w:space="0" w:color="auto"/>
          </w:divBdr>
        </w:div>
        <w:div w:id="773014908">
          <w:marLeft w:val="0"/>
          <w:marRight w:val="0"/>
          <w:marTop w:val="0"/>
          <w:marBottom w:val="0"/>
          <w:divBdr>
            <w:top w:val="none" w:sz="0" w:space="0" w:color="auto"/>
            <w:left w:val="none" w:sz="0" w:space="0" w:color="auto"/>
            <w:bottom w:val="none" w:sz="0" w:space="0" w:color="auto"/>
            <w:right w:val="none" w:sz="0" w:space="0" w:color="auto"/>
          </w:divBdr>
        </w:div>
        <w:div w:id="1366255511">
          <w:marLeft w:val="0"/>
          <w:marRight w:val="0"/>
          <w:marTop w:val="0"/>
          <w:marBottom w:val="0"/>
          <w:divBdr>
            <w:top w:val="none" w:sz="0" w:space="0" w:color="auto"/>
            <w:left w:val="none" w:sz="0" w:space="0" w:color="auto"/>
            <w:bottom w:val="none" w:sz="0" w:space="0" w:color="auto"/>
            <w:right w:val="none" w:sz="0" w:space="0" w:color="auto"/>
          </w:divBdr>
        </w:div>
      </w:divsChild>
    </w:div>
    <w:div w:id="1284190994">
      <w:bodyDiv w:val="1"/>
      <w:marLeft w:val="0"/>
      <w:marRight w:val="0"/>
      <w:marTop w:val="0"/>
      <w:marBottom w:val="0"/>
      <w:divBdr>
        <w:top w:val="none" w:sz="0" w:space="0" w:color="auto"/>
        <w:left w:val="none" w:sz="0" w:space="0" w:color="auto"/>
        <w:bottom w:val="none" w:sz="0" w:space="0" w:color="auto"/>
        <w:right w:val="none" w:sz="0" w:space="0" w:color="auto"/>
      </w:divBdr>
    </w:div>
    <w:div w:id="1287152079">
      <w:bodyDiv w:val="1"/>
      <w:marLeft w:val="0"/>
      <w:marRight w:val="0"/>
      <w:marTop w:val="0"/>
      <w:marBottom w:val="0"/>
      <w:divBdr>
        <w:top w:val="none" w:sz="0" w:space="0" w:color="auto"/>
        <w:left w:val="none" w:sz="0" w:space="0" w:color="auto"/>
        <w:bottom w:val="none" w:sz="0" w:space="0" w:color="auto"/>
        <w:right w:val="none" w:sz="0" w:space="0" w:color="auto"/>
      </w:divBdr>
    </w:div>
    <w:div w:id="1294750503">
      <w:bodyDiv w:val="1"/>
      <w:marLeft w:val="0"/>
      <w:marRight w:val="0"/>
      <w:marTop w:val="0"/>
      <w:marBottom w:val="0"/>
      <w:divBdr>
        <w:top w:val="none" w:sz="0" w:space="0" w:color="auto"/>
        <w:left w:val="none" w:sz="0" w:space="0" w:color="auto"/>
        <w:bottom w:val="none" w:sz="0" w:space="0" w:color="auto"/>
        <w:right w:val="none" w:sz="0" w:space="0" w:color="auto"/>
      </w:divBdr>
    </w:div>
    <w:div w:id="1296914223">
      <w:bodyDiv w:val="1"/>
      <w:marLeft w:val="0"/>
      <w:marRight w:val="0"/>
      <w:marTop w:val="0"/>
      <w:marBottom w:val="0"/>
      <w:divBdr>
        <w:top w:val="none" w:sz="0" w:space="0" w:color="auto"/>
        <w:left w:val="none" w:sz="0" w:space="0" w:color="auto"/>
        <w:bottom w:val="none" w:sz="0" w:space="0" w:color="auto"/>
        <w:right w:val="none" w:sz="0" w:space="0" w:color="auto"/>
      </w:divBdr>
    </w:div>
    <w:div w:id="1300459102">
      <w:bodyDiv w:val="1"/>
      <w:marLeft w:val="0"/>
      <w:marRight w:val="0"/>
      <w:marTop w:val="0"/>
      <w:marBottom w:val="0"/>
      <w:divBdr>
        <w:top w:val="none" w:sz="0" w:space="0" w:color="auto"/>
        <w:left w:val="none" w:sz="0" w:space="0" w:color="auto"/>
        <w:bottom w:val="none" w:sz="0" w:space="0" w:color="auto"/>
        <w:right w:val="none" w:sz="0" w:space="0" w:color="auto"/>
      </w:divBdr>
    </w:div>
    <w:div w:id="1305354094">
      <w:bodyDiv w:val="1"/>
      <w:marLeft w:val="0"/>
      <w:marRight w:val="0"/>
      <w:marTop w:val="0"/>
      <w:marBottom w:val="0"/>
      <w:divBdr>
        <w:top w:val="none" w:sz="0" w:space="0" w:color="auto"/>
        <w:left w:val="none" w:sz="0" w:space="0" w:color="auto"/>
        <w:bottom w:val="none" w:sz="0" w:space="0" w:color="auto"/>
        <w:right w:val="none" w:sz="0" w:space="0" w:color="auto"/>
      </w:divBdr>
      <w:divsChild>
        <w:div w:id="1255437412">
          <w:marLeft w:val="0"/>
          <w:marRight w:val="0"/>
          <w:marTop w:val="0"/>
          <w:marBottom w:val="0"/>
          <w:divBdr>
            <w:top w:val="none" w:sz="0" w:space="0" w:color="auto"/>
            <w:left w:val="none" w:sz="0" w:space="0" w:color="auto"/>
            <w:bottom w:val="none" w:sz="0" w:space="0" w:color="auto"/>
            <w:right w:val="none" w:sz="0" w:space="0" w:color="auto"/>
          </w:divBdr>
          <w:divsChild>
            <w:div w:id="19519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245379">
      <w:bodyDiv w:val="1"/>
      <w:marLeft w:val="0"/>
      <w:marRight w:val="0"/>
      <w:marTop w:val="0"/>
      <w:marBottom w:val="0"/>
      <w:divBdr>
        <w:top w:val="none" w:sz="0" w:space="0" w:color="auto"/>
        <w:left w:val="none" w:sz="0" w:space="0" w:color="auto"/>
        <w:bottom w:val="none" w:sz="0" w:space="0" w:color="auto"/>
        <w:right w:val="none" w:sz="0" w:space="0" w:color="auto"/>
      </w:divBdr>
    </w:div>
    <w:div w:id="1308629816">
      <w:bodyDiv w:val="1"/>
      <w:marLeft w:val="0"/>
      <w:marRight w:val="0"/>
      <w:marTop w:val="0"/>
      <w:marBottom w:val="0"/>
      <w:divBdr>
        <w:top w:val="none" w:sz="0" w:space="0" w:color="auto"/>
        <w:left w:val="none" w:sz="0" w:space="0" w:color="auto"/>
        <w:bottom w:val="none" w:sz="0" w:space="0" w:color="auto"/>
        <w:right w:val="none" w:sz="0" w:space="0" w:color="auto"/>
      </w:divBdr>
      <w:divsChild>
        <w:div w:id="68121290">
          <w:marLeft w:val="0"/>
          <w:marRight w:val="0"/>
          <w:marTop w:val="0"/>
          <w:marBottom w:val="0"/>
          <w:divBdr>
            <w:top w:val="none" w:sz="0" w:space="0" w:color="auto"/>
            <w:left w:val="none" w:sz="0" w:space="0" w:color="auto"/>
            <w:bottom w:val="none" w:sz="0" w:space="0" w:color="auto"/>
            <w:right w:val="none" w:sz="0" w:space="0" w:color="auto"/>
          </w:divBdr>
        </w:div>
        <w:div w:id="276182424">
          <w:marLeft w:val="0"/>
          <w:marRight w:val="0"/>
          <w:marTop w:val="0"/>
          <w:marBottom w:val="0"/>
          <w:divBdr>
            <w:top w:val="none" w:sz="0" w:space="0" w:color="auto"/>
            <w:left w:val="none" w:sz="0" w:space="0" w:color="auto"/>
            <w:bottom w:val="none" w:sz="0" w:space="0" w:color="auto"/>
            <w:right w:val="none" w:sz="0" w:space="0" w:color="auto"/>
          </w:divBdr>
        </w:div>
        <w:div w:id="567422248">
          <w:marLeft w:val="0"/>
          <w:marRight w:val="0"/>
          <w:marTop w:val="0"/>
          <w:marBottom w:val="0"/>
          <w:divBdr>
            <w:top w:val="none" w:sz="0" w:space="0" w:color="auto"/>
            <w:left w:val="none" w:sz="0" w:space="0" w:color="auto"/>
            <w:bottom w:val="none" w:sz="0" w:space="0" w:color="auto"/>
            <w:right w:val="none" w:sz="0" w:space="0" w:color="auto"/>
          </w:divBdr>
        </w:div>
        <w:div w:id="1386300360">
          <w:marLeft w:val="0"/>
          <w:marRight w:val="0"/>
          <w:marTop w:val="0"/>
          <w:marBottom w:val="0"/>
          <w:divBdr>
            <w:top w:val="none" w:sz="0" w:space="0" w:color="auto"/>
            <w:left w:val="none" w:sz="0" w:space="0" w:color="auto"/>
            <w:bottom w:val="none" w:sz="0" w:space="0" w:color="auto"/>
            <w:right w:val="none" w:sz="0" w:space="0" w:color="auto"/>
          </w:divBdr>
        </w:div>
        <w:div w:id="1913812752">
          <w:marLeft w:val="0"/>
          <w:marRight w:val="0"/>
          <w:marTop w:val="0"/>
          <w:marBottom w:val="0"/>
          <w:divBdr>
            <w:top w:val="none" w:sz="0" w:space="0" w:color="auto"/>
            <w:left w:val="none" w:sz="0" w:space="0" w:color="auto"/>
            <w:bottom w:val="none" w:sz="0" w:space="0" w:color="auto"/>
            <w:right w:val="none" w:sz="0" w:space="0" w:color="auto"/>
          </w:divBdr>
          <w:divsChild>
            <w:div w:id="49615609">
              <w:marLeft w:val="0"/>
              <w:marRight w:val="0"/>
              <w:marTop w:val="0"/>
              <w:marBottom w:val="0"/>
              <w:divBdr>
                <w:top w:val="none" w:sz="0" w:space="0" w:color="auto"/>
                <w:left w:val="none" w:sz="0" w:space="0" w:color="auto"/>
                <w:bottom w:val="none" w:sz="0" w:space="0" w:color="auto"/>
                <w:right w:val="none" w:sz="0" w:space="0" w:color="auto"/>
              </w:divBdr>
              <w:divsChild>
                <w:div w:id="1704865942">
                  <w:marLeft w:val="0"/>
                  <w:marRight w:val="0"/>
                  <w:marTop w:val="0"/>
                  <w:marBottom w:val="0"/>
                  <w:divBdr>
                    <w:top w:val="none" w:sz="0" w:space="0" w:color="auto"/>
                    <w:left w:val="none" w:sz="0" w:space="0" w:color="auto"/>
                    <w:bottom w:val="none" w:sz="0" w:space="0" w:color="auto"/>
                    <w:right w:val="none" w:sz="0" w:space="0" w:color="auto"/>
                  </w:divBdr>
                  <w:divsChild>
                    <w:div w:id="127942710">
                      <w:marLeft w:val="0"/>
                      <w:marRight w:val="0"/>
                      <w:marTop w:val="0"/>
                      <w:marBottom w:val="0"/>
                      <w:divBdr>
                        <w:top w:val="none" w:sz="0" w:space="0" w:color="auto"/>
                        <w:left w:val="none" w:sz="0" w:space="0" w:color="auto"/>
                        <w:bottom w:val="none" w:sz="0" w:space="0" w:color="auto"/>
                        <w:right w:val="none" w:sz="0" w:space="0" w:color="auto"/>
                      </w:divBdr>
                    </w:div>
                    <w:div w:id="222521176">
                      <w:marLeft w:val="0"/>
                      <w:marRight w:val="0"/>
                      <w:marTop w:val="0"/>
                      <w:marBottom w:val="0"/>
                      <w:divBdr>
                        <w:top w:val="none" w:sz="0" w:space="0" w:color="auto"/>
                        <w:left w:val="none" w:sz="0" w:space="0" w:color="auto"/>
                        <w:bottom w:val="none" w:sz="0" w:space="0" w:color="auto"/>
                        <w:right w:val="none" w:sz="0" w:space="0" w:color="auto"/>
                      </w:divBdr>
                    </w:div>
                    <w:div w:id="965819103">
                      <w:marLeft w:val="0"/>
                      <w:marRight w:val="0"/>
                      <w:marTop w:val="0"/>
                      <w:marBottom w:val="0"/>
                      <w:divBdr>
                        <w:top w:val="none" w:sz="0" w:space="0" w:color="auto"/>
                        <w:left w:val="none" w:sz="0" w:space="0" w:color="auto"/>
                        <w:bottom w:val="none" w:sz="0" w:space="0" w:color="auto"/>
                        <w:right w:val="none" w:sz="0" w:space="0" w:color="auto"/>
                      </w:divBdr>
                    </w:div>
                    <w:div w:id="1111510745">
                      <w:marLeft w:val="0"/>
                      <w:marRight w:val="0"/>
                      <w:marTop w:val="0"/>
                      <w:marBottom w:val="0"/>
                      <w:divBdr>
                        <w:top w:val="none" w:sz="0" w:space="0" w:color="auto"/>
                        <w:left w:val="none" w:sz="0" w:space="0" w:color="auto"/>
                        <w:bottom w:val="none" w:sz="0" w:space="0" w:color="auto"/>
                        <w:right w:val="none" w:sz="0" w:space="0" w:color="auto"/>
                      </w:divBdr>
                    </w:div>
                    <w:div w:id="1310473480">
                      <w:marLeft w:val="0"/>
                      <w:marRight w:val="0"/>
                      <w:marTop w:val="0"/>
                      <w:marBottom w:val="0"/>
                      <w:divBdr>
                        <w:top w:val="none" w:sz="0" w:space="0" w:color="auto"/>
                        <w:left w:val="none" w:sz="0" w:space="0" w:color="auto"/>
                        <w:bottom w:val="none" w:sz="0" w:space="0" w:color="auto"/>
                        <w:right w:val="none" w:sz="0" w:space="0" w:color="auto"/>
                      </w:divBdr>
                    </w:div>
                    <w:div w:id="1666594624">
                      <w:marLeft w:val="0"/>
                      <w:marRight w:val="0"/>
                      <w:marTop w:val="0"/>
                      <w:marBottom w:val="0"/>
                      <w:divBdr>
                        <w:top w:val="none" w:sz="0" w:space="0" w:color="auto"/>
                        <w:left w:val="none" w:sz="0" w:space="0" w:color="auto"/>
                        <w:bottom w:val="none" w:sz="0" w:space="0" w:color="auto"/>
                        <w:right w:val="none" w:sz="0" w:space="0" w:color="auto"/>
                      </w:divBdr>
                    </w:div>
                    <w:div w:id="194526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707681">
      <w:bodyDiv w:val="1"/>
      <w:marLeft w:val="0"/>
      <w:marRight w:val="0"/>
      <w:marTop w:val="0"/>
      <w:marBottom w:val="0"/>
      <w:divBdr>
        <w:top w:val="none" w:sz="0" w:space="0" w:color="auto"/>
        <w:left w:val="none" w:sz="0" w:space="0" w:color="auto"/>
        <w:bottom w:val="none" w:sz="0" w:space="0" w:color="auto"/>
        <w:right w:val="none" w:sz="0" w:space="0" w:color="auto"/>
      </w:divBdr>
    </w:div>
    <w:div w:id="1309360529">
      <w:bodyDiv w:val="1"/>
      <w:marLeft w:val="0"/>
      <w:marRight w:val="0"/>
      <w:marTop w:val="0"/>
      <w:marBottom w:val="0"/>
      <w:divBdr>
        <w:top w:val="none" w:sz="0" w:space="0" w:color="auto"/>
        <w:left w:val="none" w:sz="0" w:space="0" w:color="auto"/>
        <w:bottom w:val="none" w:sz="0" w:space="0" w:color="auto"/>
        <w:right w:val="none" w:sz="0" w:space="0" w:color="auto"/>
      </w:divBdr>
    </w:div>
    <w:div w:id="1314024039">
      <w:bodyDiv w:val="1"/>
      <w:marLeft w:val="0"/>
      <w:marRight w:val="0"/>
      <w:marTop w:val="0"/>
      <w:marBottom w:val="0"/>
      <w:divBdr>
        <w:top w:val="none" w:sz="0" w:space="0" w:color="auto"/>
        <w:left w:val="none" w:sz="0" w:space="0" w:color="auto"/>
        <w:bottom w:val="none" w:sz="0" w:space="0" w:color="auto"/>
        <w:right w:val="none" w:sz="0" w:space="0" w:color="auto"/>
      </w:divBdr>
    </w:div>
    <w:div w:id="1322807158">
      <w:bodyDiv w:val="1"/>
      <w:marLeft w:val="0"/>
      <w:marRight w:val="0"/>
      <w:marTop w:val="0"/>
      <w:marBottom w:val="0"/>
      <w:divBdr>
        <w:top w:val="none" w:sz="0" w:space="0" w:color="auto"/>
        <w:left w:val="none" w:sz="0" w:space="0" w:color="auto"/>
        <w:bottom w:val="none" w:sz="0" w:space="0" w:color="auto"/>
        <w:right w:val="none" w:sz="0" w:space="0" w:color="auto"/>
      </w:divBdr>
    </w:div>
    <w:div w:id="1327703272">
      <w:bodyDiv w:val="1"/>
      <w:marLeft w:val="0"/>
      <w:marRight w:val="0"/>
      <w:marTop w:val="0"/>
      <w:marBottom w:val="0"/>
      <w:divBdr>
        <w:top w:val="none" w:sz="0" w:space="0" w:color="auto"/>
        <w:left w:val="none" w:sz="0" w:space="0" w:color="auto"/>
        <w:bottom w:val="none" w:sz="0" w:space="0" w:color="auto"/>
        <w:right w:val="none" w:sz="0" w:space="0" w:color="auto"/>
      </w:divBdr>
    </w:div>
    <w:div w:id="1333071766">
      <w:bodyDiv w:val="1"/>
      <w:marLeft w:val="0"/>
      <w:marRight w:val="0"/>
      <w:marTop w:val="0"/>
      <w:marBottom w:val="0"/>
      <w:divBdr>
        <w:top w:val="none" w:sz="0" w:space="0" w:color="auto"/>
        <w:left w:val="none" w:sz="0" w:space="0" w:color="auto"/>
        <w:bottom w:val="none" w:sz="0" w:space="0" w:color="auto"/>
        <w:right w:val="none" w:sz="0" w:space="0" w:color="auto"/>
      </w:divBdr>
      <w:divsChild>
        <w:div w:id="642734055">
          <w:marLeft w:val="0"/>
          <w:marRight w:val="0"/>
          <w:marTop w:val="0"/>
          <w:marBottom w:val="0"/>
          <w:divBdr>
            <w:top w:val="none" w:sz="0" w:space="0" w:color="auto"/>
            <w:left w:val="none" w:sz="0" w:space="0" w:color="auto"/>
            <w:bottom w:val="none" w:sz="0" w:space="0" w:color="auto"/>
            <w:right w:val="none" w:sz="0" w:space="0" w:color="auto"/>
          </w:divBdr>
          <w:divsChild>
            <w:div w:id="10053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576240">
      <w:bodyDiv w:val="1"/>
      <w:marLeft w:val="0"/>
      <w:marRight w:val="0"/>
      <w:marTop w:val="0"/>
      <w:marBottom w:val="0"/>
      <w:divBdr>
        <w:top w:val="none" w:sz="0" w:space="0" w:color="auto"/>
        <w:left w:val="none" w:sz="0" w:space="0" w:color="auto"/>
        <w:bottom w:val="none" w:sz="0" w:space="0" w:color="auto"/>
        <w:right w:val="none" w:sz="0" w:space="0" w:color="auto"/>
      </w:divBdr>
    </w:div>
    <w:div w:id="1348361259">
      <w:bodyDiv w:val="1"/>
      <w:marLeft w:val="0"/>
      <w:marRight w:val="0"/>
      <w:marTop w:val="0"/>
      <w:marBottom w:val="0"/>
      <w:divBdr>
        <w:top w:val="none" w:sz="0" w:space="0" w:color="auto"/>
        <w:left w:val="none" w:sz="0" w:space="0" w:color="auto"/>
        <w:bottom w:val="none" w:sz="0" w:space="0" w:color="auto"/>
        <w:right w:val="none" w:sz="0" w:space="0" w:color="auto"/>
      </w:divBdr>
    </w:div>
    <w:div w:id="1353384165">
      <w:bodyDiv w:val="1"/>
      <w:marLeft w:val="0"/>
      <w:marRight w:val="0"/>
      <w:marTop w:val="0"/>
      <w:marBottom w:val="0"/>
      <w:divBdr>
        <w:top w:val="none" w:sz="0" w:space="0" w:color="auto"/>
        <w:left w:val="none" w:sz="0" w:space="0" w:color="auto"/>
        <w:bottom w:val="none" w:sz="0" w:space="0" w:color="auto"/>
        <w:right w:val="none" w:sz="0" w:space="0" w:color="auto"/>
      </w:divBdr>
    </w:div>
    <w:div w:id="1353721668">
      <w:bodyDiv w:val="1"/>
      <w:marLeft w:val="0"/>
      <w:marRight w:val="0"/>
      <w:marTop w:val="0"/>
      <w:marBottom w:val="0"/>
      <w:divBdr>
        <w:top w:val="none" w:sz="0" w:space="0" w:color="auto"/>
        <w:left w:val="none" w:sz="0" w:space="0" w:color="auto"/>
        <w:bottom w:val="none" w:sz="0" w:space="0" w:color="auto"/>
        <w:right w:val="none" w:sz="0" w:space="0" w:color="auto"/>
      </w:divBdr>
    </w:div>
    <w:div w:id="1356536907">
      <w:bodyDiv w:val="1"/>
      <w:marLeft w:val="0"/>
      <w:marRight w:val="0"/>
      <w:marTop w:val="0"/>
      <w:marBottom w:val="0"/>
      <w:divBdr>
        <w:top w:val="none" w:sz="0" w:space="0" w:color="auto"/>
        <w:left w:val="none" w:sz="0" w:space="0" w:color="auto"/>
        <w:bottom w:val="none" w:sz="0" w:space="0" w:color="auto"/>
        <w:right w:val="none" w:sz="0" w:space="0" w:color="auto"/>
      </w:divBdr>
    </w:div>
    <w:div w:id="1380321843">
      <w:bodyDiv w:val="1"/>
      <w:marLeft w:val="0"/>
      <w:marRight w:val="0"/>
      <w:marTop w:val="0"/>
      <w:marBottom w:val="0"/>
      <w:divBdr>
        <w:top w:val="none" w:sz="0" w:space="0" w:color="auto"/>
        <w:left w:val="none" w:sz="0" w:space="0" w:color="auto"/>
        <w:bottom w:val="none" w:sz="0" w:space="0" w:color="auto"/>
        <w:right w:val="none" w:sz="0" w:space="0" w:color="auto"/>
      </w:divBdr>
    </w:div>
    <w:div w:id="1380398503">
      <w:bodyDiv w:val="1"/>
      <w:marLeft w:val="0"/>
      <w:marRight w:val="0"/>
      <w:marTop w:val="0"/>
      <w:marBottom w:val="0"/>
      <w:divBdr>
        <w:top w:val="none" w:sz="0" w:space="0" w:color="auto"/>
        <w:left w:val="none" w:sz="0" w:space="0" w:color="auto"/>
        <w:bottom w:val="none" w:sz="0" w:space="0" w:color="auto"/>
        <w:right w:val="none" w:sz="0" w:space="0" w:color="auto"/>
      </w:divBdr>
    </w:div>
    <w:div w:id="1382481951">
      <w:bodyDiv w:val="1"/>
      <w:marLeft w:val="0"/>
      <w:marRight w:val="0"/>
      <w:marTop w:val="0"/>
      <w:marBottom w:val="0"/>
      <w:divBdr>
        <w:top w:val="none" w:sz="0" w:space="0" w:color="auto"/>
        <w:left w:val="none" w:sz="0" w:space="0" w:color="auto"/>
        <w:bottom w:val="none" w:sz="0" w:space="0" w:color="auto"/>
        <w:right w:val="none" w:sz="0" w:space="0" w:color="auto"/>
      </w:divBdr>
    </w:div>
    <w:div w:id="1387530696">
      <w:bodyDiv w:val="1"/>
      <w:marLeft w:val="0"/>
      <w:marRight w:val="0"/>
      <w:marTop w:val="0"/>
      <w:marBottom w:val="0"/>
      <w:divBdr>
        <w:top w:val="none" w:sz="0" w:space="0" w:color="auto"/>
        <w:left w:val="none" w:sz="0" w:space="0" w:color="auto"/>
        <w:bottom w:val="none" w:sz="0" w:space="0" w:color="auto"/>
        <w:right w:val="none" w:sz="0" w:space="0" w:color="auto"/>
      </w:divBdr>
    </w:div>
    <w:div w:id="1390222709">
      <w:bodyDiv w:val="1"/>
      <w:marLeft w:val="0"/>
      <w:marRight w:val="0"/>
      <w:marTop w:val="0"/>
      <w:marBottom w:val="0"/>
      <w:divBdr>
        <w:top w:val="none" w:sz="0" w:space="0" w:color="auto"/>
        <w:left w:val="none" w:sz="0" w:space="0" w:color="auto"/>
        <w:bottom w:val="none" w:sz="0" w:space="0" w:color="auto"/>
        <w:right w:val="none" w:sz="0" w:space="0" w:color="auto"/>
      </w:divBdr>
      <w:divsChild>
        <w:div w:id="859662669">
          <w:marLeft w:val="0"/>
          <w:marRight w:val="0"/>
          <w:marTop w:val="0"/>
          <w:marBottom w:val="0"/>
          <w:divBdr>
            <w:top w:val="none" w:sz="0" w:space="0" w:color="auto"/>
            <w:left w:val="none" w:sz="0" w:space="0" w:color="auto"/>
            <w:bottom w:val="none" w:sz="0" w:space="0" w:color="auto"/>
            <w:right w:val="none" w:sz="0" w:space="0" w:color="auto"/>
          </w:divBdr>
        </w:div>
        <w:div w:id="1120680805">
          <w:marLeft w:val="0"/>
          <w:marRight w:val="0"/>
          <w:marTop w:val="0"/>
          <w:marBottom w:val="0"/>
          <w:divBdr>
            <w:top w:val="none" w:sz="0" w:space="0" w:color="auto"/>
            <w:left w:val="none" w:sz="0" w:space="0" w:color="auto"/>
            <w:bottom w:val="none" w:sz="0" w:space="0" w:color="auto"/>
            <w:right w:val="none" w:sz="0" w:space="0" w:color="auto"/>
          </w:divBdr>
        </w:div>
        <w:div w:id="1614434919">
          <w:marLeft w:val="0"/>
          <w:marRight w:val="0"/>
          <w:marTop w:val="0"/>
          <w:marBottom w:val="0"/>
          <w:divBdr>
            <w:top w:val="none" w:sz="0" w:space="0" w:color="auto"/>
            <w:left w:val="none" w:sz="0" w:space="0" w:color="auto"/>
            <w:bottom w:val="none" w:sz="0" w:space="0" w:color="auto"/>
            <w:right w:val="none" w:sz="0" w:space="0" w:color="auto"/>
          </w:divBdr>
        </w:div>
      </w:divsChild>
    </w:div>
    <w:div w:id="1394622254">
      <w:bodyDiv w:val="1"/>
      <w:marLeft w:val="0"/>
      <w:marRight w:val="0"/>
      <w:marTop w:val="0"/>
      <w:marBottom w:val="0"/>
      <w:divBdr>
        <w:top w:val="none" w:sz="0" w:space="0" w:color="auto"/>
        <w:left w:val="none" w:sz="0" w:space="0" w:color="auto"/>
        <w:bottom w:val="none" w:sz="0" w:space="0" w:color="auto"/>
        <w:right w:val="none" w:sz="0" w:space="0" w:color="auto"/>
      </w:divBdr>
    </w:div>
    <w:div w:id="1399743347">
      <w:bodyDiv w:val="1"/>
      <w:marLeft w:val="0"/>
      <w:marRight w:val="0"/>
      <w:marTop w:val="0"/>
      <w:marBottom w:val="0"/>
      <w:divBdr>
        <w:top w:val="none" w:sz="0" w:space="0" w:color="auto"/>
        <w:left w:val="none" w:sz="0" w:space="0" w:color="auto"/>
        <w:bottom w:val="none" w:sz="0" w:space="0" w:color="auto"/>
        <w:right w:val="none" w:sz="0" w:space="0" w:color="auto"/>
      </w:divBdr>
    </w:div>
    <w:div w:id="1405880113">
      <w:bodyDiv w:val="1"/>
      <w:marLeft w:val="0"/>
      <w:marRight w:val="0"/>
      <w:marTop w:val="0"/>
      <w:marBottom w:val="0"/>
      <w:divBdr>
        <w:top w:val="none" w:sz="0" w:space="0" w:color="auto"/>
        <w:left w:val="none" w:sz="0" w:space="0" w:color="auto"/>
        <w:bottom w:val="none" w:sz="0" w:space="0" w:color="auto"/>
        <w:right w:val="none" w:sz="0" w:space="0" w:color="auto"/>
      </w:divBdr>
    </w:div>
    <w:div w:id="1417748515">
      <w:bodyDiv w:val="1"/>
      <w:marLeft w:val="0"/>
      <w:marRight w:val="0"/>
      <w:marTop w:val="0"/>
      <w:marBottom w:val="0"/>
      <w:divBdr>
        <w:top w:val="none" w:sz="0" w:space="0" w:color="auto"/>
        <w:left w:val="none" w:sz="0" w:space="0" w:color="auto"/>
        <w:bottom w:val="none" w:sz="0" w:space="0" w:color="auto"/>
        <w:right w:val="none" w:sz="0" w:space="0" w:color="auto"/>
      </w:divBdr>
    </w:div>
    <w:div w:id="1417899819">
      <w:bodyDiv w:val="1"/>
      <w:marLeft w:val="0"/>
      <w:marRight w:val="0"/>
      <w:marTop w:val="0"/>
      <w:marBottom w:val="0"/>
      <w:divBdr>
        <w:top w:val="none" w:sz="0" w:space="0" w:color="auto"/>
        <w:left w:val="none" w:sz="0" w:space="0" w:color="auto"/>
        <w:bottom w:val="none" w:sz="0" w:space="0" w:color="auto"/>
        <w:right w:val="none" w:sz="0" w:space="0" w:color="auto"/>
      </w:divBdr>
      <w:divsChild>
        <w:div w:id="289435778">
          <w:marLeft w:val="0"/>
          <w:marRight w:val="0"/>
          <w:marTop w:val="0"/>
          <w:marBottom w:val="0"/>
          <w:divBdr>
            <w:top w:val="none" w:sz="0" w:space="0" w:color="auto"/>
            <w:left w:val="none" w:sz="0" w:space="0" w:color="auto"/>
            <w:bottom w:val="none" w:sz="0" w:space="0" w:color="auto"/>
            <w:right w:val="none" w:sz="0" w:space="0" w:color="auto"/>
          </w:divBdr>
        </w:div>
      </w:divsChild>
    </w:div>
    <w:div w:id="1418021746">
      <w:bodyDiv w:val="1"/>
      <w:marLeft w:val="0"/>
      <w:marRight w:val="0"/>
      <w:marTop w:val="0"/>
      <w:marBottom w:val="0"/>
      <w:divBdr>
        <w:top w:val="none" w:sz="0" w:space="0" w:color="auto"/>
        <w:left w:val="none" w:sz="0" w:space="0" w:color="auto"/>
        <w:bottom w:val="none" w:sz="0" w:space="0" w:color="auto"/>
        <w:right w:val="none" w:sz="0" w:space="0" w:color="auto"/>
      </w:divBdr>
    </w:div>
    <w:div w:id="1422215389">
      <w:bodyDiv w:val="1"/>
      <w:marLeft w:val="0"/>
      <w:marRight w:val="0"/>
      <w:marTop w:val="0"/>
      <w:marBottom w:val="0"/>
      <w:divBdr>
        <w:top w:val="none" w:sz="0" w:space="0" w:color="auto"/>
        <w:left w:val="none" w:sz="0" w:space="0" w:color="auto"/>
        <w:bottom w:val="none" w:sz="0" w:space="0" w:color="auto"/>
        <w:right w:val="none" w:sz="0" w:space="0" w:color="auto"/>
      </w:divBdr>
    </w:div>
    <w:div w:id="1427116658">
      <w:bodyDiv w:val="1"/>
      <w:marLeft w:val="0"/>
      <w:marRight w:val="0"/>
      <w:marTop w:val="0"/>
      <w:marBottom w:val="0"/>
      <w:divBdr>
        <w:top w:val="none" w:sz="0" w:space="0" w:color="auto"/>
        <w:left w:val="none" w:sz="0" w:space="0" w:color="auto"/>
        <w:bottom w:val="none" w:sz="0" w:space="0" w:color="auto"/>
        <w:right w:val="none" w:sz="0" w:space="0" w:color="auto"/>
      </w:divBdr>
      <w:divsChild>
        <w:div w:id="211314231">
          <w:marLeft w:val="0"/>
          <w:marRight w:val="0"/>
          <w:marTop w:val="0"/>
          <w:marBottom w:val="0"/>
          <w:divBdr>
            <w:top w:val="none" w:sz="0" w:space="0" w:color="auto"/>
            <w:left w:val="none" w:sz="0" w:space="0" w:color="auto"/>
            <w:bottom w:val="none" w:sz="0" w:space="0" w:color="auto"/>
            <w:right w:val="none" w:sz="0" w:space="0" w:color="auto"/>
          </w:divBdr>
        </w:div>
        <w:div w:id="1635141766">
          <w:marLeft w:val="0"/>
          <w:marRight w:val="0"/>
          <w:marTop w:val="0"/>
          <w:marBottom w:val="0"/>
          <w:divBdr>
            <w:top w:val="none" w:sz="0" w:space="0" w:color="auto"/>
            <w:left w:val="none" w:sz="0" w:space="0" w:color="auto"/>
            <w:bottom w:val="none" w:sz="0" w:space="0" w:color="auto"/>
            <w:right w:val="none" w:sz="0" w:space="0" w:color="auto"/>
          </w:divBdr>
        </w:div>
      </w:divsChild>
    </w:div>
    <w:div w:id="1431437918">
      <w:bodyDiv w:val="1"/>
      <w:marLeft w:val="0"/>
      <w:marRight w:val="0"/>
      <w:marTop w:val="0"/>
      <w:marBottom w:val="0"/>
      <w:divBdr>
        <w:top w:val="none" w:sz="0" w:space="0" w:color="auto"/>
        <w:left w:val="none" w:sz="0" w:space="0" w:color="auto"/>
        <w:bottom w:val="none" w:sz="0" w:space="0" w:color="auto"/>
        <w:right w:val="none" w:sz="0" w:space="0" w:color="auto"/>
      </w:divBdr>
    </w:div>
    <w:div w:id="1432554879">
      <w:bodyDiv w:val="1"/>
      <w:marLeft w:val="0"/>
      <w:marRight w:val="0"/>
      <w:marTop w:val="0"/>
      <w:marBottom w:val="0"/>
      <w:divBdr>
        <w:top w:val="none" w:sz="0" w:space="0" w:color="auto"/>
        <w:left w:val="none" w:sz="0" w:space="0" w:color="auto"/>
        <w:bottom w:val="none" w:sz="0" w:space="0" w:color="auto"/>
        <w:right w:val="none" w:sz="0" w:space="0" w:color="auto"/>
      </w:divBdr>
    </w:div>
    <w:div w:id="1434127270">
      <w:bodyDiv w:val="1"/>
      <w:marLeft w:val="0"/>
      <w:marRight w:val="0"/>
      <w:marTop w:val="0"/>
      <w:marBottom w:val="0"/>
      <w:divBdr>
        <w:top w:val="none" w:sz="0" w:space="0" w:color="auto"/>
        <w:left w:val="none" w:sz="0" w:space="0" w:color="auto"/>
        <w:bottom w:val="none" w:sz="0" w:space="0" w:color="auto"/>
        <w:right w:val="none" w:sz="0" w:space="0" w:color="auto"/>
      </w:divBdr>
    </w:div>
    <w:div w:id="1436755517">
      <w:bodyDiv w:val="1"/>
      <w:marLeft w:val="0"/>
      <w:marRight w:val="0"/>
      <w:marTop w:val="0"/>
      <w:marBottom w:val="0"/>
      <w:divBdr>
        <w:top w:val="none" w:sz="0" w:space="0" w:color="auto"/>
        <w:left w:val="none" w:sz="0" w:space="0" w:color="auto"/>
        <w:bottom w:val="none" w:sz="0" w:space="0" w:color="auto"/>
        <w:right w:val="none" w:sz="0" w:space="0" w:color="auto"/>
      </w:divBdr>
    </w:div>
    <w:div w:id="1444106953">
      <w:bodyDiv w:val="1"/>
      <w:marLeft w:val="0"/>
      <w:marRight w:val="0"/>
      <w:marTop w:val="0"/>
      <w:marBottom w:val="0"/>
      <w:divBdr>
        <w:top w:val="none" w:sz="0" w:space="0" w:color="auto"/>
        <w:left w:val="none" w:sz="0" w:space="0" w:color="auto"/>
        <w:bottom w:val="none" w:sz="0" w:space="0" w:color="auto"/>
        <w:right w:val="none" w:sz="0" w:space="0" w:color="auto"/>
      </w:divBdr>
    </w:div>
    <w:div w:id="1445686614">
      <w:bodyDiv w:val="1"/>
      <w:marLeft w:val="0"/>
      <w:marRight w:val="0"/>
      <w:marTop w:val="0"/>
      <w:marBottom w:val="0"/>
      <w:divBdr>
        <w:top w:val="none" w:sz="0" w:space="0" w:color="auto"/>
        <w:left w:val="none" w:sz="0" w:space="0" w:color="auto"/>
        <w:bottom w:val="none" w:sz="0" w:space="0" w:color="auto"/>
        <w:right w:val="none" w:sz="0" w:space="0" w:color="auto"/>
      </w:divBdr>
    </w:div>
    <w:div w:id="1448045570">
      <w:bodyDiv w:val="1"/>
      <w:marLeft w:val="0"/>
      <w:marRight w:val="0"/>
      <w:marTop w:val="0"/>
      <w:marBottom w:val="0"/>
      <w:divBdr>
        <w:top w:val="none" w:sz="0" w:space="0" w:color="auto"/>
        <w:left w:val="none" w:sz="0" w:space="0" w:color="auto"/>
        <w:bottom w:val="none" w:sz="0" w:space="0" w:color="auto"/>
        <w:right w:val="none" w:sz="0" w:space="0" w:color="auto"/>
      </w:divBdr>
    </w:div>
    <w:div w:id="1451896331">
      <w:bodyDiv w:val="1"/>
      <w:marLeft w:val="0"/>
      <w:marRight w:val="0"/>
      <w:marTop w:val="0"/>
      <w:marBottom w:val="0"/>
      <w:divBdr>
        <w:top w:val="none" w:sz="0" w:space="0" w:color="auto"/>
        <w:left w:val="none" w:sz="0" w:space="0" w:color="auto"/>
        <w:bottom w:val="none" w:sz="0" w:space="0" w:color="auto"/>
        <w:right w:val="none" w:sz="0" w:space="0" w:color="auto"/>
      </w:divBdr>
    </w:div>
    <w:div w:id="1457672783">
      <w:bodyDiv w:val="1"/>
      <w:marLeft w:val="0"/>
      <w:marRight w:val="0"/>
      <w:marTop w:val="0"/>
      <w:marBottom w:val="0"/>
      <w:divBdr>
        <w:top w:val="none" w:sz="0" w:space="0" w:color="auto"/>
        <w:left w:val="none" w:sz="0" w:space="0" w:color="auto"/>
        <w:bottom w:val="none" w:sz="0" w:space="0" w:color="auto"/>
        <w:right w:val="none" w:sz="0" w:space="0" w:color="auto"/>
      </w:divBdr>
      <w:divsChild>
        <w:div w:id="19083029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4927812">
      <w:bodyDiv w:val="1"/>
      <w:marLeft w:val="0"/>
      <w:marRight w:val="0"/>
      <w:marTop w:val="0"/>
      <w:marBottom w:val="0"/>
      <w:divBdr>
        <w:top w:val="none" w:sz="0" w:space="0" w:color="auto"/>
        <w:left w:val="none" w:sz="0" w:space="0" w:color="auto"/>
        <w:bottom w:val="none" w:sz="0" w:space="0" w:color="auto"/>
        <w:right w:val="none" w:sz="0" w:space="0" w:color="auto"/>
      </w:divBdr>
    </w:div>
    <w:div w:id="1465658978">
      <w:bodyDiv w:val="1"/>
      <w:marLeft w:val="0"/>
      <w:marRight w:val="0"/>
      <w:marTop w:val="0"/>
      <w:marBottom w:val="0"/>
      <w:divBdr>
        <w:top w:val="none" w:sz="0" w:space="0" w:color="auto"/>
        <w:left w:val="none" w:sz="0" w:space="0" w:color="auto"/>
        <w:bottom w:val="none" w:sz="0" w:space="0" w:color="auto"/>
        <w:right w:val="none" w:sz="0" w:space="0" w:color="auto"/>
      </w:divBdr>
    </w:div>
    <w:div w:id="1465849584">
      <w:bodyDiv w:val="1"/>
      <w:marLeft w:val="0"/>
      <w:marRight w:val="0"/>
      <w:marTop w:val="0"/>
      <w:marBottom w:val="0"/>
      <w:divBdr>
        <w:top w:val="none" w:sz="0" w:space="0" w:color="auto"/>
        <w:left w:val="none" w:sz="0" w:space="0" w:color="auto"/>
        <w:bottom w:val="none" w:sz="0" w:space="0" w:color="auto"/>
        <w:right w:val="none" w:sz="0" w:space="0" w:color="auto"/>
      </w:divBdr>
    </w:div>
    <w:div w:id="1470055660">
      <w:bodyDiv w:val="1"/>
      <w:marLeft w:val="0"/>
      <w:marRight w:val="0"/>
      <w:marTop w:val="0"/>
      <w:marBottom w:val="0"/>
      <w:divBdr>
        <w:top w:val="none" w:sz="0" w:space="0" w:color="auto"/>
        <w:left w:val="none" w:sz="0" w:space="0" w:color="auto"/>
        <w:bottom w:val="none" w:sz="0" w:space="0" w:color="auto"/>
        <w:right w:val="none" w:sz="0" w:space="0" w:color="auto"/>
      </w:divBdr>
    </w:div>
    <w:div w:id="1475564427">
      <w:bodyDiv w:val="1"/>
      <w:marLeft w:val="0"/>
      <w:marRight w:val="0"/>
      <w:marTop w:val="0"/>
      <w:marBottom w:val="0"/>
      <w:divBdr>
        <w:top w:val="none" w:sz="0" w:space="0" w:color="auto"/>
        <w:left w:val="none" w:sz="0" w:space="0" w:color="auto"/>
        <w:bottom w:val="none" w:sz="0" w:space="0" w:color="auto"/>
        <w:right w:val="none" w:sz="0" w:space="0" w:color="auto"/>
      </w:divBdr>
      <w:divsChild>
        <w:div w:id="88428942">
          <w:marLeft w:val="0"/>
          <w:marRight w:val="0"/>
          <w:marTop w:val="0"/>
          <w:marBottom w:val="0"/>
          <w:divBdr>
            <w:top w:val="none" w:sz="0" w:space="0" w:color="auto"/>
            <w:left w:val="none" w:sz="0" w:space="0" w:color="auto"/>
            <w:bottom w:val="none" w:sz="0" w:space="0" w:color="auto"/>
            <w:right w:val="none" w:sz="0" w:space="0" w:color="auto"/>
          </w:divBdr>
        </w:div>
        <w:div w:id="766576803">
          <w:marLeft w:val="0"/>
          <w:marRight w:val="0"/>
          <w:marTop w:val="0"/>
          <w:marBottom w:val="0"/>
          <w:divBdr>
            <w:top w:val="none" w:sz="0" w:space="0" w:color="auto"/>
            <w:left w:val="none" w:sz="0" w:space="0" w:color="auto"/>
            <w:bottom w:val="none" w:sz="0" w:space="0" w:color="auto"/>
            <w:right w:val="none" w:sz="0" w:space="0" w:color="auto"/>
          </w:divBdr>
        </w:div>
      </w:divsChild>
    </w:div>
    <w:div w:id="1478255904">
      <w:bodyDiv w:val="1"/>
      <w:marLeft w:val="0"/>
      <w:marRight w:val="0"/>
      <w:marTop w:val="0"/>
      <w:marBottom w:val="0"/>
      <w:divBdr>
        <w:top w:val="none" w:sz="0" w:space="0" w:color="auto"/>
        <w:left w:val="none" w:sz="0" w:space="0" w:color="auto"/>
        <w:bottom w:val="none" w:sz="0" w:space="0" w:color="auto"/>
        <w:right w:val="none" w:sz="0" w:space="0" w:color="auto"/>
      </w:divBdr>
    </w:div>
    <w:div w:id="1480338470">
      <w:bodyDiv w:val="1"/>
      <w:marLeft w:val="0"/>
      <w:marRight w:val="0"/>
      <w:marTop w:val="0"/>
      <w:marBottom w:val="0"/>
      <w:divBdr>
        <w:top w:val="none" w:sz="0" w:space="0" w:color="auto"/>
        <w:left w:val="none" w:sz="0" w:space="0" w:color="auto"/>
        <w:bottom w:val="none" w:sz="0" w:space="0" w:color="auto"/>
        <w:right w:val="none" w:sz="0" w:space="0" w:color="auto"/>
      </w:divBdr>
    </w:div>
    <w:div w:id="1481340375">
      <w:bodyDiv w:val="1"/>
      <w:marLeft w:val="0"/>
      <w:marRight w:val="0"/>
      <w:marTop w:val="0"/>
      <w:marBottom w:val="0"/>
      <w:divBdr>
        <w:top w:val="none" w:sz="0" w:space="0" w:color="auto"/>
        <w:left w:val="none" w:sz="0" w:space="0" w:color="auto"/>
        <w:bottom w:val="none" w:sz="0" w:space="0" w:color="auto"/>
        <w:right w:val="none" w:sz="0" w:space="0" w:color="auto"/>
      </w:divBdr>
    </w:div>
    <w:div w:id="1481577489">
      <w:bodyDiv w:val="1"/>
      <w:marLeft w:val="0"/>
      <w:marRight w:val="0"/>
      <w:marTop w:val="0"/>
      <w:marBottom w:val="0"/>
      <w:divBdr>
        <w:top w:val="none" w:sz="0" w:space="0" w:color="auto"/>
        <w:left w:val="none" w:sz="0" w:space="0" w:color="auto"/>
        <w:bottom w:val="none" w:sz="0" w:space="0" w:color="auto"/>
        <w:right w:val="none" w:sz="0" w:space="0" w:color="auto"/>
      </w:divBdr>
    </w:div>
    <w:div w:id="1498378090">
      <w:bodyDiv w:val="1"/>
      <w:marLeft w:val="0"/>
      <w:marRight w:val="0"/>
      <w:marTop w:val="0"/>
      <w:marBottom w:val="0"/>
      <w:divBdr>
        <w:top w:val="none" w:sz="0" w:space="0" w:color="auto"/>
        <w:left w:val="none" w:sz="0" w:space="0" w:color="auto"/>
        <w:bottom w:val="none" w:sz="0" w:space="0" w:color="auto"/>
        <w:right w:val="none" w:sz="0" w:space="0" w:color="auto"/>
      </w:divBdr>
    </w:div>
    <w:div w:id="1505584907">
      <w:bodyDiv w:val="1"/>
      <w:marLeft w:val="0"/>
      <w:marRight w:val="0"/>
      <w:marTop w:val="0"/>
      <w:marBottom w:val="0"/>
      <w:divBdr>
        <w:top w:val="none" w:sz="0" w:space="0" w:color="auto"/>
        <w:left w:val="none" w:sz="0" w:space="0" w:color="auto"/>
        <w:bottom w:val="none" w:sz="0" w:space="0" w:color="auto"/>
        <w:right w:val="none" w:sz="0" w:space="0" w:color="auto"/>
      </w:divBdr>
    </w:div>
    <w:div w:id="1506164153">
      <w:bodyDiv w:val="1"/>
      <w:marLeft w:val="0"/>
      <w:marRight w:val="0"/>
      <w:marTop w:val="0"/>
      <w:marBottom w:val="0"/>
      <w:divBdr>
        <w:top w:val="none" w:sz="0" w:space="0" w:color="auto"/>
        <w:left w:val="none" w:sz="0" w:space="0" w:color="auto"/>
        <w:bottom w:val="none" w:sz="0" w:space="0" w:color="auto"/>
        <w:right w:val="none" w:sz="0" w:space="0" w:color="auto"/>
      </w:divBdr>
      <w:divsChild>
        <w:div w:id="122506534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7763428">
              <w:marLeft w:val="0"/>
              <w:marRight w:val="0"/>
              <w:marTop w:val="0"/>
              <w:marBottom w:val="0"/>
              <w:divBdr>
                <w:top w:val="none" w:sz="0" w:space="0" w:color="auto"/>
                <w:left w:val="none" w:sz="0" w:space="0" w:color="auto"/>
                <w:bottom w:val="none" w:sz="0" w:space="0" w:color="auto"/>
                <w:right w:val="none" w:sz="0" w:space="0" w:color="auto"/>
              </w:divBdr>
              <w:divsChild>
                <w:div w:id="894967730">
                  <w:marLeft w:val="0"/>
                  <w:marRight w:val="0"/>
                  <w:marTop w:val="0"/>
                  <w:marBottom w:val="0"/>
                  <w:divBdr>
                    <w:top w:val="none" w:sz="0" w:space="0" w:color="auto"/>
                    <w:left w:val="none" w:sz="0" w:space="0" w:color="auto"/>
                    <w:bottom w:val="none" w:sz="0" w:space="0" w:color="auto"/>
                    <w:right w:val="none" w:sz="0" w:space="0" w:color="auto"/>
                  </w:divBdr>
                  <w:divsChild>
                    <w:div w:id="397023485">
                      <w:blockQuote w:val="1"/>
                      <w:marLeft w:val="96"/>
                      <w:marRight w:val="0"/>
                      <w:marTop w:val="0"/>
                      <w:marBottom w:val="0"/>
                      <w:divBdr>
                        <w:top w:val="none" w:sz="0" w:space="0" w:color="auto"/>
                        <w:left w:val="single" w:sz="6" w:space="6" w:color="CCCCCC"/>
                        <w:bottom w:val="none" w:sz="0" w:space="0" w:color="auto"/>
                        <w:right w:val="none" w:sz="0" w:space="0" w:color="auto"/>
                      </w:divBdr>
                      <w:divsChild>
                        <w:div w:id="1210611070">
                          <w:marLeft w:val="0"/>
                          <w:marRight w:val="0"/>
                          <w:marTop w:val="0"/>
                          <w:marBottom w:val="0"/>
                          <w:divBdr>
                            <w:top w:val="none" w:sz="0" w:space="0" w:color="auto"/>
                            <w:left w:val="none" w:sz="0" w:space="0" w:color="auto"/>
                            <w:bottom w:val="none" w:sz="0" w:space="0" w:color="auto"/>
                            <w:right w:val="none" w:sz="0" w:space="0" w:color="auto"/>
                          </w:divBdr>
                          <w:divsChild>
                            <w:div w:id="473647398">
                              <w:marLeft w:val="0"/>
                              <w:marRight w:val="0"/>
                              <w:marTop w:val="0"/>
                              <w:marBottom w:val="0"/>
                              <w:divBdr>
                                <w:top w:val="none" w:sz="0" w:space="0" w:color="auto"/>
                                <w:left w:val="none" w:sz="0" w:space="0" w:color="auto"/>
                                <w:bottom w:val="none" w:sz="0" w:space="0" w:color="auto"/>
                                <w:right w:val="none" w:sz="0" w:space="0" w:color="auto"/>
                              </w:divBdr>
                              <w:divsChild>
                                <w:div w:id="66493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9104492">
      <w:bodyDiv w:val="1"/>
      <w:marLeft w:val="0"/>
      <w:marRight w:val="0"/>
      <w:marTop w:val="0"/>
      <w:marBottom w:val="0"/>
      <w:divBdr>
        <w:top w:val="none" w:sz="0" w:space="0" w:color="auto"/>
        <w:left w:val="none" w:sz="0" w:space="0" w:color="auto"/>
        <w:bottom w:val="none" w:sz="0" w:space="0" w:color="auto"/>
        <w:right w:val="none" w:sz="0" w:space="0" w:color="auto"/>
      </w:divBdr>
      <w:divsChild>
        <w:div w:id="1502237574">
          <w:marLeft w:val="0"/>
          <w:marRight w:val="0"/>
          <w:marTop w:val="0"/>
          <w:marBottom w:val="0"/>
          <w:divBdr>
            <w:top w:val="none" w:sz="0" w:space="0" w:color="auto"/>
            <w:left w:val="none" w:sz="0" w:space="0" w:color="auto"/>
            <w:bottom w:val="none" w:sz="0" w:space="0" w:color="auto"/>
            <w:right w:val="none" w:sz="0" w:space="0" w:color="auto"/>
          </w:divBdr>
        </w:div>
        <w:div w:id="1822699299">
          <w:marLeft w:val="0"/>
          <w:marRight w:val="0"/>
          <w:marTop w:val="0"/>
          <w:marBottom w:val="0"/>
          <w:divBdr>
            <w:top w:val="none" w:sz="0" w:space="0" w:color="auto"/>
            <w:left w:val="none" w:sz="0" w:space="0" w:color="auto"/>
            <w:bottom w:val="none" w:sz="0" w:space="0" w:color="auto"/>
            <w:right w:val="none" w:sz="0" w:space="0" w:color="auto"/>
          </w:divBdr>
        </w:div>
        <w:div w:id="1936011814">
          <w:marLeft w:val="0"/>
          <w:marRight w:val="0"/>
          <w:marTop w:val="0"/>
          <w:marBottom w:val="0"/>
          <w:divBdr>
            <w:top w:val="none" w:sz="0" w:space="0" w:color="auto"/>
            <w:left w:val="none" w:sz="0" w:space="0" w:color="auto"/>
            <w:bottom w:val="none" w:sz="0" w:space="0" w:color="auto"/>
            <w:right w:val="none" w:sz="0" w:space="0" w:color="auto"/>
          </w:divBdr>
        </w:div>
        <w:div w:id="2029988312">
          <w:marLeft w:val="0"/>
          <w:marRight w:val="0"/>
          <w:marTop w:val="0"/>
          <w:marBottom w:val="0"/>
          <w:divBdr>
            <w:top w:val="none" w:sz="0" w:space="0" w:color="auto"/>
            <w:left w:val="none" w:sz="0" w:space="0" w:color="auto"/>
            <w:bottom w:val="none" w:sz="0" w:space="0" w:color="auto"/>
            <w:right w:val="none" w:sz="0" w:space="0" w:color="auto"/>
          </w:divBdr>
        </w:div>
        <w:div w:id="2099788630">
          <w:marLeft w:val="0"/>
          <w:marRight w:val="0"/>
          <w:marTop w:val="0"/>
          <w:marBottom w:val="0"/>
          <w:divBdr>
            <w:top w:val="none" w:sz="0" w:space="0" w:color="auto"/>
            <w:left w:val="none" w:sz="0" w:space="0" w:color="auto"/>
            <w:bottom w:val="none" w:sz="0" w:space="0" w:color="auto"/>
            <w:right w:val="none" w:sz="0" w:space="0" w:color="auto"/>
          </w:divBdr>
        </w:div>
      </w:divsChild>
    </w:div>
    <w:div w:id="1520506385">
      <w:bodyDiv w:val="1"/>
      <w:marLeft w:val="0"/>
      <w:marRight w:val="0"/>
      <w:marTop w:val="0"/>
      <w:marBottom w:val="0"/>
      <w:divBdr>
        <w:top w:val="none" w:sz="0" w:space="0" w:color="auto"/>
        <w:left w:val="none" w:sz="0" w:space="0" w:color="auto"/>
        <w:bottom w:val="none" w:sz="0" w:space="0" w:color="auto"/>
        <w:right w:val="none" w:sz="0" w:space="0" w:color="auto"/>
      </w:divBdr>
    </w:div>
    <w:div w:id="1521430373">
      <w:bodyDiv w:val="1"/>
      <w:marLeft w:val="0"/>
      <w:marRight w:val="0"/>
      <w:marTop w:val="0"/>
      <w:marBottom w:val="0"/>
      <w:divBdr>
        <w:top w:val="none" w:sz="0" w:space="0" w:color="auto"/>
        <w:left w:val="none" w:sz="0" w:space="0" w:color="auto"/>
        <w:bottom w:val="none" w:sz="0" w:space="0" w:color="auto"/>
        <w:right w:val="none" w:sz="0" w:space="0" w:color="auto"/>
      </w:divBdr>
    </w:div>
    <w:div w:id="1523398020">
      <w:bodyDiv w:val="1"/>
      <w:marLeft w:val="0"/>
      <w:marRight w:val="0"/>
      <w:marTop w:val="0"/>
      <w:marBottom w:val="0"/>
      <w:divBdr>
        <w:top w:val="none" w:sz="0" w:space="0" w:color="auto"/>
        <w:left w:val="none" w:sz="0" w:space="0" w:color="auto"/>
        <w:bottom w:val="none" w:sz="0" w:space="0" w:color="auto"/>
        <w:right w:val="none" w:sz="0" w:space="0" w:color="auto"/>
      </w:divBdr>
    </w:div>
    <w:div w:id="1528255937">
      <w:bodyDiv w:val="1"/>
      <w:marLeft w:val="0"/>
      <w:marRight w:val="0"/>
      <w:marTop w:val="0"/>
      <w:marBottom w:val="0"/>
      <w:divBdr>
        <w:top w:val="none" w:sz="0" w:space="0" w:color="auto"/>
        <w:left w:val="none" w:sz="0" w:space="0" w:color="auto"/>
        <w:bottom w:val="none" w:sz="0" w:space="0" w:color="auto"/>
        <w:right w:val="none" w:sz="0" w:space="0" w:color="auto"/>
      </w:divBdr>
    </w:div>
    <w:div w:id="1530143970">
      <w:bodyDiv w:val="1"/>
      <w:marLeft w:val="0"/>
      <w:marRight w:val="0"/>
      <w:marTop w:val="0"/>
      <w:marBottom w:val="0"/>
      <w:divBdr>
        <w:top w:val="none" w:sz="0" w:space="0" w:color="auto"/>
        <w:left w:val="none" w:sz="0" w:space="0" w:color="auto"/>
        <w:bottom w:val="none" w:sz="0" w:space="0" w:color="auto"/>
        <w:right w:val="none" w:sz="0" w:space="0" w:color="auto"/>
      </w:divBdr>
    </w:div>
    <w:div w:id="1549292541">
      <w:bodyDiv w:val="1"/>
      <w:marLeft w:val="0"/>
      <w:marRight w:val="0"/>
      <w:marTop w:val="0"/>
      <w:marBottom w:val="0"/>
      <w:divBdr>
        <w:top w:val="none" w:sz="0" w:space="0" w:color="auto"/>
        <w:left w:val="none" w:sz="0" w:space="0" w:color="auto"/>
        <w:bottom w:val="none" w:sz="0" w:space="0" w:color="auto"/>
        <w:right w:val="none" w:sz="0" w:space="0" w:color="auto"/>
      </w:divBdr>
      <w:divsChild>
        <w:div w:id="690448814">
          <w:marLeft w:val="0"/>
          <w:marRight w:val="0"/>
          <w:marTop w:val="0"/>
          <w:marBottom w:val="0"/>
          <w:divBdr>
            <w:top w:val="none" w:sz="0" w:space="0" w:color="auto"/>
            <w:left w:val="none" w:sz="0" w:space="0" w:color="auto"/>
            <w:bottom w:val="none" w:sz="0" w:space="0" w:color="auto"/>
            <w:right w:val="none" w:sz="0" w:space="0" w:color="auto"/>
          </w:divBdr>
        </w:div>
      </w:divsChild>
    </w:div>
    <w:div w:id="1562060475">
      <w:bodyDiv w:val="1"/>
      <w:marLeft w:val="0"/>
      <w:marRight w:val="0"/>
      <w:marTop w:val="0"/>
      <w:marBottom w:val="0"/>
      <w:divBdr>
        <w:top w:val="none" w:sz="0" w:space="0" w:color="auto"/>
        <w:left w:val="none" w:sz="0" w:space="0" w:color="auto"/>
        <w:bottom w:val="none" w:sz="0" w:space="0" w:color="auto"/>
        <w:right w:val="none" w:sz="0" w:space="0" w:color="auto"/>
      </w:divBdr>
    </w:div>
    <w:div w:id="1564365752">
      <w:bodyDiv w:val="1"/>
      <w:marLeft w:val="0"/>
      <w:marRight w:val="0"/>
      <w:marTop w:val="0"/>
      <w:marBottom w:val="0"/>
      <w:divBdr>
        <w:top w:val="none" w:sz="0" w:space="0" w:color="auto"/>
        <w:left w:val="none" w:sz="0" w:space="0" w:color="auto"/>
        <w:bottom w:val="none" w:sz="0" w:space="0" w:color="auto"/>
        <w:right w:val="none" w:sz="0" w:space="0" w:color="auto"/>
      </w:divBdr>
    </w:div>
    <w:div w:id="1565678982">
      <w:bodyDiv w:val="1"/>
      <w:marLeft w:val="0"/>
      <w:marRight w:val="0"/>
      <w:marTop w:val="0"/>
      <w:marBottom w:val="0"/>
      <w:divBdr>
        <w:top w:val="none" w:sz="0" w:space="0" w:color="auto"/>
        <w:left w:val="none" w:sz="0" w:space="0" w:color="auto"/>
        <w:bottom w:val="none" w:sz="0" w:space="0" w:color="auto"/>
        <w:right w:val="none" w:sz="0" w:space="0" w:color="auto"/>
      </w:divBdr>
    </w:div>
    <w:div w:id="1575161363">
      <w:bodyDiv w:val="1"/>
      <w:marLeft w:val="0"/>
      <w:marRight w:val="0"/>
      <w:marTop w:val="0"/>
      <w:marBottom w:val="0"/>
      <w:divBdr>
        <w:top w:val="none" w:sz="0" w:space="0" w:color="auto"/>
        <w:left w:val="none" w:sz="0" w:space="0" w:color="auto"/>
        <w:bottom w:val="none" w:sz="0" w:space="0" w:color="auto"/>
        <w:right w:val="none" w:sz="0" w:space="0" w:color="auto"/>
      </w:divBdr>
    </w:div>
    <w:div w:id="1579367742">
      <w:bodyDiv w:val="1"/>
      <w:marLeft w:val="0"/>
      <w:marRight w:val="0"/>
      <w:marTop w:val="0"/>
      <w:marBottom w:val="0"/>
      <w:divBdr>
        <w:top w:val="none" w:sz="0" w:space="0" w:color="auto"/>
        <w:left w:val="none" w:sz="0" w:space="0" w:color="auto"/>
        <w:bottom w:val="none" w:sz="0" w:space="0" w:color="auto"/>
        <w:right w:val="none" w:sz="0" w:space="0" w:color="auto"/>
      </w:divBdr>
    </w:div>
    <w:div w:id="1580945534">
      <w:bodyDiv w:val="1"/>
      <w:marLeft w:val="0"/>
      <w:marRight w:val="0"/>
      <w:marTop w:val="0"/>
      <w:marBottom w:val="0"/>
      <w:divBdr>
        <w:top w:val="none" w:sz="0" w:space="0" w:color="auto"/>
        <w:left w:val="none" w:sz="0" w:space="0" w:color="auto"/>
        <w:bottom w:val="none" w:sz="0" w:space="0" w:color="auto"/>
        <w:right w:val="none" w:sz="0" w:space="0" w:color="auto"/>
      </w:divBdr>
    </w:div>
    <w:div w:id="1585143899">
      <w:bodyDiv w:val="1"/>
      <w:marLeft w:val="0"/>
      <w:marRight w:val="0"/>
      <w:marTop w:val="0"/>
      <w:marBottom w:val="0"/>
      <w:divBdr>
        <w:top w:val="none" w:sz="0" w:space="0" w:color="auto"/>
        <w:left w:val="none" w:sz="0" w:space="0" w:color="auto"/>
        <w:bottom w:val="none" w:sz="0" w:space="0" w:color="auto"/>
        <w:right w:val="none" w:sz="0" w:space="0" w:color="auto"/>
      </w:divBdr>
    </w:div>
    <w:div w:id="1586377534">
      <w:bodyDiv w:val="1"/>
      <w:marLeft w:val="0"/>
      <w:marRight w:val="0"/>
      <w:marTop w:val="0"/>
      <w:marBottom w:val="0"/>
      <w:divBdr>
        <w:top w:val="none" w:sz="0" w:space="0" w:color="auto"/>
        <w:left w:val="none" w:sz="0" w:space="0" w:color="auto"/>
        <w:bottom w:val="none" w:sz="0" w:space="0" w:color="auto"/>
        <w:right w:val="none" w:sz="0" w:space="0" w:color="auto"/>
      </w:divBdr>
    </w:div>
    <w:div w:id="1592734355">
      <w:bodyDiv w:val="1"/>
      <w:marLeft w:val="0"/>
      <w:marRight w:val="0"/>
      <w:marTop w:val="0"/>
      <w:marBottom w:val="0"/>
      <w:divBdr>
        <w:top w:val="none" w:sz="0" w:space="0" w:color="auto"/>
        <w:left w:val="none" w:sz="0" w:space="0" w:color="auto"/>
        <w:bottom w:val="none" w:sz="0" w:space="0" w:color="auto"/>
        <w:right w:val="none" w:sz="0" w:space="0" w:color="auto"/>
      </w:divBdr>
    </w:div>
    <w:div w:id="1593853843">
      <w:bodyDiv w:val="1"/>
      <w:marLeft w:val="0"/>
      <w:marRight w:val="0"/>
      <w:marTop w:val="0"/>
      <w:marBottom w:val="0"/>
      <w:divBdr>
        <w:top w:val="none" w:sz="0" w:space="0" w:color="auto"/>
        <w:left w:val="none" w:sz="0" w:space="0" w:color="auto"/>
        <w:bottom w:val="none" w:sz="0" w:space="0" w:color="auto"/>
        <w:right w:val="none" w:sz="0" w:space="0" w:color="auto"/>
      </w:divBdr>
    </w:div>
    <w:div w:id="1593853860">
      <w:bodyDiv w:val="1"/>
      <w:marLeft w:val="0"/>
      <w:marRight w:val="0"/>
      <w:marTop w:val="0"/>
      <w:marBottom w:val="0"/>
      <w:divBdr>
        <w:top w:val="none" w:sz="0" w:space="0" w:color="auto"/>
        <w:left w:val="none" w:sz="0" w:space="0" w:color="auto"/>
        <w:bottom w:val="none" w:sz="0" w:space="0" w:color="auto"/>
        <w:right w:val="none" w:sz="0" w:space="0" w:color="auto"/>
      </w:divBdr>
    </w:div>
    <w:div w:id="1599947727">
      <w:bodyDiv w:val="1"/>
      <w:marLeft w:val="0"/>
      <w:marRight w:val="0"/>
      <w:marTop w:val="0"/>
      <w:marBottom w:val="0"/>
      <w:divBdr>
        <w:top w:val="none" w:sz="0" w:space="0" w:color="auto"/>
        <w:left w:val="none" w:sz="0" w:space="0" w:color="auto"/>
        <w:bottom w:val="none" w:sz="0" w:space="0" w:color="auto"/>
        <w:right w:val="none" w:sz="0" w:space="0" w:color="auto"/>
      </w:divBdr>
    </w:div>
    <w:div w:id="1601062923">
      <w:bodyDiv w:val="1"/>
      <w:marLeft w:val="0"/>
      <w:marRight w:val="0"/>
      <w:marTop w:val="0"/>
      <w:marBottom w:val="0"/>
      <w:divBdr>
        <w:top w:val="none" w:sz="0" w:space="0" w:color="auto"/>
        <w:left w:val="none" w:sz="0" w:space="0" w:color="auto"/>
        <w:bottom w:val="none" w:sz="0" w:space="0" w:color="auto"/>
        <w:right w:val="none" w:sz="0" w:space="0" w:color="auto"/>
      </w:divBdr>
    </w:div>
    <w:div w:id="1604727470">
      <w:bodyDiv w:val="1"/>
      <w:marLeft w:val="0"/>
      <w:marRight w:val="0"/>
      <w:marTop w:val="0"/>
      <w:marBottom w:val="0"/>
      <w:divBdr>
        <w:top w:val="none" w:sz="0" w:space="0" w:color="auto"/>
        <w:left w:val="none" w:sz="0" w:space="0" w:color="auto"/>
        <w:bottom w:val="none" w:sz="0" w:space="0" w:color="auto"/>
        <w:right w:val="none" w:sz="0" w:space="0" w:color="auto"/>
      </w:divBdr>
    </w:div>
    <w:div w:id="1622806542">
      <w:bodyDiv w:val="1"/>
      <w:marLeft w:val="0"/>
      <w:marRight w:val="0"/>
      <w:marTop w:val="0"/>
      <w:marBottom w:val="0"/>
      <w:divBdr>
        <w:top w:val="none" w:sz="0" w:space="0" w:color="auto"/>
        <w:left w:val="none" w:sz="0" w:space="0" w:color="auto"/>
        <w:bottom w:val="none" w:sz="0" w:space="0" w:color="auto"/>
        <w:right w:val="none" w:sz="0" w:space="0" w:color="auto"/>
      </w:divBdr>
    </w:div>
    <w:div w:id="1626498813">
      <w:bodyDiv w:val="1"/>
      <w:marLeft w:val="0"/>
      <w:marRight w:val="0"/>
      <w:marTop w:val="0"/>
      <w:marBottom w:val="0"/>
      <w:divBdr>
        <w:top w:val="none" w:sz="0" w:space="0" w:color="auto"/>
        <w:left w:val="none" w:sz="0" w:space="0" w:color="auto"/>
        <w:bottom w:val="none" w:sz="0" w:space="0" w:color="auto"/>
        <w:right w:val="none" w:sz="0" w:space="0" w:color="auto"/>
      </w:divBdr>
    </w:div>
    <w:div w:id="1643658689">
      <w:bodyDiv w:val="1"/>
      <w:marLeft w:val="0"/>
      <w:marRight w:val="0"/>
      <w:marTop w:val="0"/>
      <w:marBottom w:val="0"/>
      <w:divBdr>
        <w:top w:val="none" w:sz="0" w:space="0" w:color="auto"/>
        <w:left w:val="none" w:sz="0" w:space="0" w:color="auto"/>
        <w:bottom w:val="none" w:sz="0" w:space="0" w:color="auto"/>
        <w:right w:val="none" w:sz="0" w:space="0" w:color="auto"/>
      </w:divBdr>
      <w:divsChild>
        <w:div w:id="20478743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51414715">
              <w:marLeft w:val="0"/>
              <w:marRight w:val="0"/>
              <w:marTop w:val="0"/>
              <w:marBottom w:val="0"/>
              <w:divBdr>
                <w:top w:val="none" w:sz="0" w:space="0" w:color="auto"/>
                <w:left w:val="none" w:sz="0" w:space="0" w:color="auto"/>
                <w:bottom w:val="none" w:sz="0" w:space="0" w:color="auto"/>
                <w:right w:val="none" w:sz="0" w:space="0" w:color="auto"/>
              </w:divBdr>
              <w:divsChild>
                <w:div w:id="1266308519">
                  <w:marLeft w:val="0"/>
                  <w:marRight w:val="0"/>
                  <w:marTop w:val="0"/>
                  <w:marBottom w:val="0"/>
                  <w:divBdr>
                    <w:top w:val="none" w:sz="0" w:space="0" w:color="auto"/>
                    <w:left w:val="none" w:sz="0" w:space="0" w:color="auto"/>
                    <w:bottom w:val="none" w:sz="0" w:space="0" w:color="auto"/>
                    <w:right w:val="none" w:sz="0" w:space="0" w:color="auto"/>
                  </w:divBdr>
                  <w:divsChild>
                    <w:div w:id="926156619">
                      <w:marLeft w:val="0"/>
                      <w:marRight w:val="0"/>
                      <w:marTop w:val="0"/>
                      <w:marBottom w:val="0"/>
                      <w:divBdr>
                        <w:top w:val="none" w:sz="0" w:space="0" w:color="auto"/>
                        <w:left w:val="none" w:sz="0" w:space="0" w:color="auto"/>
                        <w:bottom w:val="none" w:sz="0" w:space="0" w:color="auto"/>
                        <w:right w:val="none" w:sz="0" w:space="0" w:color="auto"/>
                      </w:divBdr>
                    </w:div>
                    <w:div w:id="106425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4499540">
      <w:bodyDiv w:val="1"/>
      <w:marLeft w:val="0"/>
      <w:marRight w:val="0"/>
      <w:marTop w:val="0"/>
      <w:marBottom w:val="0"/>
      <w:divBdr>
        <w:top w:val="none" w:sz="0" w:space="0" w:color="auto"/>
        <w:left w:val="none" w:sz="0" w:space="0" w:color="auto"/>
        <w:bottom w:val="none" w:sz="0" w:space="0" w:color="auto"/>
        <w:right w:val="none" w:sz="0" w:space="0" w:color="auto"/>
      </w:divBdr>
    </w:div>
    <w:div w:id="1646735927">
      <w:bodyDiv w:val="1"/>
      <w:marLeft w:val="0"/>
      <w:marRight w:val="0"/>
      <w:marTop w:val="0"/>
      <w:marBottom w:val="0"/>
      <w:divBdr>
        <w:top w:val="none" w:sz="0" w:space="0" w:color="auto"/>
        <w:left w:val="none" w:sz="0" w:space="0" w:color="auto"/>
        <w:bottom w:val="none" w:sz="0" w:space="0" w:color="auto"/>
        <w:right w:val="none" w:sz="0" w:space="0" w:color="auto"/>
      </w:divBdr>
    </w:div>
    <w:div w:id="1649360415">
      <w:bodyDiv w:val="1"/>
      <w:marLeft w:val="0"/>
      <w:marRight w:val="0"/>
      <w:marTop w:val="0"/>
      <w:marBottom w:val="0"/>
      <w:divBdr>
        <w:top w:val="none" w:sz="0" w:space="0" w:color="auto"/>
        <w:left w:val="none" w:sz="0" w:space="0" w:color="auto"/>
        <w:bottom w:val="none" w:sz="0" w:space="0" w:color="auto"/>
        <w:right w:val="none" w:sz="0" w:space="0" w:color="auto"/>
      </w:divBdr>
    </w:div>
    <w:div w:id="1650862478">
      <w:bodyDiv w:val="1"/>
      <w:marLeft w:val="0"/>
      <w:marRight w:val="0"/>
      <w:marTop w:val="0"/>
      <w:marBottom w:val="0"/>
      <w:divBdr>
        <w:top w:val="none" w:sz="0" w:space="0" w:color="auto"/>
        <w:left w:val="none" w:sz="0" w:space="0" w:color="auto"/>
        <w:bottom w:val="none" w:sz="0" w:space="0" w:color="auto"/>
        <w:right w:val="none" w:sz="0" w:space="0" w:color="auto"/>
      </w:divBdr>
      <w:divsChild>
        <w:div w:id="1492603916">
          <w:blockQuote w:val="1"/>
          <w:marLeft w:val="600"/>
          <w:marRight w:val="0"/>
          <w:marTop w:val="0"/>
          <w:marBottom w:val="0"/>
          <w:divBdr>
            <w:top w:val="none" w:sz="0" w:space="0" w:color="auto"/>
            <w:left w:val="none" w:sz="0" w:space="0" w:color="auto"/>
            <w:bottom w:val="none" w:sz="0" w:space="0" w:color="auto"/>
            <w:right w:val="none" w:sz="0" w:space="0" w:color="auto"/>
          </w:divBdr>
          <w:divsChild>
            <w:div w:id="71977399">
              <w:marLeft w:val="0"/>
              <w:marRight w:val="0"/>
              <w:marTop w:val="0"/>
              <w:marBottom w:val="0"/>
              <w:divBdr>
                <w:top w:val="none" w:sz="0" w:space="0" w:color="auto"/>
                <w:left w:val="none" w:sz="0" w:space="0" w:color="auto"/>
                <w:bottom w:val="none" w:sz="0" w:space="0" w:color="auto"/>
                <w:right w:val="none" w:sz="0" w:space="0" w:color="auto"/>
              </w:divBdr>
            </w:div>
            <w:div w:id="2103796291">
              <w:marLeft w:val="0"/>
              <w:marRight w:val="0"/>
              <w:marTop w:val="0"/>
              <w:marBottom w:val="0"/>
              <w:divBdr>
                <w:top w:val="none" w:sz="0" w:space="0" w:color="auto"/>
                <w:left w:val="none" w:sz="0" w:space="0" w:color="auto"/>
                <w:bottom w:val="none" w:sz="0" w:space="0" w:color="auto"/>
                <w:right w:val="none" w:sz="0" w:space="0" w:color="auto"/>
              </w:divBdr>
            </w:div>
          </w:divsChild>
        </w:div>
        <w:div w:id="1559514047">
          <w:marLeft w:val="0"/>
          <w:marRight w:val="0"/>
          <w:marTop w:val="0"/>
          <w:marBottom w:val="0"/>
          <w:divBdr>
            <w:top w:val="none" w:sz="0" w:space="0" w:color="auto"/>
            <w:left w:val="none" w:sz="0" w:space="0" w:color="auto"/>
            <w:bottom w:val="none" w:sz="0" w:space="0" w:color="auto"/>
            <w:right w:val="none" w:sz="0" w:space="0" w:color="auto"/>
          </w:divBdr>
        </w:div>
        <w:div w:id="1990285285">
          <w:marLeft w:val="0"/>
          <w:marRight w:val="0"/>
          <w:marTop w:val="0"/>
          <w:marBottom w:val="0"/>
          <w:divBdr>
            <w:top w:val="none" w:sz="0" w:space="0" w:color="auto"/>
            <w:left w:val="none" w:sz="0" w:space="0" w:color="auto"/>
            <w:bottom w:val="none" w:sz="0" w:space="0" w:color="auto"/>
            <w:right w:val="none" w:sz="0" w:space="0" w:color="auto"/>
          </w:divBdr>
        </w:div>
      </w:divsChild>
    </w:div>
    <w:div w:id="1655375509">
      <w:bodyDiv w:val="1"/>
      <w:marLeft w:val="0"/>
      <w:marRight w:val="0"/>
      <w:marTop w:val="0"/>
      <w:marBottom w:val="0"/>
      <w:divBdr>
        <w:top w:val="none" w:sz="0" w:space="0" w:color="auto"/>
        <w:left w:val="none" w:sz="0" w:space="0" w:color="auto"/>
        <w:bottom w:val="none" w:sz="0" w:space="0" w:color="auto"/>
        <w:right w:val="none" w:sz="0" w:space="0" w:color="auto"/>
      </w:divBdr>
    </w:div>
    <w:div w:id="1659723544">
      <w:bodyDiv w:val="1"/>
      <w:marLeft w:val="0"/>
      <w:marRight w:val="0"/>
      <w:marTop w:val="0"/>
      <w:marBottom w:val="0"/>
      <w:divBdr>
        <w:top w:val="none" w:sz="0" w:space="0" w:color="auto"/>
        <w:left w:val="none" w:sz="0" w:space="0" w:color="auto"/>
        <w:bottom w:val="none" w:sz="0" w:space="0" w:color="auto"/>
        <w:right w:val="none" w:sz="0" w:space="0" w:color="auto"/>
      </w:divBdr>
    </w:div>
    <w:div w:id="1666588306">
      <w:bodyDiv w:val="1"/>
      <w:marLeft w:val="0"/>
      <w:marRight w:val="0"/>
      <w:marTop w:val="0"/>
      <w:marBottom w:val="0"/>
      <w:divBdr>
        <w:top w:val="none" w:sz="0" w:space="0" w:color="auto"/>
        <w:left w:val="none" w:sz="0" w:space="0" w:color="auto"/>
        <w:bottom w:val="none" w:sz="0" w:space="0" w:color="auto"/>
        <w:right w:val="none" w:sz="0" w:space="0" w:color="auto"/>
      </w:divBdr>
    </w:div>
    <w:div w:id="1668441080">
      <w:bodyDiv w:val="1"/>
      <w:marLeft w:val="0"/>
      <w:marRight w:val="0"/>
      <w:marTop w:val="0"/>
      <w:marBottom w:val="0"/>
      <w:divBdr>
        <w:top w:val="none" w:sz="0" w:space="0" w:color="auto"/>
        <w:left w:val="none" w:sz="0" w:space="0" w:color="auto"/>
        <w:bottom w:val="none" w:sz="0" w:space="0" w:color="auto"/>
        <w:right w:val="none" w:sz="0" w:space="0" w:color="auto"/>
      </w:divBdr>
    </w:div>
    <w:div w:id="1670863122">
      <w:bodyDiv w:val="1"/>
      <w:marLeft w:val="0"/>
      <w:marRight w:val="0"/>
      <w:marTop w:val="0"/>
      <w:marBottom w:val="0"/>
      <w:divBdr>
        <w:top w:val="none" w:sz="0" w:space="0" w:color="auto"/>
        <w:left w:val="none" w:sz="0" w:space="0" w:color="auto"/>
        <w:bottom w:val="none" w:sz="0" w:space="0" w:color="auto"/>
        <w:right w:val="none" w:sz="0" w:space="0" w:color="auto"/>
      </w:divBdr>
    </w:div>
    <w:div w:id="1671061555">
      <w:bodyDiv w:val="1"/>
      <w:marLeft w:val="0"/>
      <w:marRight w:val="0"/>
      <w:marTop w:val="0"/>
      <w:marBottom w:val="0"/>
      <w:divBdr>
        <w:top w:val="none" w:sz="0" w:space="0" w:color="auto"/>
        <w:left w:val="none" w:sz="0" w:space="0" w:color="auto"/>
        <w:bottom w:val="none" w:sz="0" w:space="0" w:color="auto"/>
        <w:right w:val="none" w:sz="0" w:space="0" w:color="auto"/>
      </w:divBdr>
      <w:divsChild>
        <w:div w:id="839778326">
          <w:marLeft w:val="0"/>
          <w:marRight w:val="0"/>
          <w:marTop w:val="0"/>
          <w:marBottom w:val="0"/>
          <w:divBdr>
            <w:top w:val="none" w:sz="0" w:space="0" w:color="auto"/>
            <w:left w:val="none" w:sz="0" w:space="0" w:color="auto"/>
            <w:bottom w:val="none" w:sz="0" w:space="0" w:color="auto"/>
            <w:right w:val="none" w:sz="0" w:space="0" w:color="auto"/>
          </w:divBdr>
        </w:div>
        <w:div w:id="1696614430">
          <w:marLeft w:val="0"/>
          <w:marRight w:val="0"/>
          <w:marTop w:val="0"/>
          <w:marBottom w:val="0"/>
          <w:divBdr>
            <w:top w:val="none" w:sz="0" w:space="0" w:color="auto"/>
            <w:left w:val="none" w:sz="0" w:space="0" w:color="auto"/>
            <w:bottom w:val="none" w:sz="0" w:space="0" w:color="auto"/>
            <w:right w:val="none" w:sz="0" w:space="0" w:color="auto"/>
          </w:divBdr>
        </w:div>
      </w:divsChild>
    </w:div>
    <w:div w:id="1673138907">
      <w:bodyDiv w:val="1"/>
      <w:marLeft w:val="0"/>
      <w:marRight w:val="0"/>
      <w:marTop w:val="0"/>
      <w:marBottom w:val="0"/>
      <w:divBdr>
        <w:top w:val="none" w:sz="0" w:space="0" w:color="auto"/>
        <w:left w:val="none" w:sz="0" w:space="0" w:color="auto"/>
        <w:bottom w:val="none" w:sz="0" w:space="0" w:color="auto"/>
        <w:right w:val="none" w:sz="0" w:space="0" w:color="auto"/>
      </w:divBdr>
    </w:div>
    <w:div w:id="1675108845">
      <w:bodyDiv w:val="1"/>
      <w:marLeft w:val="0"/>
      <w:marRight w:val="0"/>
      <w:marTop w:val="0"/>
      <w:marBottom w:val="0"/>
      <w:divBdr>
        <w:top w:val="none" w:sz="0" w:space="0" w:color="auto"/>
        <w:left w:val="none" w:sz="0" w:space="0" w:color="auto"/>
        <w:bottom w:val="none" w:sz="0" w:space="0" w:color="auto"/>
        <w:right w:val="none" w:sz="0" w:space="0" w:color="auto"/>
      </w:divBdr>
    </w:div>
    <w:div w:id="1682931078">
      <w:bodyDiv w:val="1"/>
      <w:marLeft w:val="0"/>
      <w:marRight w:val="0"/>
      <w:marTop w:val="0"/>
      <w:marBottom w:val="0"/>
      <w:divBdr>
        <w:top w:val="none" w:sz="0" w:space="0" w:color="auto"/>
        <w:left w:val="none" w:sz="0" w:space="0" w:color="auto"/>
        <w:bottom w:val="none" w:sz="0" w:space="0" w:color="auto"/>
        <w:right w:val="none" w:sz="0" w:space="0" w:color="auto"/>
      </w:divBdr>
    </w:div>
    <w:div w:id="1687636129">
      <w:bodyDiv w:val="1"/>
      <w:marLeft w:val="0"/>
      <w:marRight w:val="0"/>
      <w:marTop w:val="0"/>
      <w:marBottom w:val="0"/>
      <w:divBdr>
        <w:top w:val="none" w:sz="0" w:space="0" w:color="auto"/>
        <w:left w:val="none" w:sz="0" w:space="0" w:color="auto"/>
        <w:bottom w:val="none" w:sz="0" w:space="0" w:color="auto"/>
        <w:right w:val="none" w:sz="0" w:space="0" w:color="auto"/>
      </w:divBdr>
    </w:div>
    <w:div w:id="1699624566">
      <w:bodyDiv w:val="1"/>
      <w:marLeft w:val="0"/>
      <w:marRight w:val="0"/>
      <w:marTop w:val="0"/>
      <w:marBottom w:val="0"/>
      <w:divBdr>
        <w:top w:val="none" w:sz="0" w:space="0" w:color="auto"/>
        <w:left w:val="none" w:sz="0" w:space="0" w:color="auto"/>
        <w:bottom w:val="none" w:sz="0" w:space="0" w:color="auto"/>
        <w:right w:val="none" w:sz="0" w:space="0" w:color="auto"/>
      </w:divBdr>
    </w:div>
    <w:div w:id="1704093021">
      <w:bodyDiv w:val="1"/>
      <w:marLeft w:val="0"/>
      <w:marRight w:val="0"/>
      <w:marTop w:val="0"/>
      <w:marBottom w:val="0"/>
      <w:divBdr>
        <w:top w:val="none" w:sz="0" w:space="0" w:color="auto"/>
        <w:left w:val="none" w:sz="0" w:space="0" w:color="auto"/>
        <w:bottom w:val="none" w:sz="0" w:space="0" w:color="auto"/>
        <w:right w:val="none" w:sz="0" w:space="0" w:color="auto"/>
      </w:divBdr>
    </w:div>
    <w:div w:id="1706833624">
      <w:bodyDiv w:val="1"/>
      <w:marLeft w:val="0"/>
      <w:marRight w:val="0"/>
      <w:marTop w:val="0"/>
      <w:marBottom w:val="0"/>
      <w:divBdr>
        <w:top w:val="none" w:sz="0" w:space="0" w:color="auto"/>
        <w:left w:val="none" w:sz="0" w:space="0" w:color="auto"/>
        <w:bottom w:val="none" w:sz="0" w:space="0" w:color="auto"/>
        <w:right w:val="none" w:sz="0" w:space="0" w:color="auto"/>
      </w:divBdr>
    </w:div>
    <w:div w:id="1709794953">
      <w:bodyDiv w:val="1"/>
      <w:marLeft w:val="0"/>
      <w:marRight w:val="0"/>
      <w:marTop w:val="0"/>
      <w:marBottom w:val="0"/>
      <w:divBdr>
        <w:top w:val="none" w:sz="0" w:space="0" w:color="auto"/>
        <w:left w:val="none" w:sz="0" w:space="0" w:color="auto"/>
        <w:bottom w:val="none" w:sz="0" w:space="0" w:color="auto"/>
        <w:right w:val="none" w:sz="0" w:space="0" w:color="auto"/>
      </w:divBdr>
    </w:div>
    <w:div w:id="1714497655">
      <w:bodyDiv w:val="1"/>
      <w:marLeft w:val="0"/>
      <w:marRight w:val="0"/>
      <w:marTop w:val="0"/>
      <w:marBottom w:val="0"/>
      <w:divBdr>
        <w:top w:val="none" w:sz="0" w:space="0" w:color="auto"/>
        <w:left w:val="none" w:sz="0" w:space="0" w:color="auto"/>
        <w:bottom w:val="none" w:sz="0" w:space="0" w:color="auto"/>
        <w:right w:val="none" w:sz="0" w:space="0" w:color="auto"/>
      </w:divBdr>
      <w:divsChild>
        <w:div w:id="5175485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93220319">
              <w:marLeft w:val="0"/>
              <w:marRight w:val="0"/>
              <w:marTop w:val="0"/>
              <w:marBottom w:val="0"/>
              <w:divBdr>
                <w:top w:val="none" w:sz="0" w:space="0" w:color="auto"/>
                <w:left w:val="none" w:sz="0" w:space="0" w:color="auto"/>
                <w:bottom w:val="none" w:sz="0" w:space="0" w:color="auto"/>
                <w:right w:val="none" w:sz="0" w:space="0" w:color="auto"/>
              </w:divBdr>
              <w:divsChild>
                <w:div w:id="184250792">
                  <w:marLeft w:val="0"/>
                  <w:marRight w:val="0"/>
                  <w:marTop w:val="0"/>
                  <w:marBottom w:val="0"/>
                  <w:divBdr>
                    <w:top w:val="none" w:sz="0" w:space="0" w:color="auto"/>
                    <w:left w:val="none" w:sz="0" w:space="0" w:color="auto"/>
                    <w:bottom w:val="none" w:sz="0" w:space="0" w:color="auto"/>
                    <w:right w:val="none" w:sz="0" w:space="0" w:color="auto"/>
                  </w:divBdr>
                  <w:divsChild>
                    <w:div w:id="1210648200">
                      <w:marLeft w:val="0"/>
                      <w:marRight w:val="0"/>
                      <w:marTop w:val="0"/>
                      <w:marBottom w:val="0"/>
                      <w:divBdr>
                        <w:top w:val="none" w:sz="0" w:space="0" w:color="auto"/>
                        <w:left w:val="none" w:sz="0" w:space="0" w:color="auto"/>
                        <w:bottom w:val="none" w:sz="0" w:space="0" w:color="auto"/>
                        <w:right w:val="none" w:sz="0" w:space="0" w:color="auto"/>
                      </w:divBdr>
                      <w:divsChild>
                        <w:div w:id="189076133">
                          <w:marLeft w:val="0"/>
                          <w:marRight w:val="0"/>
                          <w:marTop w:val="0"/>
                          <w:marBottom w:val="0"/>
                          <w:divBdr>
                            <w:top w:val="none" w:sz="0" w:space="0" w:color="auto"/>
                            <w:left w:val="none" w:sz="0" w:space="0" w:color="auto"/>
                            <w:bottom w:val="none" w:sz="0" w:space="0" w:color="auto"/>
                            <w:right w:val="none" w:sz="0" w:space="0" w:color="auto"/>
                          </w:divBdr>
                          <w:divsChild>
                            <w:div w:id="529073339">
                              <w:marLeft w:val="0"/>
                              <w:marRight w:val="0"/>
                              <w:marTop w:val="0"/>
                              <w:marBottom w:val="0"/>
                              <w:divBdr>
                                <w:top w:val="none" w:sz="0" w:space="0" w:color="auto"/>
                                <w:left w:val="none" w:sz="0" w:space="0" w:color="auto"/>
                                <w:bottom w:val="none" w:sz="0" w:space="0" w:color="auto"/>
                                <w:right w:val="none" w:sz="0" w:space="0" w:color="auto"/>
                              </w:divBdr>
                              <w:divsChild>
                                <w:div w:id="777334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7993896">
      <w:bodyDiv w:val="1"/>
      <w:marLeft w:val="0"/>
      <w:marRight w:val="0"/>
      <w:marTop w:val="0"/>
      <w:marBottom w:val="0"/>
      <w:divBdr>
        <w:top w:val="none" w:sz="0" w:space="0" w:color="auto"/>
        <w:left w:val="none" w:sz="0" w:space="0" w:color="auto"/>
        <w:bottom w:val="none" w:sz="0" w:space="0" w:color="auto"/>
        <w:right w:val="none" w:sz="0" w:space="0" w:color="auto"/>
      </w:divBdr>
    </w:div>
    <w:div w:id="1731028408">
      <w:bodyDiv w:val="1"/>
      <w:marLeft w:val="0"/>
      <w:marRight w:val="0"/>
      <w:marTop w:val="0"/>
      <w:marBottom w:val="0"/>
      <w:divBdr>
        <w:top w:val="none" w:sz="0" w:space="0" w:color="auto"/>
        <w:left w:val="none" w:sz="0" w:space="0" w:color="auto"/>
        <w:bottom w:val="none" w:sz="0" w:space="0" w:color="auto"/>
        <w:right w:val="none" w:sz="0" w:space="0" w:color="auto"/>
      </w:divBdr>
    </w:div>
    <w:div w:id="1742481448">
      <w:bodyDiv w:val="1"/>
      <w:marLeft w:val="0"/>
      <w:marRight w:val="0"/>
      <w:marTop w:val="0"/>
      <w:marBottom w:val="0"/>
      <w:divBdr>
        <w:top w:val="none" w:sz="0" w:space="0" w:color="auto"/>
        <w:left w:val="none" w:sz="0" w:space="0" w:color="auto"/>
        <w:bottom w:val="none" w:sz="0" w:space="0" w:color="auto"/>
        <w:right w:val="none" w:sz="0" w:space="0" w:color="auto"/>
      </w:divBdr>
    </w:div>
    <w:div w:id="1743218014">
      <w:bodyDiv w:val="1"/>
      <w:marLeft w:val="0"/>
      <w:marRight w:val="0"/>
      <w:marTop w:val="0"/>
      <w:marBottom w:val="0"/>
      <w:divBdr>
        <w:top w:val="none" w:sz="0" w:space="0" w:color="auto"/>
        <w:left w:val="none" w:sz="0" w:space="0" w:color="auto"/>
        <w:bottom w:val="none" w:sz="0" w:space="0" w:color="auto"/>
        <w:right w:val="none" w:sz="0" w:space="0" w:color="auto"/>
      </w:divBdr>
    </w:div>
    <w:div w:id="1750152718">
      <w:bodyDiv w:val="1"/>
      <w:marLeft w:val="0"/>
      <w:marRight w:val="0"/>
      <w:marTop w:val="0"/>
      <w:marBottom w:val="0"/>
      <w:divBdr>
        <w:top w:val="none" w:sz="0" w:space="0" w:color="auto"/>
        <w:left w:val="none" w:sz="0" w:space="0" w:color="auto"/>
        <w:bottom w:val="none" w:sz="0" w:space="0" w:color="auto"/>
        <w:right w:val="none" w:sz="0" w:space="0" w:color="auto"/>
      </w:divBdr>
    </w:div>
    <w:div w:id="1752584272">
      <w:bodyDiv w:val="1"/>
      <w:marLeft w:val="0"/>
      <w:marRight w:val="0"/>
      <w:marTop w:val="0"/>
      <w:marBottom w:val="0"/>
      <w:divBdr>
        <w:top w:val="none" w:sz="0" w:space="0" w:color="auto"/>
        <w:left w:val="none" w:sz="0" w:space="0" w:color="auto"/>
        <w:bottom w:val="none" w:sz="0" w:space="0" w:color="auto"/>
        <w:right w:val="none" w:sz="0" w:space="0" w:color="auto"/>
      </w:divBdr>
      <w:divsChild>
        <w:div w:id="23214527">
          <w:marLeft w:val="0"/>
          <w:marRight w:val="0"/>
          <w:marTop w:val="0"/>
          <w:marBottom w:val="0"/>
          <w:divBdr>
            <w:top w:val="none" w:sz="0" w:space="0" w:color="auto"/>
            <w:left w:val="none" w:sz="0" w:space="0" w:color="auto"/>
            <w:bottom w:val="none" w:sz="0" w:space="0" w:color="auto"/>
            <w:right w:val="none" w:sz="0" w:space="0" w:color="auto"/>
          </w:divBdr>
        </w:div>
        <w:div w:id="839734104">
          <w:marLeft w:val="0"/>
          <w:marRight w:val="0"/>
          <w:marTop w:val="0"/>
          <w:marBottom w:val="0"/>
          <w:divBdr>
            <w:top w:val="none" w:sz="0" w:space="0" w:color="auto"/>
            <w:left w:val="none" w:sz="0" w:space="0" w:color="auto"/>
            <w:bottom w:val="none" w:sz="0" w:space="0" w:color="auto"/>
            <w:right w:val="none" w:sz="0" w:space="0" w:color="auto"/>
          </w:divBdr>
        </w:div>
        <w:div w:id="2004165694">
          <w:marLeft w:val="0"/>
          <w:marRight w:val="0"/>
          <w:marTop w:val="0"/>
          <w:marBottom w:val="0"/>
          <w:divBdr>
            <w:top w:val="none" w:sz="0" w:space="0" w:color="auto"/>
            <w:left w:val="none" w:sz="0" w:space="0" w:color="auto"/>
            <w:bottom w:val="none" w:sz="0" w:space="0" w:color="auto"/>
            <w:right w:val="none" w:sz="0" w:space="0" w:color="auto"/>
          </w:divBdr>
        </w:div>
      </w:divsChild>
    </w:div>
    <w:div w:id="1755974379">
      <w:bodyDiv w:val="1"/>
      <w:marLeft w:val="0"/>
      <w:marRight w:val="0"/>
      <w:marTop w:val="0"/>
      <w:marBottom w:val="0"/>
      <w:divBdr>
        <w:top w:val="none" w:sz="0" w:space="0" w:color="auto"/>
        <w:left w:val="none" w:sz="0" w:space="0" w:color="auto"/>
        <w:bottom w:val="none" w:sz="0" w:space="0" w:color="auto"/>
        <w:right w:val="none" w:sz="0" w:space="0" w:color="auto"/>
      </w:divBdr>
    </w:div>
    <w:div w:id="1756198778">
      <w:bodyDiv w:val="1"/>
      <w:marLeft w:val="0"/>
      <w:marRight w:val="0"/>
      <w:marTop w:val="0"/>
      <w:marBottom w:val="0"/>
      <w:divBdr>
        <w:top w:val="none" w:sz="0" w:space="0" w:color="auto"/>
        <w:left w:val="none" w:sz="0" w:space="0" w:color="auto"/>
        <w:bottom w:val="none" w:sz="0" w:space="0" w:color="auto"/>
        <w:right w:val="none" w:sz="0" w:space="0" w:color="auto"/>
      </w:divBdr>
    </w:div>
    <w:div w:id="1759054961">
      <w:bodyDiv w:val="1"/>
      <w:marLeft w:val="0"/>
      <w:marRight w:val="0"/>
      <w:marTop w:val="0"/>
      <w:marBottom w:val="0"/>
      <w:divBdr>
        <w:top w:val="none" w:sz="0" w:space="0" w:color="auto"/>
        <w:left w:val="none" w:sz="0" w:space="0" w:color="auto"/>
        <w:bottom w:val="none" w:sz="0" w:space="0" w:color="auto"/>
        <w:right w:val="none" w:sz="0" w:space="0" w:color="auto"/>
      </w:divBdr>
    </w:div>
    <w:div w:id="1759406543">
      <w:bodyDiv w:val="1"/>
      <w:marLeft w:val="0"/>
      <w:marRight w:val="0"/>
      <w:marTop w:val="0"/>
      <w:marBottom w:val="0"/>
      <w:divBdr>
        <w:top w:val="none" w:sz="0" w:space="0" w:color="auto"/>
        <w:left w:val="none" w:sz="0" w:space="0" w:color="auto"/>
        <w:bottom w:val="none" w:sz="0" w:space="0" w:color="auto"/>
        <w:right w:val="none" w:sz="0" w:space="0" w:color="auto"/>
      </w:divBdr>
      <w:divsChild>
        <w:div w:id="954674772">
          <w:marLeft w:val="0"/>
          <w:marRight w:val="0"/>
          <w:marTop w:val="0"/>
          <w:marBottom w:val="0"/>
          <w:divBdr>
            <w:top w:val="none" w:sz="0" w:space="0" w:color="auto"/>
            <w:left w:val="none" w:sz="0" w:space="0" w:color="auto"/>
            <w:bottom w:val="none" w:sz="0" w:space="0" w:color="auto"/>
            <w:right w:val="none" w:sz="0" w:space="0" w:color="auto"/>
          </w:divBdr>
        </w:div>
        <w:div w:id="994644969">
          <w:marLeft w:val="0"/>
          <w:marRight w:val="0"/>
          <w:marTop w:val="0"/>
          <w:marBottom w:val="0"/>
          <w:divBdr>
            <w:top w:val="none" w:sz="0" w:space="0" w:color="auto"/>
            <w:left w:val="none" w:sz="0" w:space="0" w:color="auto"/>
            <w:bottom w:val="none" w:sz="0" w:space="0" w:color="auto"/>
            <w:right w:val="none" w:sz="0" w:space="0" w:color="auto"/>
          </w:divBdr>
        </w:div>
        <w:div w:id="1274895391">
          <w:marLeft w:val="0"/>
          <w:marRight w:val="0"/>
          <w:marTop w:val="0"/>
          <w:marBottom w:val="0"/>
          <w:divBdr>
            <w:top w:val="none" w:sz="0" w:space="0" w:color="auto"/>
            <w:left w:val="none" w:sz="0" w:space="0" w:color="auto"/>
            <w:bottom w:val="none" w:sz="0" w:space="0" w:color="auto"/>
            <w:right w:val="none" w:sz="0" w:space="0" w:color="auto"/>
          </w:divBdr>
        </w:div>
        <w:div w:id="1878617528">
          <w:marLeft w:val="0"/>
          <w:marRight w:val="0"/>
          <w:marTop w:val="0"/>
          <w:marBottom w:val="0"/>
          <w:divBdr>
            <w:top w:val="none" w:sz="0" w:space="0" w:color="auto"/>
            <w:left w:val="none" w:sz="0" w:space="0" w:color="auto"/>
            <w:bottom w:val="none" w:sz="0" w:space="0" w:color="auto"/>
            <w:right w:val="none" w:sz="0" w:space="0" w:color="auto"/>
          </w:divBdr>
          <w:divsChild>
            <w:div w:id="96751606">
              <w:marLeft w:val="0"/>
              <w:marRight w:val="0"/>
              <w:marTop w:val="0"/>
              <w:marBottom w:val="0"/>
              <w:divBdr>
                <w:top w:val="none" w:sz="0" w:space="0" w:color="auto"/>
                <w:left w:val="none" w:sz="0" w:space="0" w:color="auto"/>
                <w:bottom w:val="none" w:sz="0" w:space="0" w:color="auto"/>
                <w:right w:val="none" w:sz="0" w:space="0" w:color="auto"/>
              </w:divBdr>
            </w:div>
            <w:div w:id="194857101">
              <w:marLeft w:val="0"/>
              <w:marRight w:val="0"/>
              <w:marTop w:val="0"/>
              <w:marBottom w:val="0"/>
              <w:divBdr>
                <w:top w:val="none" w:sz="0" w:space="0" w:color="auto"/>
                <w:left w:val="none" w:sz="0" w:space="0" w:color="auto"/>
                <w:bottom w:val="none" w:sz="0" w:space="0" w:color="auto"/>
                <w:right w:val="none" w:sz="0" w:space="0" w:color="auto"/>
              </w:divBdr>
            </w:div>
            <w:div w:id="628970846">
              <w:marLeft w:val="0"/>
              <w:marRight w:val="0"/>
              <w:marTop w:val="0"/>
              <w:marBottom w:val="0"/>
              <w:divBdr>
                <w:top w:val="none" w:sz="0" w:space="0" w:color="auto"/>
                <w:left w:val="none" w:sz="0" w:space="0" w:color="auto"/>
                <w:bottom w:val="none" w:sz="0" w:space="0" w:color="auto"/>
                <w:right w:val="none" w:sz="0" w:space="0" w:color="auto"/>
              </w:divBdr>
            </w:div>
            <w:div w:id="713776054">
              <w:marLeft w:val="0"/>
              <w:marRight w:val="0"/>
              <w:marTop w:val="0"/>
              <w:marBottom w:val="0"/>
              <w:divBdr>
                <w:top w:val="none" w:sz="0" w:space="0" w:color="auto"/>
                <w:left w:val="none" w:sz="0" w:space="0" w:color="auto"/>
                <w:bottom w:val="none" w:sz="0" w:space="0" w:color="auto"/>
                <w:right w:val="none" w:sz="0" w:space="0" w:color="auto"/>
              </w:divBdr>
            </w:div>
            <w:div w:id="968435403">
              <w:marLeft w:val="0"/>
              <w:marRight w:val="0"/>
              <w:marTop w:val="0"/>
              <w:marBottom w:val="0"/>
              <w:divBdr>
                <w:top w:val="none" w:sz="0" w:space="0" w:color="auto"/>
                <w:left w:val="none" w:sz="0" w:space="0" w:color="auto"/>
                <w:bottom w:val="none" w:sz="0" w:space="0" w:color="auto"/>
                <w:right w:val="none" w:sz="0" w:space="0" w:color="auto"/>
              </w:divBdr>
            </w:div>
            <w:div w:id="995230692">
              <w:marLeft w:val="0"/>
              <w:marRight w:val="0"/>
              <w:marTop w:val="0"/>
              <w:marBottom w:val="0"/>
              <w:divBdr>
                <w:top w:val="none" w:sz="0" w:space="0" w:color="auto"/>
                <w:left w:val="none" w:sz="0" w:space="0" w:color="auto"/>
                <w:bottom w:val="none" w:sz="0" w:space="0" w:color="auto"/>
                <w:right w:val="none" w:sz="0" w:space="0" w:color="auto"/>
              </w:divBdr>
            </w:div>
            <w:div w:id="1061751198">
              <w:marLeft w:val="0"/>
              <w:marRight w:val="0"/>
              <w:marTop w:val="0"/>
              <w:marBottom w:val="0"/>
              <w:divBdr>
                <w:top w:val="none" w:sz="0" w:space="0" w:color="auto"/>
                <w:left w:val="none" w:sz="0" w:space="0" w:color="auto"/>
                <w:bottom w:val="none" w:sz="0" w:space="0" w:color="auto"/>
                <w:right w:val="none" w:sz="0" w:space="0" w:color="auto"/>
              </w:divBdr>
            </w:div>
            <w:div w:id="1231309329">
              <w:marLeft w:val="0"/>
              <w:marRight w:val="0"/>
              <w:marTop w:val="0"/>
              <w:marBottom w:val="0"/>
              <w:divBdr>
                <w:top w:val="none" w:sz="0" w:space="0" w:color="auto"/>
                <w:left w:val="none" w:sz="0" w:space="0" w:color="auto"/>
                <w:bottom w:val="none" w:sz="0" w:space="0" w:color="auto"/>
                <w:right w:val="none" w:sz="0" w:space="0" w:color="auto"/>
              </w:divBdr>
            </w:div>
            <w:div w:id="1520435572">
              <w:marLeft w:val="0"/>
              <w:marRight w:val="0"/>
              <w:marTop w:val="0"/>
              <w:marBottom w:val="0"/>
              <w:divBdr>
                <w:top w:val="none" w:sz="0" w:space="0" w:color="auto"/>
                <w:left w:val="none" w:sz="0" w:space="0" w:color="auto"/>
                <w:bottom w:val="none" w:sz="0" w:space="0" w:color="auto"/>
                <w:right w:val="none" w:sz="0" w:space="0" w:color="auto"/>
              </w:divBdr>
            </w:div>
            <w:div w:id="2091804610">
              <w:marLeft w:val="0"/>
              <w:marRight w:val="0"/>
              <w:marTop w:val="0"/>
              <w:marBottom w:val="0"/>
              <w:divBdr>
                <w:top w:val="none" w:sz="0" w:space="0" w:color="auto"/>
                <w:left w:val="none" w:sz="0" w:space="0" w:color="auto"/>
                <w:bottom w:val="none" w:sz="0" w:space="0" w:color="auto"/>
                <w:right w:val="none" w:sz="0" w:space="0" w:color="auto"/>
              </w:divBdr>
            </w:div>
          </w:divsChild>
        </w:div>
        <w:div w:id="1945648976">
          <w:marLeft w:val="0"/>
          <w:marRight w:val="0"/>
          <w:marTop w:val="0"/>
          <w:marBottom w:val="0"/>
          <w:divBdr>
            <w:top w:val="none" w:sz="0" w:space="0" w:color="auto"/>
            <w:left w:val="none" w:sz="0" w:space="0" w:color="auto"/>
            <w:bottom w:val="none" w:sz="0" w:space="0" w:color="auto"/>
            <w:right w:val="none" w:sz="0" w:space="0" w:color="auto"/>
          </w:divBdr>
        </w:div>
        <w:div w:id="1984575223">
          <w:marLeft w:val="0"/>
          <w:marRight w:val="0"/>
          <w:marTop w:val="0"/>
          <w:marBottom w:val="0"/>
          <w:divBdr>
            <w:top w:val="none" w:sz="0" w:space="0" w:color="auto"/>
            <w:left w:val="none" w:sz="0" w:space="0" w:color="auto"/>
            <w:bottom w:val="none" w:sz="0" w:space="0" w:color="auto"/>
            <w:right w:val="none" w:sz="0" w:space="0" w:color="auto"/>
          </w:divBdr>
        </w:div>
      </w:divsChild>
    </w:div>
    <w:div w:id="1763254265">
      <w:bodyDiv w:val="1"/>
      <w:marLeft w:val="0"/>
      <w:marRight w:val="0"/>
      <w:marTop w:val="0"/>
      <w:marBottom w:val="0"/>
      <w:divBdr>
        <w:top w:val="none" w:sz="0" w:space="0" w:color="auto"/>
        <w:left w:val="none" w:sz="0" w:space="0" w:color="auto"/>
        <w:bottom w:val="none" w:sz="0" w:space="0" w:color="auto"/>
        <w:right w:val="none" w:sz="0" w:space="0" w:color="auto"/>
      </w:divBdr>
    </w:div>
    <w:div w:id="1773358847">
      <w:bodyDiv w:val="1"/>
      <w:marLeft w:val="0"/>
      <w:marRight w:val="0"/>
      <w:marTop w:val="0"/>
      <w:marBottom w:val="0"/>
      <w:divBdr>
        <w:top w:val="none" w:sz="0" w:space="0" w:color="auto"/>
        <w:left w:val="none" w:sz="0" w:space="0" w:color="auto"/>
        <w:bottom w:val="none" w:sz="0" w:space="0" w:color="auto"/>
        <w:right w:val="none" w:sz="0" w:space="0" w:color="auto"/>
      </w:divBdr>
    </w:div>
    <w:div w:id="1773621889">
      <w:bodyDiv w:val="1"/>
      <w:marLeft w:val="0"/>
      <w:marRight w:val="0"/>
      <w:marTop w:val="0"/>
      <w:marBottom w:val="0"/>
      <w:divBdr>
        <w:top w:val="none" w:sz="0" w:space="0" w:color="auto"/>
        <w:left w:val="none" w:sz="0" w:space="0" w:color="auto"/>
        <w:bottom w:val="none" w:sz="0" w:space="0" w:color="auto"/>
        <w:right w:val="none" w:sz="0" w:space="0" w:color="auto"/>
      </w:divBdr>
      <w:divsChild>
        <w:div w:id="1005669337">
          <w:marLeft w:val="0"/>
          <w:marRight w:val="0"/>
          <w:marTop w:val="0"/>
          <w:marBottom w:val="0"/>
          <w:divBdr>
            <w:top w:val="none" w:sz="0" w:space="0" w:color="auto"/>
            <w:left w:val="none" w:sz="0" w:space="0" w:color="auto"/>
            <w:bottom w:val="none" w:sz="0" w:space="0" w:color="auto"/>
            <w:right w:val="none" w:sz="0" w:space="0" w:color="auto"/>
          </w:divBdr>
          <w:divsChild>
            <w:div w:id="989600488">
              <w:marLeft w:val="0"/>
              <w:marRight w:val="0"/>
              <w:marTop w:val="90"/>
              <w:marBottom w:val="0"/>
              <w:divBdr>
                <w:top w:val="single" w:sz="6" w:space="5" w:color="666666"/>
                <w:left w:val="none" w:sz="0" w:space="0" w:color="auto"/>
                <w:bottom w:val="none" w:sz="0" w:space="0" w:color="auto"/>
                <w:right w:val="none" w:sz="0" w:space="0" w:color="auto"/>
              </w:divBdr>
            </w:div>
          </w:divsChild>
        </w:div>
      </w:divsChild>
    </w:div>
    <w:div w:id="1781408726">
      <w:bodyDiv w:val="1"/>
      <w:marLeft w:val="0"/>
      <w:marRight w:val="0"/>
      <w:marTop w:val="0"/>
      <w:marBottom w:val="0"/>
      <w:divBdr>
        <w:top w:val="none" w:sz="0" w:space="0" w:color="auto"/>
        <w:left w:val="none" w:sz="0" w:space="0" w:color="auto"/>
        <w:bottom w:val="none" w:sz="0" w:space="0" w:color="auto"/>
        <w:right w:val="none" w:sz="0" w:space="0" w:color="auto"/>
      </w:divBdr>
    </w:div>
    <w:div w:id="1783189549">
      <w:bodyDiv w:val="1"/>
      <w:marLeft w:val="0"/>
      <w:marRight w:val="0"/>
      <w:marTop w:val="0"/>
      <w:marBottom w:val="0"/>
      <w:divBdr>
        <w:top w:val="none" w:sz="0" w:space="0" w:color="auto"/>
        <w:left w:val="none" w:sz="0" w:space="0" w:color="auto"/>
        <w:bottom w:val="none" w:sz="0" w:space="0" w:color="auto"/>
        <w:right w:val="none" w:sz="0" w:space="0" w:color="auto"/>
      </w:divBdr>
      <w:divsChild>
        <w:div w:id="54085562">
          <w:marLeft w:val="0"/>
          <w:marRight w:val="0"/>
          <w:marTop w:val="0"/>
          <w:marBottom w:val="0"/>
          <w:divBdr>
            <w:top w:val="none" w:sz="0" w:space="0" w:color="auto"/>
            <w:left w:val="none" w:sz="0" w:space="0" w:color="auto"/>
            <w:bottom w:val="none" w:sz="0" w:space="0" w:color="auto"/>
            <w:right w:val="none" w:sz="0" w:space="0" w:color="auto"/>
          </w:divBdr>
        </w:div>
        <w:div w:id="73935692">
          <w:marLeft w:val="0"/>
          <w:marRight w:val="0"/>
          <w:marTop w:val="0"/>
          <w:marBottom w:val="0"/>
          <w:divBdr>
            <w:top w:val="none" w:sz="0" w:space="0" w:color="auto"/>
            <w:left w:val="none" w:sz="0" w:space="0" w:color="auto"/>
            <w:bottom w:val="none" w:sz="0" w:space="0" w:color="auto"/>
            <w:right w:val="none" w:sz="0" w:space="0" w:color="auto"/>
          </w:divBdr>
        </w:div>
        <w:div w:id="84882195">
          <w:marLeft w:val="0"/>
          <w:marRight w:val="0"/>
          <w:marTop w:val="0"/>
          <w:marBottom w:val="0"/>
          <w:divBdr>
            <w:top w:val="none" w:sz="0" w:space="0" w:color="auto"/>
            <w:left w:val="none" w:sz="0" w:space="0" w:color="auto"/>
            <w:bottom w:val="none" w:sz="0" w:space="0" w:color="auto"/>
            <w:right w:val="none" w:sz="0" w:space="0" w:color="auto"/>
          </w:divBdr>
        </w:div>
        <w:div w:id="886338794">
          <w:marLeft w:val="0"/>
          <w:marRight w:val="0"/>
          <w:marTop w:val="0"/>
          <w:marBottom w:val="0"/>
          <w:divBdr>
            <w:top w:val="none" w:sz="0" w:space="0" w:color="auto"/>
            <w:left w:val="none" w:sz="0" w:space="0" w:color="auto"/>
            <w:bottom w:val="none" w:sz="0" w:space="0" w:color="auto"/>
            <w:right w:val="none" w:sz="0" w:space="0" w:color="auto"/>
          </w:divBdr>
        </w:div>
        <w:div w:id="1296987785">
          <w:marLeft w:val="0"/>
          <w:marRight w:val="0"/>
          <w:marTop w:val="0"/>
          <w:marBottom w:val="0"/>
          <w:divBdr>
            <w:top w:val="none" w:sz="0" w:space="0" w:color="auto"/>
            <w:left w:val="none" w:sz="0" w:space="0" w:color="auto"/>
            <w:bottom w:val="none" w:sz="0" w:space="0" w:color="auto"/>
            <w:right w:val="none" w:sz="0" w:space="0" w:color="auto"/>
          </w:divBdr>
        </w:div>
        <w:div w:id="1752891717">
          <w:marLeft w:val="0"/>
          <w:marRight w:val="0"/>
          <w:marTop w:val="0"/>
          <w:marBottom w:val="0"/>
          <w:divBdr>
            <w:top w:val="none" w:sz="0" w:space="0" w:color="auto"/>
            <w:left w:val="none" w:sz="0" w:space="0" w:color="auto"/>
            <w:bottom w:val="none" w:sz="0" w:space="0" w:color="auto"/>
            <w:right w:val="none" w:sz="0" w:space="0" w:color="auto"/>
          </w:divBdr>
        </w:div>
      </w:divsChild>
    </w:div>
    <w:div w:id="1785033259">
      <w:bodyDiv w:val="1"/>
      <w:marLeft w:val="0"/>
      <w:marRight w:val="0"/>
      <w:marTop w:val="0"/>
      <w:marBottom w:val="0"/>
      <w:divBdr>
        <w:top w:val="none" w:sz="0" w:space="0" w:color="auto"/>
        <w:left w:val="none" w:sz="0" w:space="0" w:color="auto"/>
        <w:bottom w:val="none" w:sz="0" w:space="0" w:color="auto"/>
        <w:right w:val="none" w:sz="0" w:space="0" w:color="auto"/>
      </w:divBdr>
    </w:div>
    <w:div w:id="1789157115">
      <w:bodyDiv w:val="1"/>
      <w:marLeft w:val="0"/>
      <w:marRight w:val="0"/>
      <w:marTop w:val="0"/>
      <w:marBottom w:val="0"/>
      <w:divBdr>
        <w:top w:val="none" w:sz="0" w:space="0" w:color="auto"/>
        <w:left w:val="none" w:sz="0" w:space="0" w:color="auto"/>
        <w:bottom w:val="none" w:sz="0" w:space="0" w:color="auto"/>
        <w:right w:val="none" w:sz="0" w:space="0" w:color="auto"/>
      </w:divBdr>
    </w:div>
    <w:div w:id="1797672568">
      <w:bodyDiv w:val="1"/>
      <w:marLeft w:val="0"/>
      <w:marRight w:val="0"/>
      <w:marTop w:val="0"/>
      <w:marBottom w:val="0"/>
      <w:divBdr>
        <w:top w:val="none" w:sz="0" w:space="0" w:color="auto"/>
        <w:left w:val="none" w:sz="0" w:space="0" w:color="auto"/>
        <w:bottom w:val="none" w:sz="0" w:space="0" w:color="auto"/>
        <w:right w:val="none" w:sz="0" w:space="0" w:color="auto"/>
      </w:divBdr>
      <w:divsChild>
        <w:div w:id="1410034898">
          <w:marLeft w:val="0"/>
          <w:marRight w:val="0"/>
          <w:marTop w:val="0"/>
          <w:marBottom w:val="0"/>
          <w:divBdr>
            <w:top w:val="none" w:sz="0" w:space="0" w:color="auto"/>
            <w:left w:val="none" w:sz="0" w:space="0" w:color="auto"/>
            <w:bottom w:val="none" w:sz="0" w:space="0" w:color="auto"/>
            <w:right w:val="none" w:sz="0" w:space="0" w:color="auto"/>
          </w:divBdr>
          <w:divsChild>
            <w:div w:id="210121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881754">
      <w:bodyDiv w:val="1"/>
      <w:marLeft w:val="0"/>
      <w:marRight w:val="0"/>
      <w:marTop w:val="0"/>
      <w:marBottom w:val="0"/>
      <w:divBdr>
        <w:top w:val="none" w:sz="0" w:space="0" w:color="auto"/>
        <w:left w:val="none" w:sz="0" w:space="0" w:color="auto"/>
        <w:bottom w:val="none" w:sz="0" w:space="0" w:color="auto"/>
        <w:right w:val="none" w:sz="0" w:space="0" w:color="auto"/>
      </w:divBdr>
      <w:divsChild>
        <w:div w:id="170362891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28763959">
              <w:marLeft w:val="0"/>
              <w:marRight w:val="0"/>
              <w:marTop w:val="0"/>
              <w:marBottom w:val="0"/>
              <w:divBdr>
                <w:top w:val="none" w:sz="0" w:space="0" w:color="auto"/>
                <w:left w:val="none" w:sz="0" w:space="0" w:color="auto"/>
                <w:bottom w:val="none" w:sz="0" w:space="0" w:color="auto"/>
                <w:right w:val="none" w:sz="0" w:space="0" w:color="auto"/>
              </w:divBdr>
              <w:divsChild>
                <w:div w:id="2111121942">
                  <w:marLeft w:val="0"/>
                  <w:marRight w:val="0"/>
                  <w:marTop w:val="0"/>
                  <w:marBottom w:val="0"/>
                  <w:divBdr>
                    <w:top w:val="none" w:sz="0" w:space="0" w:color="auto"/>
                    <w:left w:val="none" w:sz="0" w:space="0" w:color="auto"/>
                    <w:bottom w:val="none" w:sz="0" w:space="0" w:color="auto"/>
                    <w:right w:val="none" w:sz="0" w:space="0" w:color="auto"/>
                  </w:divBdr>
                  <w:divsChild>
                    <w:div w:id="1134718083">
                      <w:marLeft w:val="0"/>
                      <w:marRight w:val="0"/>
                      <w:marTop w:val="0"/>
                      <w:marBottom w:val="0"/>
                      <w:divBdr>
                        <w:top w:val="none" w:sz="0" w:space="0" w:color="auto"/>
                        <w:left w:val="none" w:sz="0" w:space="0" w:color="auto"/>
                        <w:bottom w:val="none" w:sz="0" w:space="0" w:color="auto"/>
                        <w:right w:val="none" w:sz="0" w:space="0" w:color="auto"/>
                      </w:divBdr>
                      <w:divsChild>
                        <w:div w:id="1951234739">
                          <w:marLeft w:val="0"/>
                          <w:marRight w:val="0"/>
                          <w:marTop w:val="0"/>
                          <w:marBottom w:val="0"/>
                          <w:divBdr>
                            <w:top w:val="none" w:sz="0" w:space="0" w:color="auto"/>
                            <w:left w:val="none" w:sz="0" w:space="0" w:color="auto"/>
                            <w:bottom w:val="none" w:sz="0" w:space="0" w:color="auto"/>
                            <w:right w:val="none" w:sz="0" w:space="0" w:color="auto"/>
                          </w:divBdr>
                          <w:divsChild>
                            <w:div w:id="61848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558793">
      <w:bodyDiv w:val="1"/>
      <w:marLeft w:val="0"/>
      <w:marRight w:val="0"/>
      <w:marTop w:val="0"/>
      <w:marBottom w:val="0"/>
      <w:divBdr>
        <w:top w:val="none" w:sz="0" w:space="0" w:color="auto"/>
        <w:left w:val="none" w:sz="0" w:space="0" w:color="auto"/>
        <w:bottom w:val="none" w:sz="0" w:space="0" w:color="auto"/>
        <w:right w:val="none" w:sz="0" w:space="0" w:color="auto"/>
      </w:divBdr>
    </w:div>
    <w:div w:id="1812287130">
      <w:bodyDiv w:val="1"/>
      <w:marLeft w:val="0"/>
      <w:marRight w:val="0"/>
      <w:marTop w:val="0"/>
      <w:marBottom w:val="0"/>
      <w:divBdr>
        <w:top w:val="none" w:sz="0" w:space="0" w:color="auto"/>
        <w:left w:val="none" w:sz="0" w:space="0" w:color="auto"/>
        <w:bottom w:val="none" w:sz="0" w:space="0" w:color="auto"/>
        <w:right w:val="none" w:sz="0" w:space="0" w:color="auto"/>
      </w:divBdr>
    </w:div>
    <w:div w:id="1819766577">
      <w:bodyDiv w:val="1"/>
      <w:marLeft w:val="0"/>
      <w:marRight w:val="0"/>
      <w:marTop w:val="0"/>
      <w:marBottom w:val="0"/>
      <w:divBdr>
        <w:top w:val="none" w:sz="0" w:space="0" w:color="auto"/>
        <w:left w:val="none" w:sz="0" w:space="0" w:color="auto"/>
        <w:bottom w:val="none" w:sz="0" w:space="0" w:color="auto"/>
        <w:right w:val="none" w:sz="0" w:space="0" w:color="auto"/>
      </w:divBdr>
    </w:div>
    <w:div w:id="1822695927">
      <w:bodyDiv w:val="1"/>
      <w:marLeft w:val="0"/>
      <w:marRight w:val="0"/>
      <w:marTop w:val="0"/>
      <w:marBottom w:val="0"/>
      <w:divBdr>
        <w:top w:val="none" w:sz="0" w:space="0" w:color="auto"/>
        <w:left w:val="none" w:sz="0" w:space="0" w:color="auto"/>
        <w:bottom w:val="none" w:sz="0" w:space="0" w:color="auto"/>
        <w:right w:val="none" w:sz="0" w:space="0" w:color="auto"/>
      </w:divBdr>
    </w:div>
    <w:div w:id="1827622681">
      <w:bodyDiv w:val="1"/>
      <w:marLeft w:val="0"/>
      <w:marRight w:val="0"/>
      <w:marTop w:val="0"/>
      <w:marBottom w:val="0"/>
      <w:divBdr>
        <w:top w:val="none" w:sz="0" w:space="0" w:color="auto"/>
        <w:left w:val="none" w:sz="0" w:space="0" w:color="auto"/>
        <w:bottom w:val="none" w:sz="0" w:space="0" w:color="auto"/>
        <w:right w:val="none" w:sz="0" w:space="0" w:color="auto"/>
      </w:divBdr>
    </w:div>
    <w:div w:id="1829511673">
      <w:bodyDiv w:val="1"/>
      <w:marLeft w:val="0"/>
      <w:marRight w:val="0"/>
      <w:marTop w:val="0"/>
      <w:marBottom w:val="0"/>
      <w:divBdr>
        <w:top w:val="none" w:sz="0" w:space="0" w:color="auto"/>
        <w:left w:val="none" w:sz="0" w:space="0" w:color="auto"/>
        <w:bottom w:val="none" w:sz="0" w:space="0" w:color="auto"/>
        <w:right w:val="none" w:sz="0" w:space="0" w:color="auto"/>
      </w:divBdr>
    </w:div>
    <w:div w:id="1830907032">
      <w:bodyDiv w:val="1"/>
      <w:marLeft w:val="0"/>
      <w:marRight w:val="0"/>
      <w:marTop w:val="0"/>
      <w:marBottom w:val="0"/>
      <w:divBdr>
        <w:top w:val="none" w:sz="0" w:space="0" w:color="auto"/>
        <w:left w:val="none" w:sz="0" w:space="0" w:color="auto"/>
        <w:bottom w:val="none" w:sz="0" w:space="0" w:color="auto"/>
        <w:right w:val="none" w:sz="0" w:space="0" w:color="auto"/>
      </w:divBdr>
      <w:divsChild>
        <w:div w:id="1347757270">
          <w:marLeft w:val="0"/>
          <w:marRight w:val="0"/>
          <w:marTop w:val="0"/>
          <w:marBottom w:val="0"/>
          <w:divBdr>
            <w:top w:val="none" w:sz="0" w:space="0" w:color="auto"/>
            <w:left w:val="none" w:sz="0" w:space="0" w:color="auto"/>
            <w:bottom w:val="none" w:sz="0" w:space="0" w:color="auto"/>
            <w:right w:val="none" w:sz="0" w:space="0" w:color="auto"/>
          </w:divBdr>
        </w:div>
      </w:divsChild>
    </w:div>
    <w:div w:id="1832283300">
      <w:bodyDiv w:val="1"/>
      <w:marLeft w:val="0"/>
      <w:marRight w:val="0"/>
      <w:marTop w:val="0"/>
      <w:marBottom w:val="0"/>
      <w:divBdr>
        <w:top w:val="none" w:sz="0" w:space="0" w:color="auto"/>
        <w:left w:val="none" w:sz="0" w:space="0" w:color="auto"/>
        <w:bottom w:val="none" w:sz="0" w:space="0" w:color="auto"/>
        <w:right w:val="none" w:sz="0" w:space="0" w:color="auto"/>
      </w:divBdr>
    </w:div>
    <w:div w:id="1836217454">
      <w:bodyDiv w:val="1"/>
      <w:marLeft w:val="0"/>
      <w:marRight w:val="0"/>
      <w:marTop w:val="0"/>
      <w:marBottom w:val="0"/>
      <w:divBdr>
        <w:top w:val="none" w:sz="0" w:space="0" w:color="auto"/>
        <w:left w:val="none" w:sz="0" w:space="0" w:color="auto"/>
        <w:bottom w:val="none" w:sz="0" w:space="0" w:color="auto"/>
        <w:right w:val="none" w:sz="0" w:space="0" w:color="auto"/>
      </w:divBdr>
    </w:div>
    <w:div w:id="1838693833">
      <w:bodyDiv w:val="1"/>
      <w:marLeft w:val="0"/>
      <w:marRight w:val="0"/>
      <w:marTop w:val="0"/>
      <w:marBottom w:val="0"/>
      <w:divBdr>
        <w:top w:val="none" w:sz="0" w:space="0" w:color="auto"/>
        <w:left w:val="none" w:sz="0" w:space="0" w:color="auto"/>
        <w:bottom w:val="none" w:sz="0" w:space="0" w:color="auto"/>
        <w:right w:val="none" w:sz="0" w:space="0" w:color="auto"/>
      </w:divBdr>
    </w:div>
    <w:div w:id="1844053602">
      <w:bodyDiv w:val="1"/>
      <w:marLeft w:val="0"/>
      <w:marRight w:val="0"/>
      <w:marTop w:val="0"/>
      <w:marBottom w:val="0"/>
      <w:divBdr>
        <w:top w:val="none" w:sz="0" w:space="0" w:color="auto"/>
        <w:left w:val="none" w:sz="0" w:space="0" w:color="auto"/>
        <w:bottom w:val="none" w:sz="0" w:space="0" w:color="auto"/>
        <w:right w:val="none" w:sz="0" w:space="0" w:color="auto"/>
      </w:divBdr>
    </w:div>
    <w:div w:id="1847359455">
      <w:bodyDiv w:val="1"/>
      <w:marLeft w:val="0"/>
      <w:marRight w:val="0"/>
      <w:marTop w:val="0"/>
      <w:marBottom w:val="0"/>
      <w:divBdr>
        <w:top w:val="none" w:sz="0" w:space="0" w:color="auto"/>
        <w:left w:val="none" w:sz="0" w:space="0" w:color="auto"/>
        <w:bottom w:val="none" w:sz="0" w:space="0" w:color="auto"/>
        <w:right w:val="none" w:sz="0" w:space="0" w:color="auto"/>
      </w:divBdr>
    </w:div>
    <w:div w:id="1859585286">
      <w:bodyDiv w:val="1"/>
      <w:marLeft w:val="0"/>
      <w:marRight w:val="0"/>
      <w:marTop w:val="0"/>
      <w:marBottom w:val="0"/>
      <w:divBdr>
        <w:top w:val="none" w:sz="0" w:space="0" w:color="auto"/>
        <w:left w:val="none" w:sz="0" w:space="0" w:color="auto"/>
        <w:bottom w:val="none" w:sz="0" w:space="0" w:color="auto"/>
        <w:right w:val="none" w:sz="0" w:space="0" w:color="auto"/>
      </w:divBdr>
    </w:div>
    <w:div w:id="1865904439">
      <w:bodyDiv w:val="1"/>
      <w:marLeft w:val="0"/>
      <w:marRight w:val="0"/>
      <w:marTop w:val="0"/>
      <w:marBottom w:val="0"/>
      <w:divBdr>
        <w:top w:val="none" w:sz="0" w:space="0" w:color="auto"/>
        <w:left w:val="none" w:sz="0" w:space="0" w:color="auto"/>
        <w:bottom w:val="none" w:sz="0" w:space="0" w:color="auto"/>
        <w:right w:val="none" w:sz="0" w:space="0" w:color="auto"/>
      </w:divBdr>
    </w:div>
    <w:div w:id="1869826932">
      <w:bodyDiv w:val="1"/>
      <w:marLeft w:val="0"/>
      <w:marRight w:val="0"/>
      <w:marTop w:val="0"/>
      <w:marBottom w:val="0"/>
      <w:divBdr>
        <w:top w:val="none" w:sz="0" w:space="0" w:color="auto"/>
        <w:left w:val="none" w:sz="0" w:space="0" w:color="auto"/>
        <w:bottom w:val="none" w:sz="0" w:space="0" w:color="auto"/>
        <w:right w:val="none" w:sz="0" w:space="0" w:color="auto"/>
      </w:divBdr>
    </w:div>
    <w:div w:id="1881745415">
      <w:bodyDiv w:val="1"/>
      <w:marLeft w:val="0"/>
      <w:marRight w:val="0"/>
      <w:marTop w:val="0"/>
      <w:marBottom w:val="0"/>
      <w:divBdr>
        <w:top w:val="none" w:sz="0" w:space="0" w:color="auto"/>
        <w:left w:val="none" w:sz="0" w:space="0" w:color="auto"/>
        <w:bottom w:val="none" w:sz="0" w:space="0" w:color="auto"/>
        <w:right w:val="none" w:sz="0" w:space="0" w:color="auto"/>
      </w:divBdr>
    </w:div>
    <w:div w:id="1882092132">
      <w:bodyDiv w:val="1"/>
      <w:marLeft w:val="0"/>
      <w:marRight w:val="0"/>
      <w:marTop w:val="0"/>
      <w:marBottom w:val="0"/>
      <w:divBdr>
        <w:top w:val="none" w:sz="0" w:space="0" w:color="auto"/>
        <w:left w:val="none" w:sz="0" w:space="0" w:color="auto"/>
        <w:bottom w:val="none" w:sz="0" w:space="0" w:color="auto"/>
        <w:right w:val="none" w:sz="0" w:space="0" w:color="auto"/>
      </w:divBdr>
    </w:div>
    <w:div w:id="1887329394">
      <w:bodyDiv w:val="1"/>
      <w:marLeft w:val="0"/>
      <w:marRight w:val="0"/>
      <w:marTop w:val="0"/>
      <w:marBottom w:val="0"/>
      <w:divBdr>
        <w:top w:val="none" w:sz="0" w:space="0" w:color="auto"/>
        <w:left w:val="none" w:sz="0" w:space="0" w:color="auto"/>
        <w:bottom w:val="none" w:sz="0" w:space="0" w:color="auto"/>
        <w:right w:val="none" w:sz="0" w:space="0" w:color="auto"/>
      </w:divBdr>
    </w:div>
    <w:div w:id="1902010537">
      <w:bodyDiv w:val="1"/>
      <w:marLeft w:val="0"/>
      <w:marRight w:val="0"/>
      <w:marTop w:val="0"/>
      <w:marBottom w:val="0"/>
      <w:divBdr>
        <w:top w:val="none" w:sz="0" w:space="0" w:color="auto"/>
        <w:left w:val="none" w:sz="0" w:space="0" w:color="auto"/>
        <w:bottom w:val="none" w:sz="0" w:space="0" w:color="auto"/>
        <w:right w:val="none" w:sz="0" w:space="0" w:color="auto"/>
      </w:divBdr>
      <w:divsChild>
        <w:div w:id="68384636">
          <w:marLeft w:val="0"/>
          <w:marRight w:val="0"/>
          <w:marTop w:val="0"/>
          <w:marBottom w:val="0"/>
          <w:divBdr>
            <w:top w:val="none" w:sz="0" w:space="0" w:color="auto"/>
            <w:left w:val="none" w:sz="0" w:space="0" w:color="auto"/>
            <w:bottom w:val="none" w:sz="0" w:space="0" w:color="auto"/>
            <w:right w:val="none" w:sz="0" w:space="0" w:color="auto"/>
          </w:divBdr>
        </w:div>
        <w:div w:id="1827815882">
          <w:marLeft w:val="0"/>
          <w:marRight w:val="0"/>
          <w:marTop w:val="0"/>
          <w:marBottom w:val="0"/>
          <w:divBdr>
            <w:top w:val="none" w:sz="0" w:space="0" w:color="auto"/>
            <w:left w:val="none" w:sz="0" w:space="0" w:color="auto"/>
            <w:bottom w:val="none" w:sz="0" w:space="0" w:color="auto"/>
            <w:right w:val="none" w:sz="0" w:space="0" w:color="auto"/>
          </w:divBdr>
        </w:div>
        <w:div w:id="1844513743">
          <w:marLeft w:val="0"/>
          <w:marRight w:val="0"/>
          <w:marTop w:val="0"/>
          <w:marBottom w:val="0"/>
          <w:divBdr>
            <w:top w:val="none" w:sz="0" w:space="0" w:color="auto"/>
            <w:left w:val="none" w:sz="0" w:space="0" w:color="auto"/>
            <w:bottom w:val="none" w:sz="0" w:space="0" w:color="auto"/>
            <w:right w:val="none" w:sz="0" w:space="0" w:color="auto"/>
          </w:divBdr>
        </w:div>
      </w:divsChild>
    </w:div>
    <w:div w:id="1916815914">
      <w:bodyDiv w:val="1"/>
      <w:marLeft w:val="0"/>
      <w:marRight w:val="0"/>
      <w:marTop w:val="0"/>
      <w:marBottom w:val="0"/>
      <w:divBdr>
        <w:top w:val="none" w:sz="0" w:space="0" w:color="auto"/>
        <w:left w:val="none" w:sz="0" w:space="0" w:color="auto"/>
        <w:bottom w:val="none" w:sz="0" w:space="0" w:color="auto"/>
        <w:right w:val="none" w:sz="0" w:space="0" w:color="auto"/>
      </w:divBdr>
    </w:div>
    <w:div w:id="1919485973">
      <w:bodyDiv w:val="1"/>
      <w:marLeft w:val="0"/>
      <w:marRight w:val="0"/>
      <w:marTop w:val="0"/>
      <w:marBottom w:val="0"/>
      <w:divBdr>
        <w:top w:val="none" w:sz="0" w:space="0" w:color="auto"/>
        <w:left w:val="none" w:sz="0" w:space="0" w:color="auto"/>
        <w:bottom w:val="none" w:sz="0" w:space="0" w:color="auto"/>
        <w:right w:val="none" w:sz="0" w:space="0" w:color="auto"/>
      </w:divBdr>
    </w:div>
    <w:div w:id="1919899475">
      <w:bodyDiv w:val="1"/>
      <w:marLeft w:val="0"/>
      <w:marRight w:val="0"/>
      <w:marTop w:val="0"/>
      <w:marBottom w:val="0"/>
      <w:divBdr>
        <w:top w:val="none" w:sz="0" w:space="0" w:color="auto"/>
        <w:left w:val="none" w:sz="0" w:space="0" w:color="auto"/>
        <w:bottom w:val="none" w:sz="0" w:space="0" w:color="auto"/>
        <w:right w:val="none" w:sz="0" w:space="0" w:color="auto"/>
      </w:divBdr>
    </w:div>
    <w:div w:id="1920745707">
      <w:bodyDiv w:val="1"/>
      <w:marLeft w:val="0"/>
      <w:marRight w:val="0"/>
      <w:marTop w:val="0"/>
      <w:marBottom w:val="0"/>
      <w:divBdr>
        <w:top w:val="none" w:sz="0" w:space="0" w:color="auto"/>
        <w:left w:val="none" w:sz="0" w:space="0" w:color="auto"/>
        <w:bottom w:val="none" w:sz="0" w:space="0" w:color="auto"/>
        <w:right w:val="none" w:sz="0" w:space="0" w:color="auto"/>
      </w:divBdr>
    </w:div>
    <w:div w:id="1922833058">
      <w:bodyDiv w:val="1"/>
      <w:marLeft w:val="0"/>
      <w:marRight w:val="0"/>
      <w:marTop w:val="0"/>
      <w:marBottom w:val="0"/>
      <w:divBdr>
        <w:top w:val="none" w:sz="0" w:space="0" w:color="auto"/>
        <w:left w:val="none" w:sz="0" w:space="0" w:color="auto"/>
        <w:bottom w:val="none" w:sz="0" w:space="0" w:color="auto"/>
        <w:right w:val="none" w:sz="0" w:space="0" w:color="auto"/>
      </w:divBdr>
    </w:div>
    <w:div w:id="1930039338">
      <w:bodyDiv w:val="1"/>
      <w:marLeft w:val="0"/>
      <w:marRight w:val="0"/>
      <w:marTop w:val="0"/>
      <w:marBottom w:val="0"/>
      <w:divBdr>
        <w:top w:val="none" w:sz="0" w:space="0" w:color="auto"/>
        <w:left w:val="none" w:sz="0" w:space="0" w:color="auto"/>
        <w:bottom w:val="none" w:sz="0" w:space="0" w:color="auto"/>
        <w:right w:val="none" w:sz="0" w:space="0" w:color="auto"/>
      </w:divBdr>
    </w:div>
    <w:div w:id="1933390490">
      <w:bodyDiv w:val="1"/>
      <w:marLeft w:val="0"/>
      <w:marRight w:val="0"/>
      <w:marTop w:val="0"/>
      <w:marBottom w:val="0"/>
      <w:divBdr>
        <w:top w:val="none" w:sz="0" w:space="0" w:color="auto"/>
        <w:left w:val="none" w:sz="0" w:space="0" w:color="auto"/>
        <w:bottom w:val="none" w:sz="0" w:space="0" w:color="auto"/>
        <w:right w:val="none" w:sz="0" w:space="0" w:color="auto"/>
      </w:divBdr>
    </w:div>
    <w:div w:id="1933657181">
      <w:bodyDiv w:val="1"/>
      <w:marLeft w:val="0"/>
      <w:marRight w:val="0"/>
      <w:marTop w:val="0"/>
      <w:marBottom w:val="0"/>
      <w:divBdr>
        <w:top w:val="none" w:sz="0" w:space="0" w:color="auto"/>
        <w:left w:val="none" w:sz="0" w:space="0" w:color="auto"/>
        <w:bottom w:val="none" w:sz="0" w:space="0" w:color="auto"/>
        <w:right w:val="none" w:sz="0" w:space="0" w:color="auto"/>
      </w:divBdr>
    </w:div>
    <w:div w:id="1937902158">
      <w:bodyDiv w:val="1"/>
      <w:marLeft w:val="0"/>
      <w:marRight w:val="0"/>
      <w:marTop w:val="0"/>
      <w:marBottom w:val="0"/>
      <w:divBdr>
        <w:top w:val="none" w:sz="0" w:space="0" w:color="auto"/>
        <w:left w:val="none" w:sz="0" w:space="0" w:color="auto"/>
        <w:bottom w:val="none" w:sz="0" w:space="0" w:color="auto"/>
        <w:right w:val="none" w:sz="0" w:space="0" w:color="auto"/>
      </w:divBdr>
    </w:div>
    <w:div w:id="1938176794">
      <w:bodyDiv w:val="1"/>
      <w:marLeft w:val="0"/>
      <w:marRight w:val="0"/>
      <w:marTop w:val="0"/>
      <w:marBottom w:val="0"/>
      <w:divBdr>
        <w:top w:val="none" w:sz="0" w:space="0" w:color="auto"/>
        <w:left w:val="none" w:sz="0" w:space="0" w:color="auto"/>
        <w:bottom w:val="none" w:sz="0" w:space="0" w:color="auto"/>
        <w:right w:val="none" w:sz="0" w:space="0" w:color="auto"/>
      </w:divBdr>
    </w:div>
    <w:div w:id="1940914793">
      <w:bodyDiv w:val="1"/>
      <w:marLeft w:val="0"/>
      <w:marRight w:val="0"/>
      <w:marTop w:val="0"/>
      <w:marBottom w:val="0"/>
      <w:divBdr>
        <w:top w:val="none" w:sz="0" w:space="0" w:color="auto"/>
        <w:left w:val="none" w:sz="0" w:space="0" w:color="auto"/>
        <w:bottom w:val="none" w:sz="0" w:space="0" w:color="auto"/>
        <w:right w:val="none" w:sz="0" w:space="0" w:color="auto"/>
      </w:divBdr>
    </w:div>
    <w:div w:id="1944797972">
      <w:bodyDiv w:val="1"/>
      <w:marLeft w:val="0"/>
      <w:marRight w:val="0"/>
      <w:marTop w:val="0"/>
      <w:marBottom w:val="0"/>
      <w:divBdr>
        <w:top w:val="none" w:sz="0" w:space="0" w:color="auto"/>
        <w:left w:val="none" w:sz="0" w:space="0" w:color="auto"/>
        <w:bottom w:val="none" w:sz="0" w:space="0" w:color="auto"/>
        <w:right w:val="none" w:sz="0" w:space="0" w:color="auto"/>
      </w:divBdr>
      <w:divsChild>
        <w:div w:id="19719354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46307025">
      <w:bodyDiv w:val="1"/>
      <w:marLeft w:val="0"/>
      <w:marRight w:val="0"/>
      <w:marTop w:val="0"/>
      <w:marBottom w:val="0"/>
      <w:divBdr>
        <w:top w:val="none" w:sz="0" w:space="0" w:color="auto"/>
        <w:left w:val="none" w:sz="0" w:space="0" w:color="auto"/>
        <w:bottom w:val="none" w:sz="0" w:space="0" w:color="auto"/>
        <w:right w:val="none" w:sz="0" w:space="0" w:color="auto"/>
      </w:divBdr>
    </w:div>
    <w:div w:id="1947424146">
      <w:bodyDiv w:val="1"/>
      <w:marLeft w:val="0"/>
      <w:marRight w:val="0"/>
      <w:marTop w:val="0"/>
      <w:marBottom w:val="0"/>
      <w:divBdr>
        <w:top w:val="none" w:sz="0" w:space="0" w:color="auto"/>
        <w:left w:val="none" w:sz="0" w:space="0" w:color="auto"/>
        <w:bottom w:val="none" w:sz="0" w:space="0" w:color="auto"/>
        <w:right w:val="none" w:sz="0" w:space="0" w:color="auto"/>
      </w:divBdr>
    </w:div>
    <w:div w:id="1950090225">
      <w:bodyDiv w:val="1"/>
      <w:marLeft w:val="0"/>
      <w:marRight w:val="0"/>
      <w:marTop w:val="0"/>
      <w:marBottom w:val="0"/>
      <w:divBdr>
        <w:top w:val="none" w:sz="0" w:space="0" w:color="auto"/>
        <w:left w:val="none" w:sz="0" w:space="0" w:color="auto"/>
        <w:bottom w:val="none" w:sz="0" w:space="0" w:color="auto"/>
        <w:right w:val="none" w:sz="0" w:space="0" w:color="auto"/>
      </w:divBdr>
    </w:div>
    <w:div w:id="1951280605">
      <w:bodyDiv w:val="1"/>
      <w:marLeft w:val="0"/>
      <w:marRight w:val="0"/>
      <w:marTop w:val="0"/>
      <w:marBottom w:val="0"/>
      <w:divBdr>
        <w:top w:val="none" w:sz="0" w:space="0" w:color="auto"/>
        <w:left w:val="none" w:sz="0" w:space="0" w:color="auto"/>
        <w:bottom w:val="none" w:sz="0" w:space="0" w:color="auto"/>
        <w:right w:val="none" w:sz="0" w:space="0" w:color="auto"/>
      </w:divBdr>
    </w:div>
    <w:div w:id="1952348980">
      <w:bodyDiv w:val="1"/>
      <w:marLeft w:val="0"/>
      <w:marRight w:val="0"/>
      <w:marTop w:val="0"/>
      <w:marBottom w:val="0"/>
      <w:divBdr>
        <w:top w:val="none" w:sz="0" w:space="0" w:color="auto"/>
        <w:left w:val="none" w:sz="0" w:space="0" w:color="auto"/>
        <w:bottom w:val="none" w:sz="0" w:space="0" w:color="auto"/>
        <w:right w:val="none" w:sz="0" w:space="0" w:color="auto"/>
      </w:divBdr>
    </w:div>
    <w:div w:id="1955868460">
      <w:bodyDiv w:val="1"/>
      <w:marLeft w:val="0"/>
      <w:marRight w:val="0"/>
      <w:marTop w:val="0"/>
      <w:marBottom w:val="0"/>
      <w:divBdr>
        <w:top w:val="none" w:sz="0" w:space="0" w:color="auto"/>
        <w:left w:val="none" w:sz="0" w:space="0" w:color="auto"/>
        <w:bottom w:val="none" w:sz="0" w:space="0" w:color="auto"/>
        <w:right w:val="none" w:sz="0" w:space="0" w:color="auto"/>
      </w:divBdr>
    </w:div>
    <w:div w:id="1957910369">
      <w:bodyDiv w:val="1"/>
      <w:marLeft w:val="0"/>
      <w:marRight w:val="0"/>
      <w:marTop w:val="0"/>
      <w:marBottom w:val="0"/>
      <w:divBdr>
        <w:top w:val="none" w:sz="0" w:space="0" w:color="auto"/>
        <w:left w:val="none" w:sz="0" w:space="0" w:color="auto"/>
        <w:bottom w:val="none" w:sz="0" w:space="0" w:color="auto"/>
        <w:right w:val="none" w:sz="0" w:space="0" w:color="auto"/>
      </w:divBdr>
      <w:divsChild>
        <w:div w:id="1985769977">
          <w:marLeft w:val="0"/>
          <w:marRight w:val="0"/>
          <w:marTop w:val="0"/>
          <w:marBottom w:val="0"/>
          <w:divBdr>
            <w:top w:val="none" w:sz="0" w:space="0" w:color="auto"/>
            <w:left w:val="none" w:sz="0" w:space="0" w:color="auto"/>
            <w:bottom w:val="none" w:sz="0" w:space="0" w:color="auto"/>
            <w:right w:val="none" w:sz="0" w:space="0" w:color="auto"/>
          </w:divBdr>
          <w:divsChild>
            <w:div w:id="181726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84035">
      <w:bodyDiv w:val="1"/>
      <w:marLeft w:val="0"/>
      <w:marRight w:val="0"/>
      <w:marTop w:val="0"/>
      <w:marBottom w:val="0"/>
      <w:divBdr>
        <w:top w:val="none" w:sz="0" w:space="0" w:color="auto"/>
        <w:left w:val="none" w:sz="0" w:space="0" w:color="auto"/>
        <w:bottom w:val="none" w:sz="0" w:space="0" w:color="auto"/>
        <w:right w:val="none" w:sz="0" w:space="0" w:color="auto"/>
      </w:divBdr>
    </w:div>
    <w:div w:id="1969043362">
      <w:bodyDiv w:val="1"/>
      <w:marLeft w:val="0"/>
      <w:marRight w:val="0"/>
      <w:marTop w:val="0"/>
      <w:marBottom w:val="0"/>
      <w:divBdr>
        <w:top w:val="none" w:sz="0" w:space="0" w:color="auto"/>
        <w:left w:val="none" w:sz="0" w:space="0" w:color="auto"/>
        <w:bottom w:val="none" w:sz="0" w:space="0" w:color="auto"/>
        <w:right w:val="none" w:sz="0" w:space="0" w:color="auto"/>
      </w:divBdr>
    </w:div>
    <w:div w:id="1977223469">
      <w:bodyDiv w:val="1"/>
      <w:marLeft w:val="0"/>
      <w:marRight w:val="0"/>
      <w:marTop w:val="0"/>
      <w:marBottom w:val="0"/>
      <w:divBdr>
        <w:top w:val="none" w:sz="0" w:space="0" w:color="auto"/>
        <w:left w:val="none" w:sz="0" w:space="0" w:color="auto"/>
        <w:bottom w:val="none" w:sz="0" w:space="0" w:color="auto"/>
        <w:right w:val="none" w:sz="0" w:space="0" w:color="auto"/>
      </w:divBdr>
    </w:div>
    <w:div w:id="1982533641">
      <w:bodyDiv w:val="1"/>
      <w:marLeft w:val="0"/>
      <w:marRight w:val="0"/>
      <w:marTop w:val="0"/>
      <w:marBottom w:val="0"/>
      <w:divBdr>
        <w:top w:val="none" w:sz="0" w:space="0" w:color="auto"/>
        <w:left w:val="none" w:sz="0" w:space="0" w:color="auto"/>
        <w:bottom w:val="none" w:sz="0" w:space="0" w:color="auto"/>
        <w:right w:val="none" w:sz="0" w:space="0" w:color="auto"/>
      </w:divBdr>
      <w:divsChild>
        <w:div w:id="949167296">
          <w:marLeft w:val="0"/>
          <w:marRight w:val="0"/>
          <w:marTop w:val="30"/>
          <w:marBottom w:val="0"/>
          <w:divBdr>
            <w:top w:val="none" w:sz="0" w:space="0" w:color="auto"/>
            <w:left w:val="none" w:sz="0" w:space="0" w:color="auto"/>
            <w:bottom w:val="none" w:sz="0" w:space="0" w:color="auto"/>
            <w:right w:val="none" w:sz="0" w:space="0" w:color="auto"/>
          </w:divBdr>
          <w:divsChild>
            <w:div w:id="1752198250">
              <w:marLeft w:val="0"/>
              <w:marRight w:val="0"/>
              <w:marTop w:val="0"/>
              <w:marBottom w:val="0"/>
              <w:divBdr>
                <w:top w:val="single" w:sz="6" w:space="0" w:color="DDDDDD"/>
                <w:left w:val="single" w:sz="6" w:space="0" w:color="DDDDDD"/>
                <w:bottom w:val="single" w:sz="6" w:space="0" w:color="DDDDDD"/>
                <w:right w:val="single" w:sz="6" w:space="0" w:color="DDDDDD"/>
              </w:divBdr>
            </w:div>
          </w:divsChild>
        </w:div>
        <w:div w:id="1588493116">
          <w:marLeft w:val="0"/>
          <w:marRight w:val="0"/>
          <w:marTop w:val="0"/>
          <w:marBottom w:val="0"/>
          <w:divBdr>
            <w:top w:val="none" w:sz="0" w:space="0" w:color="auto"/>
            <w:left w:val="none" w:sz="0" w:space="0" w:color="auto"/>
            <w:bottom w:val="none" w:sz="0" w:space="0" w:color="auto"/>
            <w:right w:val="none" w:sz="0" w:space="0" w:color="auto"/>
          </w:divBdr>
          <w:divsChild>
            <w:div w:id="548305437">
              <w:marLeft w:val="0"/>
              <w:marRight w:val="0"/>
              <w:marTop w:val="0"/>
              <w:marBottom w:val="0"/>
              <w:divBdr>
                <w:top w:val="none" w:sz="0" w:space="0" w:color="auto"/>
                <w:left w:val="none" w:sz="0" w:space="0" w:color="auto"/>
                <w:bottom w:val="none" w:sz="0" w:space="0" w:color="auto"/>
                <w:right w:val="none" w:sz="0" w:space="0" w:color="auto"/>
              </w:divBdr>
            </w:div>
            <w:div w:id="176927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975745">
      <w:bodyDiv w:val="1"/>
      <w:marLeft w:val="0"/>
      <w:marRight w:val="0"/>
      <w:marTop w:val="0"/>
      <w:marBottom w:val="0"/>
      <w:divBdr>
        <w:top w:val="none" w:sz="0" w:space="0" w:color="auto"/>
        <w:left w:val="none" w:sz="0" w:space="0" w:color="auto"/>
        <w:bottom w:val="none" w:sz="0" w:space="0" w:color="auto"/>
        <w:right w:val="none" w:sz="0" w:space="0" w:color="auto"/>
      </w:divBdr>
    </w:div>
    <w:div w:id="2002463677">
      <w:bodyDiv w:val="1"/>
      <w:marLeft w:val="0"/>
      <w:marRight w:val="0"/>
      <w:marTop w:val="0"/>
      <w:marBottom w:val="0"/>
      <w:divBdr>
        <w:top w:val="none" w:sz="0" w:space="0" w:color="auto"/>
        <w:left w:val="none" w:sz="0" w:space="0" w:color="auto"/>
        <w:bottom w:val="none" w:sz="0" w:space="0" w:color="auto"/>
        <w:right w:val="none" w:sz="0" w:space="0" w:color="auto"/>
      </w:divBdr>
    </w:div>
    <w:div w:id="2012179779">
      <w:bodyDiv w:val="1"/>
      <w:marLeft w:val="0"/>
      <w:marRight w:val="0"/>
      <w:marTop w:val="0"/>
      <w:marBottom w:val="0"/>
      <w:divBdr>
        <w:top w:val="none" w:sz="0" w:space="0" w:color="auto"/>
        <w:left w:val="none" w:sz="0" w:space="0" w:color="auto"/>
        <w:bottom w:val="none" w:sz="0" w:space="0" w:color="auto"/>
        <w:right w:val="none" w:sz="0" w:space="0" w:color="auto"/>
      </w:divBdr>
      <w:divsChild>
        <w:div w:id="852886084">
          <w:marLeft w:val="0"/>
          <w:marRight w:val="0"/>
          <w:marTop w:val="0"/>
          <w:marBottom w:val="0"/>
          <w:divBdr>
            <w:top w:val="none" w:sz="0" w:space="0" w:color="auto"/>
            <w:left w:val="none" w:sz="0" w:space="0" w:color="auto"/>
            <w:bottom w:val="none" w:sz="0" w:space="0" w:color="auto"/>
            <w:right w:val="none" w:sz="0" w:space="0" w:color="auto"/>
          </w:divBdr>
        </w:div>
        <w:div w:id="1506440600">
          <w:marLeft w:val="0"/>
          <w:marRight w:val="0"/>
          <w:marTop w:val="0"/>
          <w:marBottom w:val="0"/>
          <w:divBdr>
            <w:top w:val="none" w:sz="0" w:space="0" w:color="auto"/>
            <w:left w:val="none" w:sz="0" w:space="0" w:color="auto"/>
            <w:bottom w:val="none" w:sz="0" w:space="0" w:color="auto"/>
            <w:right w:val="none" w:sz="0" w:space="0" w:color="auto"/>
          </w:divBdr>
          <w:divsChild>
            <w:div w:id="1911690080">
              <w:marLeft w:val="0"/>
              <w:marRight w:val="0"/>
              <w:marTop w:val="0"/>
              <w:marBottom w:val="0"/>
              <w:divBdr>
                <w:top w:val="none" w:sz="0" w:space="0" w:color="auto"/>
                <w:left w:val="none" w:sz="0" w:space="0" w:color="auto"/>
                <w:bottom w:val="none" w:sz="0" w:space="0" w:color="auto"/>
                <w:right w:val="none" w:sz="0" w:space="0" w:color="auto"/>
              </w:divBdr>
              <w:divsChild>
                <w:div w:id="206768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529714">
      <w:bodyDiv w:val="1"/>
      <w:marLeft w:val="0"/>
      <w:marRight w:val="0"/>
      <w:marTop w:val="0"/>
      <w:marBottom w:val="0"/>
      <w:divBdr>
        <w:top w:val="none" w:sz="0" w:space="0" w:color="auto"/>
        <w:left w:val="none" w:sz="0" w:space="0" w:color="auto"/>
        <w:bottom w:val="none" w:sz="0" w:space="0" w:color="auto"/>
        <w:right w:val="none" w:sz="0" w:space="0" w:color="auto"/>
      </w:divBdr>
    </w:div>
    <w:div w:id="2018381771">
      <w:bodyDiv w:val="1"/>
      <w:marLeft w:val="0"/>
      <w:marRight w:val="0"/>
      <w:marTop w:val="0"/>
      <w:marBottom w:val="0"/>
      <w:divBdr>
        <w:top w:val="none" w:sz="0" w:space="0" w:color="auto"/>
        <w:left w:val="none" w:sz="0" w:space="0" w:color="auto"/>
        <w:bottom w:val="none" w:sz="0" w:space="0" w:color="auto"/>
        <w:right w:val="none" w:sz="0" w:space="0" w:color="auto"/>
      </w:divBdr>
    </w:div>
    <w:div w:id="2020572004">
      <w:bodyDiv w:val="1"/>
      <w:marLeft w:val="0"/>
      <w:marRight w:val="0"/>
      <w:marTop w:val="0"/>
      <w:marBottom w:val="0"/>
      <w:divBdr>
        <w:top w:val="none" w:sz="0" w:space="0" w:color="auto"/>
        <w:left w:val="none" w:sz="0" w:space="0" w:color="auto"/>
        <w:bottom w:val="none" w:sz="0" w:space="0" w:color="auto"/>
        <w:right w:val="none" w:sz="0" w:space="0" w:color="auto"/>
      </w:divBdr>
    </w:div>
    <w:div w:id="2030790689">
      <w:bodyDiv w:val="1"/>
      <w:marLeft w:val="0"/>
      <w:marRight w:val="0"/>
      <w:marTop w:val="0"/>
      <w:marBottom w:val="0"/>
      <w:divBdr>
        <w:top w:val="none" w:sz="0" w:space="0" w:color="auto"/>
        <w:left w:val="none" w:sz="0" w:space="0" w:color="auto"/>
        <w:bottom w:val="none" w:sz="0" w:space="0" w:color="auto"/>
        <w:right w:val="none" w:sz="0" w:space="0" w:color="auto"/>
      </w:divBdr>
    </w:div>
    <w:div w:id="2031908484">
      <w:bodyDiv w:val="1"/>
      <w:marLeft w:val="0"/>
      <w:marRight w:val="0"/>
      <w:marTop w:val="0"/>
      <w:marBottom w:val="0"/>
      <w:divBdr>
        <w:top w:val="none" w:sz="0" w:space="0" w:color="auto"/>
        <w:left w:val="none" w:sz="0" w:space="0" w:color="auto"/>
        <w:bottom w:val="none" w:sz="0" w:space="0" w:color="auto"/>
        <w:right w:val="none" w:sz="0" w:space="0" w:color="auto"/>
      </w:divBdr>
    </w:div>
    <w:div w:id="2032296876">
      <w:bodyDiv w:val="1"/>
      <w:marLeft w:val="0"/>
      <w:marRight w:val="0"/>
      <w:marTop w:val="0"/>
      <w:marBottom w:val="0"/>
      <w:divBdr>
        <w:top w:val="none" w:sz="0" w:space="0" w:color="auto"/>
        <w:left w:val="none" w:sz="0" w:space="0" w:color="auto"/>
        <w:bottom w:val="none" w:sz="0" w:space="0" w:color="auto"/>
        <w:right w:val="none" w:sz="0" w:space="0" w:color="auto"/>
      </w:divBdr>
    </w:div>
    <w:div w:id="2041472389">
      <w:bodyDiv w:val="1"/>
      <w:marLeft w:val="0"/>
      <w:marRight w:val="0"/>
      <w:marTop w:val="0"/>
      <w:marBottom w:val="0"/>
      <w:divBdr>
        <w:top w:val="none" w:sz="0" w:space="0" w:color="auto"/>
        <w:left w:val="none" w:sz="0" w:space="0" w:color="auto"/>
        <w:bottom w:val="none" w:sz="0" w:space="0" w:color="auto"/>
        <w:right w:val="none" w:sz="0" w:space="0" w:color="auto"/>
      </w:divBdr>
    </w:div>
    <w:div w:id="2042364743">
      <w:bodyDiv w:val="1"/>
      <w:marLeft w:val="0"/>
      <w:marRight w:val="0"/>
      <w:marTop w:val="0"/>
      <w:marBottom w:val="0"/>
      <w:divBdr>
        <w:top w:val="none" w:sz="0" w:space="0" w:color="auto"/>
        <w:left w:val="none" w:sz="0" w:space="0" w:color="auto"/>
        <w:bottom w:val="none" w:sz="0" w:space="0" w:color="auto"/>
        <w:right w:val="none" w:sz="0" w:space="0" w:color="auto"/>
      </w:divBdr>
      <w:divsChild>
        <w:div w:id="1223180759">
          <w:marLeft w:val="0"/>
          <w:marRight w:val="0"/>
          <w:marTop w:val="0"/>
          <w:marBottom w:val="0"/>
          <w:divBdr>
            <w:top w:val="none" w:sz="0" w:space="0" w:color="auto"/>
            <w:left w:val="none" w:sz="0" w:space="0" w:color="auto"/>
            <w:bottom w:val="none" w:sz="0" w:space="0" w:color="auto"/>
            <w:right w:val="none" w:sz="0" w:space="0" w:color="auto"/>
          </w:divBdr>
          <w:divsChild>
            <w:div w:id="1236282070">
              <w:marLeft w:val="0"/>
              <w:marRight w:val="0"/>
              <w:marTop w:val="0"/>
              <w:marBottom w:val="0"/>
              <w:divBdr>
                <w:top w:val="none" w:sz="0" w:space="0" w:color="auto"/>
                <w:left w:val="none" w:sz="0" w:space="0" w:color="auto"/>
                <w:bottom w:val="none" w:sz="0" w:space="0" w:color="auto"/>
                <w:right w:val="none" w:sz="0" w:space="0" w:color="auto"/>
              </w:divBdr>
            </w:div>
            <w:div w:id="1939558481">
              <w:marLeft w:val="0"/>
              <w:marRight w:val="0"/>
              <w:marTop w:val="0"/>
              <w:marBottom w:val="0"/>
              <w:divBdr>
                <w:top w:val="none" w:sz="0" w:space="0" w:color="auto"/>
                <w:left w:val="none" w:sz="0" w:space="0" w:color="auto"/>
                <w:bottom w:val="none" w:sz="0" w:space="0" w:color="auto"/>
                <w:right w:val="none" w:sz="0" w:space="0" w:color="auto"/>
              </w:divBdr>
              <w:divsChild>
                <w:div w:id="791628210">
                  <w:marLeft w:val="0"/>
                  <w:marRight w:val="0"/>
                  <w:marTop w:val="0"/>
                  <w:marBottom w:val="0"/>
                  <w:divBdr>
                    <w:top w:val="none" w:sz="0" w:space="0" w:color="auto"/>
                    <w:left w:val="none" w:sz="0" w:space="0" w:color="auto"/>
                    <w:bottom w:val="none" w:sz="0" w:space="0" w:color="auto"/>
                    <w:right w:val="none" w:sz="0" w:space="0" w:color="auto"/>
                  </w:divBdr>
                </w:div>
                <w:div w:id="1045104664">
                  <w:marLeft w:val="0"/>
                  <w:marRight w:val="0"/>
                  <w:marTop w:val="0"/>
                  <w:marBottom w:val="0"/>
                  <w:divBdr>
                    <w:top w:val="none" w:sz="0" w:space="0" w:color="auto"/>
                    <w:left w:val="none" w:sz="0" w:space="0" w:color="auto"/>
                    <w:bottom w:val="none" w:sz="0" w:space="0" w:color="auto"/>
                    <w:right w:val="none" w:sz="0" w:space="0" w:color="auto"/>
                  </w:divBdr>
                </w:div>
                <w:div w:id="2119173617">
                  <w:marLeft w:val="0"/>
                  <w:marRight w:val="0"/>
                  <w:marTop w:val="0"/>
                  <w:marBottom w:val="0"/>
                  <w:divBdr>
                    <w:top w:val="none" w:sz="0" w:space="0" w:color="auto"/>
                    <w:left w:val="none" w:sz="0" w:space="0" w:color="auto"/>
                    <w:bottom w:val="none" w:sz="0" w:space="0" w:color="auto"/>
                    <w:right w:val="none" w:sz="0" w:space="0" w:color="auto"/>
                  </w:divBdr>
                </w:div>
              </w:divsChild>
            </w:div>
            <w:div w:id="206343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654942">
      <w:bodyDiv w:val="1"/>
      <w:marLeft w:val="0"/>
      <w:marRight w:val="0"/>
      <w:marTop w:val="0"/>
      <w:marBottom w:val="0"/>
      <w:divBdr>
        <w:top w:val="none" w:sz="0" w:space="0" w:color="auto"/>
        <w:left w:val="none" w:sz="0" w:space="0" w:color="auto"/>
        <w:bottom w:val="none" w:sz="0" w:space="0" w:color="auto"/>
        <w:right w:val="none" w:sz="0" w:space="0" w:color="auto"/>
      </w:divBdr>
      <w:divsChild>
        <w:div w:id="1356464675">
          <w:marLeft w:val="0"/>
          <w:marRight w:val="0"/>
          <w:marTop w:val="0"/>
          <w:marBottom w:val="0"/>
          <w:divBdr>
            <w:top w:val="none" w:sz="0" w:space="0" w:color="auto"/>
            <w:left w:val="none" w:sz="0" w:space="0" w:color="auto"/>
            <w:bottom w:val="none" w:sz="0" w:space="0" w:color="auto"/>
            <w:right w:val="none" w:sz="0" w:space="0" w:color="auto"/>
          </w:divBdr>
        </w:div>
      </w:divsChild>
    </w:div>
    <w:div w:id="2056152122">
      <w:bodyDiv w:val="1"/>
      <w:marLeft w:val="0"/>
      <w:marRight w:val="0"/>
      <w:marTop w:val="0"/>
      <w:marBottom w:val="0"/>
      <w:divBdr>
        <w:top w:val="none" w:sz="0" w:space="0" w:color="auto"/>
        <w:left w:val="none" w:sz="0" w:space="0" w:color="auto"/>
        <w:bottom w:val="none" w:sz="0" w:space="0" w:color="auto"/>
        <w:right w:val="none" w:sz="0" w:space="0" w:color="auto"/>
      </w:divBdr>
      <w:divsChild>
        <w:div w:id="1952276770">
          <w:marLeft w:val="0"/>
          <w:marRight w:val="0"/>
          <w:marTop w:val="0"/>
          <w:marBottom w:val="0"/>
          <w:divBdr>
            <w:top w:val="none" w:sz="0" w:space="0" w:color="auto"/>
            <w:left w:val="none" w:sz="0" w:space="0" w:color="auto"/>
            <w:bottom w:val="none" w:sz="0" w:space="0" w:color="auto"/>
            <w:right w:val="none" w:sz="0" w:space="0" w:color="auto"/>
          </w:divBdr>
          <w:divsChild>
            <w:div w:id="906066138">
              <w:marLeft w:val="0"/>
              <w:marRight w:val="0"/>
              <w:marTop w:val="0"/>
              <w:marBottom w:val="0"/>
              <w:divBdr>
                <w:top w:val="none" w:sz="0" w:space="0" w:color="auto"/>
                <w:left w:val="none" w:sz="0" w:space="0" w:color="auto"/>
                <w:bottom w:val="none" w:sz="0" w:space="0" w:color="auto"/>
                <w:right w:val="none" w:sz="0" w:space="0" w:color="auto"/>
              </w:divBdr>
            </w:div>
            <w:div w:id="936866729">
              <w:marLeft w:val="0"/>
              <w:marRight w:val="0"/>
              <w:marTop w:val="0"/>
              <w:marBottom w:val="0"/>
              <w:divBdr>
                <w:top w:val="none" w:sz="0" w:space="0" w:color="auto"/>
                <w:left w:val="none" w:sz="0" w:space="0" w:color="auto"/>
                <w:bottom w:val="none" w:sz="0" w:space="0" w:color="auto"/>
                <w:right w:val="none" w:sz="0" w:space="0" w:color="auto"/>
              </w:divBdr>
            </w:div>
            <w:div w:id="1028987694">
              <w:marLeft w:val="0"/>
              <w:marRight w:val="0"/>
              <w:marTop w:val="0"/>
              <w:marBottom w:val="0"/>
              <w:divBdr>
                <w:top w:val="none" w:sz="0" w:space="0" w:color="auto"/>
                <w:left w:val="none" w:sz="0" w:space="0" w:color="auto"/>
                <w:bottom w:val="none" w:sz="0" w:space="0" w:color="auto"/>
                <w:right w:val="none" w:sz="0" w:space="0" w:color="auto"/>
              </w:divBdr>
            </w:div>
            <w:div w:id="1395007190">
              <w:marLeft w:val="0"/>
              <w:marRight w:val="0"/>
              <w:marTop w:val="0"/>
              <w:marBottom w:val="0"/>
              <w:divBdr>
                <w:top w:val="none" w:sz="0" w:space="0" w:color="auto"/>
                <w:left w:val="none" w:sz="0" w:space="0" w:color="auto"/>
                <w:bottom w:val="none" w:sz="0" w:space="0" w:color="auto"/>
                <w:right w:val="none" w:sz="0" w:space="0" w:color="auto"/>
              </w:divBdr>
            </w:div>
            <w:div w:id="211589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173748">
      <w:bodyDiv w:val="1"/>
      <w:marLeft w:val="0"/>
      <w:marRight w:val="0"/>
      <w:marTop w:val="0"/>
      <w:marBottom w:val="0"/>
      <w:divBdr>
        <w:top w:val="none" w:sz="0" w:space="0" w:color="auto"/>
        <w:left w:val="none" w:sz="0" w:space="0" w:color="auto"/>
        <w:bottom w:val="none" w:sz="0" w:space="0" w:color="auto"/>
        <w:right w:val="none" w:sz="0" w:space="0" w:color="auto"/>
      </w:divBdr>
    </w:div>
    <w:div w:id="2066025916">
      <w:bodyDiv w:val="1"/>
      <w:marLeft w:val="0"/>
      <w:marRight w:val="0"/>
      <w:marTop w:val="0"/>
      <w:marBottom w:val="0"/>
      <w:divBdr>
        <w:top w:val="none" w:sz="0" w:space="0" w:color="auto"/>
        <w:left w:val="none" w:sz="0" w:space="0" w:color="auto"/>
        <w:bottom w:val="none" w:sz="0" w:space="0" w:color="auto"/>
        <w:right w:val="none" w:sz="0" w:space="0" w:color="auto"/>
      </w:divBdr>
    </w:div>
    <w:div w:id="2071608002">
      <w:bodyDiv w:val="1"/>
      <w:marLeft w:val="0"/>
      <w:marRight w:val="0"/>
      <w:marTop w:val="0"/>
      <w:marBottom w:val="0"/>
      <w:divBdr>
        <w:top w:val="none" w:sz="0" w:space="0" w:color="auto"/>
        <w:left w:val="none" w:sz="0" w:space="0" w:color="auto"/>
        <w:bottom w:val="none" w:sz="0" w:space="0" w:color="auto"/>
        <w:right w:val="none" w:sz="0" w:space="0" w:color="auto"/>
      </w:divBdr>
    </w:div>
    <w:div w:id="2074309528">
      <w:bodyDiv w:val="1"/>
      <w:marLeft w:val="0"/>
      <w:marRight w:val="0"/>
      <w:marTop w:val="0"/>
      <w:marBottom w:val="0"/>
      <w:divBdr>
        <w:top w:val="none" w:sz="0" w:space="0" w:color="auto"/>
        <w:left w:val="none" w:sz="0" w:space="0" w:color="auto"/>
        <w:bottom w:val="none" w:sz="0" w:space="0" w:color="auto"/>
        <w:right w:val="none" w:sz="0" w:space="0" w:color="auto"/>
      </w:divBdr>
    </w:div>
    <w:div w:id="2089419922">
      <w:bodyDiv w:val="1"/>
      <w:marLeft w:val="0"/>
      <w:marRight w:val="0"/>
      <w:marTop w:val="0"/>
      <w:marBottom w:val="0"/>
      <w:divBdr>
        <w:top w:val="none" w:sz="0" w:space="0" w:color="auto"/>
        <w:left w:val="none" w:sz="0" w:space="0" w:color="auto"/>
        <w:bottom w:val="none" w:sz="0" w:space="0" w:color="auto"/>
        <w:right w:val="none" w:sz="0" w:space="0" w:color="auto"/>
      </w:divBdr>
      <w:divsChild>
        <w:div w:id="1719011572">
          <w:marLeft w:val="0"/>
          <w:marRight w:val="0"/>
          <w:marTop w:val="0"/>
          <w:marBottom w:val="0"/>
          <w:divBdr>
            <w:top w:val="none" w:sz="0" w:space="0" w:color="auto"/>
            <w:left w:val="none" w:sz="0" w:space="0" w:color="auto"/>
            <w:bottom w:val="none" w:sz="0" w:space="0" w:color="auto"/>
            <w:right w:val="none" w:sz="0" w:space="0" w:color="auto"/>
          </w:divBdr>
          <w:divsChild>
            <w:div w:id="1345747562">
              <w:marLeft w:val="0"/>
              <w:marRight w:val="0"/>
              <w:marTop w:val="0"/>
              <w:marBottom w:val="0"/>
              <w:divBdr>
                <w:top w:val="none" w:sz="0" w:space="0" w:color="auto"/>
                <w:left w:val="none" w:sz="0" w:space="0" w:color="auto"/>
                <w:bottom w:val="none" w:sz="0" w:space="0" w:color="auto"/>
                <w:right w:val="none" w:sz="0" w:space="0" w:color="auto"/>
              </w:divBdr>
              <w:divsChild>
                <w:div w:id="1072503992">
                  <w:marLeft w:val="0"/>
                  <w:marRight w:val="0"/>
                  <w:marTop w:val="0"/>
                  <w:marBottom w:val="0"/>
                  <w:divBdr>
                    <w:top w:val="none" w:sz="0" w:space="0" w:color="auto"/>
                    <w:left w:val="none" w:sz="0" w:space="0" w:color="auto"/>
                    <w:bottom w:val="none" w:sz="0" w:space="0" w:color="auto"/>
                    <w:right w:val="none" w:sz="0" w:space="0" w:color="auto"/>
                  </w:divBdr>
                  <w:divsChild>
                    <w:div w:id="1987659699">
                      <w:marLeft w:val="0"/>
                      <w:marRight w:val="0"/>
                      <w:marTop w:val="0"/>
                      <w:marBottom w:val="0"/>
                      <w:divBdr>
                        <w:top w:val="none" w:sz="0" w:space="0" w:color="auto"/>
                        <w:left w:val="none" w:sz="0" w:space="0" w:color="auto"/>
                        <w:bottom w:val="none" w:sz="0" w:space="0" w:color="auto"/>
                        <w:right w:val="none" w:sz="0" w:space="0" w:color="auto"/>
                      </w:divBdr>
                      <w:divsChild>
                        <w:div w:id="1321888612">
                          <w:marLeft w:val="0"/>
                          <w:marRight w:val="0"/>
                          <w:marTop w:val="0"/>
                          <w:marBottom w:val="0"/>
                          <w:divBdr>
                            <w:top w:val="none" w:sz="0" w:space="0" w:color="auto"/>
                            <w:left w:val="none" w:sz="0" w:space="0" w:color="auto"/>
                            <w:bottom w:val="none" w:sz="0" w:space="0" w:color="auto"/>
                            <w:right w:val="none" w:sz="0" w:space="0" w:color="auto"/>
                          </w:divBdr>
                          <w:divsChild>
                            <w:div w:id="640968109">
                              <w:marLeft w:val="0"/>
                              <w:marRight w:val="0"/>
                              <w:marTop w:val="0"/>
                              <w:marBottom w:val="0"/>
                              <w:divBdr>
                                <w:top w:val="none" w:sz="0" w:space="0" w:color="auto"/>
                                <w:left w:val="none" w:sz="0" w:space="0" w:color="auto"/>
                                <w:bottom w:val="none" w:sz="0" w:space="0" w:color="auto"/>
                                <w:right w:val="none" w:sz="0" w:space="0" w:color="auto"/>
                              </w:divBdr>
                              <w:divsChild>
                                <w:div w:id="1834178043">
                                  <w:marLeft w:val="0"/>
                                  <w:marRight w:val="0"/>
                                  <w:marTop w:val="0"/>
                                  <w:marBottom w:val="0"/>
                                  <w:divBdr>
                                    <w:top w:val="none" w:sz="0" w:space="0" w:color="auto"/>
                                    <w:left w:val="none" w:sz="0" w:space="0" w:color="auto"/>
                                    <w:bottom w:val="none" w:sz="0" w:space="0" w:color="auto"/>
                                    <w:right w:val="none" w:sz="0" w:space="0" w:color="auto"/>
                                  </w:divBdr>
                                  <w:divsChild>
                                    <w:div w:id="659771577">
                                      <w:marLeft w:val="0"/>
                                      <w:marRight w:val="0"/>
                                      <w:marTop w:val="0"/>
                                      <w:marBottom w:val="0"/>
                                      <w:divBdr>
                                        <w:top w:val="none" w:sz="0" w:space="0" w:color="auto"/>
                                        <w:left w:val="none" w:sz="0" w:space="0" w:color="auto"/>
                                        <w:bottom w:val="none" w:sz="0" w:space="0" w:color="auto"/>
                                        <w:right w:val="none" w:sz="0" w:space="0" w:color="auto"/>
                                      </w:divBdr>
                                      <w:divsChild>
                                        <w:div w:id="568803617">
                                          <w:marLeft w:val="0"/>
                                          <w:marRight w:val="0"/>
                                          <w:marTop w:val="0"/>
                                          <w:marBottom w:val="0"/>
                                          <w:divBdr>
                                            <w:top w:val="none" w:sz="0" w:space="0" w:color="auto"/>
                                            <w:left w:val="none" w:sz="0" w:space="0" w:color="auto"/>
                                            <w:bottom w:val="none" w:sz="0" w:space="0" w:color="auto"/>
                                            <w:right w:val="none" w:sz="0" w:space="0" w:color="auto"/>
                                          </w:divBdr>
                                          <w:divsChild>
                                            <w:div w:id="739256257">
                                              <w:marLeft w:val="0"/>
                                              <w:marRight w:val="0"/>
                                              <w:marTop w:val="0"/>
                                              <w:marBottom w:val="0"/>
                                              <w:divBdr>
                                                <w:top w:val="none" w:sz="0" w:space="0" w:color="auto"/>
                                                <w:left w:val="none" w:sz="0" w:space="0" w:color="auto"/>
                                                <w:bottom w:val="none" w:sz="0" w:space="0" w:color="auto"/>
                                                <w:right w:val="none" w:sz="0" w:space="0" w:color="auto"/>
                                              </w:divBdr>
                                              <w:divsChild>
                                                <w:div w:id="1841119197">
                                                  <w:marLeft w:val="0"/>
                                                  <w:marRight w:val="0"/>
                                                  <w:marTop w:val="0"/>
                                                  <w:marBottom w:val="0"/>
                                                  <w:divBdr>
                                                    <w:top w:val="none" w:sz="0" w:space="0" w:color="auto"/>
                                                    <w:left w:val="none" w:sz="0" w:space="0" w:color="auto"/>
                                                    <w:bottom w:val="none" w:sz="0" w:space="0" w:color="auto"/>
                                                    <w:right w:val="none" w:sz="0" w:space="0" w:color="auto"/>
                                                  </w:divBdr>
                                                  <w:divsChild>
                                                    <w:div w:id="1435856700">
                                                      <w:marLeft w:val="0"/>
                                                      <w:marRight w:val="0"/>
                                                      <w:marTop w:val="0"/>
                                                      <w:marBottom w:val="0"/>
                                                      <w:divBdr>
                                                        <w:top w:val="none" w:sz="0" w:space="0" w:color="auto"/>
                                                        <w:left w:val="none" w:sz="0" w:space="0" w:color="auto"/>
                                                        <w:bottom w:val="none" w:sz="0" w:space="0" w:color="auto"/>
                                                        <w:right w:val="none" w:sz="0" w:space="0" w:color="auto"/>
                                                      </w:divBdr>
                                                      <w:divsChild>
                                                        <w:div w:id="597908472">
                                                          <w:marLeft w:val="0"/>
                                                          <w:marRight w:val="0"/>
                                                          <w:marTop w:val="0"/>
                                                          <w:marBottom w:val="0"/>
                                                          <w:divBdr>
                                                            <w:top w:val="none" w:sz="0" w:space="0" w:color="auto"/>
                                                            <w:left w:val="none" w:sz="0" w:space="0" w:color="auto"/>
                                                            <w:bottom w:val="none" w:sz="0" w:space="0" w:color="auto"/>
                                                            <w:right w:val="none" w:sz="0" w:space="0" w:color="auto"/>
                                                          </w:divBdr>
                                                          <w:divsChild>
                                                            <w:div w:id="1345982182">
                                                              <w:marLeft w:val="0"/>
                                                              <w:marRight w:val="0"/>
                                                              <w:marTop w:val="0"/>
                                                              <w:marBottom w:val="0"/>
                                                              <w:divBdr>
                                                                <w:top w:val="none" w:sz="0" w:space="0" w:color="auto"/>
                                                                <w:left w:val="none" w:sz="0" w:space="0" w:color="auto"/>
                                                                <w:bottom w:val="none" w:sz="0" w:space="0" w:color="auto"/>
                                                                <w:right w:val="none" w:sz="0" w:space="0" w:color="auto"/>
                                                              </w:divBdr>
                                                              <w:divsChild>
                                                                <w:div w:id="815411502">
                                                                  <w:marLeft w:val="0"/>
                                                                  <w:marRight w:val="0"/>
                                                                  <w:marTop w:val="0"/>
                                                                  <w:marBottom w:val="0"/>
                                                                  <w:divBdr>
                                                                    <w:top w:val="none" w:sz="0" w:space="0" w:color="auto"/>
                                                                    <w:left w:val="none" w:sz="0" w:space="0" w:color="auto"/>
                                                                    <w:bottom w:val="none" w:sz="0" w:space="0" w:color="auto"/>
                                                                    <w:right w:val="none" w:sz="0" w:space="0" w:color="auto"/>
                                                                  </w:divBdr>
                                                                  <w:divsChild>
                                                                    <w:div w:id="1684210616">
                                                                      <w:marLeft w:val="0"/>
                                                                      <w:marRight w:val="0"/>
                                                                      <w:marTop w:val="0"/>
                                                                      <w:marBottom w:val="0"/>
                                                                      <w:divBdr>
                                                                        <w:top w:val="none" w:sz="0" w:space="0" w:color="auto"/>
                                                                        <w:left w:val="none" w:sz="0" w:space="0" w:color="auto"/>
                                                                        <w:bottom w:val="none" w:sz="0" w:space="0" w:color="auto"/>
                                                                        <w:right w:val="none" w:sz="0" w:space="0" w:color="auto"/>
                                                                      </w:divBdr>
                                                                      <w:divsChild>
                                                                        <w:div w:id="1075280563">
                                                                          <w:marLeft w:val="120"/>
                                                                          <w:marRight w:val="450"/>
                                                                          <w:marTop w:val="0"/>
                                                                          <w:marBottom w:val="120"/>
                                                                          <w:divBdr>
                                                                            <w:top w:val="none" w:sz="0" w:space="0" w:color="auto"/>
                                                                            <w:left w:val="none" w:sz="0" w:space="0" w:color="auto"/>
                                                                            <w:bottom w:val="none" w:sz="0" w:space="0" w:color="auto"/>
                                                                            <w:right w:val="none" w:sz="0" w:space="0" w:color="auto"/>
                                                                          </w:divBdr>
                                                                          <w:divsChild>
                                                                            <w:div w:id="354356073">
                                                                              <w:marLeft w:val="0"/>
                                                                              <w:marRight w:val="0"/>
                                                                              <w:marTop w:val="0"/>
                                                                              <w:marBottom w:val="0"/>
                                                                              <w:divBdr>
                                                                                <w:top w:val="none" w:sz="0" w:space="0" w:color="auto"/>
                                                                                <w:left w:val="none" w:sz="0" w:space="0" w:color="auto"/>
                                                                                <w:bottom w:val="none" w:sz="0" w:space="0" w:color="auto"/>
                                                                                <w:right w:val="none" w:sz="0" w:space="0" w:color="auto"/>
                                                                              </w:divBdr>
                                                                              <w:divsChild>
                                                                                <w:div w:id="29770330">
                                                                                  <w:marLeft w:val="0"/>
                                                                                  <w:marRight w:val="0"/>
                                                                                  <w:marTop w:val="0"/>
                                                                                  <w:marBottom w:val="0"/>
                                                                                  <w:divBdr>
                                                                                    <w:top w:val="none" w:sz="0" w:space="0" w:color="auto"/>
                                                                                    <w:left w:val="none" w:sz="0" w:space="0" w:color="auto"/>
                                                                                    <w:bottom w:val="none" w:sz="0" w:space="0" w:color="auto"/>
                                                                                    <w:right w:val="none" w:sz="0" w:space="0" w:color="auto"/>
                                                                                  </w:divBdr>
                                                                                  <w:divsChild>
                                                                                    <w:div w:id="1443920638">
                                                                                      <w:marLeft w:val="0"/>
                                                                                      <w:marRight w:val="0"/>
                                                                                      <w:marTop w:val="0"/>
                                                                                      <w:marBottom w:val="0"/>
                                                                                      <w:divBdr>
                                                                                        <w:top w:val="none" w:sz="0" w:space="0" w:color="auto"/>
                                                                                        <w:left w:val="none" w:sz="0" w:space="0" w:color="auto"/>
                                                                                        <w:bottom w:val="none" w:sz="0" w:space="0" w:color="auto"/>
                                                                                        <w:right w:val="none" w:sz="0" w:space="0" w:color="auto"/>
                                                                                      </w:divBdr>
                                                                                      <w:divsChild>
                                                                                        <w:div w:id="955520300">
                                                                                          <w:marLeft w:val="0"/>
                                                                                          <w:marRight w:val="0"/>
                                                                                          <w:marTop w:val="0"/>
                                                                                          <w:marBottom w:val="0"/>
                                                                                          <w:divBdr>
                                                                                            <w:top w:val="none" w:sz="0" w:space="0" w:color="auto"/>
                                                                                            <w:left w:val="none" w:sz="0" w:space="0" w:color="auto"/>
                                                                                            <w:bottom w:val="none" w:sz="0" w:space="0" w:color="auto"/>
                                                                                            <w:right w:val="none" w:sz="0" w:space="0" w:color="auto"/>
                                                                                          </w:divBdr>
                                                                                          <w:divsChild>
                                                                                            <w:div w:id="1246308299">
                                                                                              <w:marLeft w:val="0"/>
                                                                                              <w:marRight w:val="0"/>
                                                                                              <w:marTop w:val="0"/>
                                                                                              <w:marBottom w:val="0"/>
                                                                                              <w:divBdr>
                                                                                                <w:top w:val="single" w:sz="2" w:space="0" w:color="EFEFEF"/>
                                                                                                <w:left w:val="none" w:sz="0" w:space="0" w:color="auto"/>
                                                                                                <w:bottom w:val="none" w:sz="0" w:space="0" w:color="auto"/>
                                                                                                <w:right w:val="none" w:sz="0" w:space="0" w:color="auto"/>
                                                                                              </w:divBdr>
                                                                                              <w:divsChild>
                                                                                                <w:div w:id="407386204">
                                                                                                  <w:marLeft w:val="0"/>
                                                                                                  <w:marRight w:val="0"/>
                                                                                                  <w:marTop w:val="0"/>
                                                                                                  <w:marBottom w:val="0"/>
                                                                                                  <w:divBdr>
                                                                                                    <w:top w:val="single" w:sz="6" w:space="0" w:color="D8D8D8"/>
                                                                                                    <w:left w:val="none" w:sz="0" w:space="0" w:color="auto"/>
                                                                                                    <w:bottom w:val="none" w:sz="0" w:space="0" w:color="D8D8D8"/>
                                                                                                    <w:right w:val="none" w:sz="0" w:space="0" w:color="auto"/>
                                                                                                  </w:divBdr>
                                                                                                  <w:divsChild>
                                                                                                    <w:div w:id="226427251">
                                                                                                      <w:marLeft w:val="0"/>
                                                                                                      <w:marRight w:val="0"/>
                                                                                                      <w:marTop w:val="0"/>
                                                                                                      <w:marBottom w:val="0"/>
                                                                                                      <w:divBdr>
                                                                                                        <w:top w:val="none" w:sz="0" w:space="0" w:color="auto"/>
                                                                                                        <w:left w:val="none" w:sz="0" w:space="0" w:color="auto"/>
                                                                                                        <w:bottom w:val="none" w:sz="0" w:space="0" w:color="auto"/>
                                                                                                        <w:right w:val="none" w:sz="0" w:space="0" w:color="auto"/>
                                                                                                      </w:divBdr>
                                                                                                      <w:divsChild>
                                                                                                        <w:div w:id="1890267890">
                                                                                                          <w:marLeft w:val="0"/>
                                                                                                          <w:marRight w:val="0"/>
                                                                                                          <w:marTop w:val="0"/>
                                                                                                          <w:marBottom w:val="0"/>
                                                                                                          <w:divBdr>
                                                                                                            <w:top w:val="none" w:sz="0" w:space="0" w:color="auto"/>
                                                                                                            <w:left w:val="none" w:sz="0" w:space="0" w:color="auto"/>
                                                                                                            <w:bottom w:val="none" w:sz="0" w:space="0" w:color="auto"/>
                                                                                                            <w:right w:val="none" w:sz="0" w:space="0" w:color="auto"/>
                                                                                                          </w:divBdr>
                                                                                                          <w:divsChild>
                                                                                                            <w:div w:id="511261453">
                                                                                                              <w:marLeft w:val="0"/>
                                                                                                              <w:marRight w:val="0"/>
                                                                                                              <w:marTop w:val="0"/>
                                                                                                              <w:marBottom w:val="0"/>
                                                                                                              <w:divBdr>
                                                                                                                <w:top w:val="none" w:sz="0" w:space="0" w:color="auto"/>
                                                                                                                <w:left w:val="none" w:sz="0" w:space="0" w:color="auto"/>
                                                                                                                <w:bottom w:val="none" w:sz="0" w:space="0" w:color="auto"/>
                                                                                                                <w:right w:val="none" w:sz="0" w:space="0" w:color="auto"/>
                                                                                                              </w:divBdr>
                                                                                                              <w:divsChild>
                                                                                                                <w:div w:id="1924071878">
                                                                                                                  <w:marLeft w:val="660"/>
                                                                                                                  <w:marRight w:val="0"/>
                                                                                                                  <w:marTop w:val="0"/>
                                                                                                                  <w:marBottom w:val="0"/>
                                                                                                                  <w:divBdr>
                                                                                                                    <w:top w:val="none" w:sz="0" w:space="0" w:color="auto"/>
                                                                                                                    <w:left w:val="none" w:sz="0" w:space="0" w:color="auto"/>
                                                                                                                    <w:bottom w:val="none" w:sz="0" w:space="0" w:color="auto"/>
                                                                                                                    <w:right w:val="none" w:sz="0" w:space="0" w:color="auto"/>
                                                                                                                  </w:divBdr>
                                                                                                                  <w:divsChild>
                                                                                                                    <w:div w:id="641155777">
                                                                                                                      <w:marLeft w:val="0"/>
                                                                                                                      <w:marRight w:val="225"/>
                                                                                                                      <w:marTop w:val="75"/>
                                                                                                                      <w:marBottom w:val="0"/>
                                                                                                                      <w:divBdr>
                                                                                                                        <w:top w:val="none" w:sz="0" w:space="0" w:color="auto"/>
                                                                                                                        <w:left w:val="none" w:sz="0" w:space="0" w:color="auto"/>
                                                                                                                        <w:bottom w:val="none" w:sz="0" w:space="0" w:color="auto"/>
                                                                                                                        <w:right w:val="none" w:sz="0" w:space="0" w:color="auto"/>
                                                                                                                      </w:divBdr>
                                                                                                                      <w:divsChild>
                                                                                                                        <w:div w:id="1624266996">
                                                                                                                          <w:marLeft w:val="0"/>
                                                                                                                          <w:marRight w:val="0"/>
                                                                                                                          <w:marTop w:val="0"/>
                                                                                                                          <w:marBottom w:val="0"/>
                                                                                                                          <w:divBdr>
                                                                                                                            <w:top w:val="none" w:sz="0" w:space="0" w:color="auto"/>
                                                                                                                            <w:left w:val="none" w:sz="0" w:space="0" w:color="auto"/>
                                                                                                                            <w:bottom w:val="none" w:sz="0" w:space="0" w:color="auto"/>
                                                                                                                            <w:right w:val="none" w:sz="0" w:space="0" w:color="auto"/>
                                                                                                                          </w:divBdr>
                                                                                                                          <w:divsChild>
                                                                                                                            <w:div w:id="1266425854">
                                                                                                                              <w:marLeft w:val="0"/>
                                                                                                                              <w:marRight w:val="0"/>
                                                                                                                              <w:marTop w:val="0"/>
                                                                                                                              <w:marBottom w:val="0"/>
                                                                                                                              <w:divBdr>
                                                                                                                                <w:top w:val="none" w:sz="0" w:space="0" w:color="auto"/>
                                                                                                                                <w:left w:val="none" w:sz="0" w:space="0" w:color="auto"/>
                                                                                                                                <w:bottom w:val="none" w:sz="0" w:space="0" w:color="auto"/>
                                                                                                                                <w:right w:val="none" w:sz="0" w:space="0" w:color="auto"/>
                                                                                                                              </w:divBdr>
                                                                                                                              <w:divsChild>
                                                                                                                                <w:div w:id="526065401">
                                                                                                                                  <w:marLeft w:val="0"/>
                                                                                                                                  <w:marRight w:val="0"/>
                                                                                                                                  <w:marTop w:val="0"/>
                                                                                                                                  <w:marBottom w:val="0"/>
                                                                                                                                  <w:divBdr>
                                                                                                                                    <w:top w:val="none" w:sz="0" w:space="0" w:color="auto"/>
                                                                                                                                    <w:left w:val="none" w:sz="0" w:space="0" w:color="auto"/>
                                                                                                                                    <w:bottom w:val="none" w:sz="0" w:space="0" w:color="auto"/>
                                                                                                                                    <w:right w:val="none" w:sz="0" w:space="0" w:color="auto"/>
                                                                                                                                  </w:divBdr>
                                                                                                                                  <w:divsChild>
                                                                                                                                    <w:div w:id="5658921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45096721">
                                                                                                                                          <w:marLeft w:val="0"/>
                                                                                                                                          <w:marRight w:val="0"/>
                                                                                                                                          <w:marTop w:val="0"/>
                                                                                                                                          <w:marBottom w:val="0"/>
                                                                                                                                          <w:divBdr>
                                                                                                                                            <w:top w:val="none" w:sz="0" w:space="0" w:color="auto"/>
                                                                                                                                            <w:left w:val="none" w:sz="0" w:space="0" w:color="auto"/>
                                                                                                                                            <w:bottom w:val="none" w:sz="0" w:space="0" w:color="auto"/>
                                                                                                                                            <w:right w:val="none" w:sz="0" w:space="0" w:color="auto"/>
                                                                                                                                          </w:divBdr>
                                                                                                                                          <w:divsChild>
                                                                                                                                            <w:div w:id="1350331285">
                                                                                                                                              <w:marLeft w:val="0"/>
                                                                                                                                              <w:marRight w:val="0"/>
                                                                                                                                              <w:marTop w:val="0"/>
                                                                                                                                              <w:marBottom w:val="0"/>
                                                                                                                                              <w:divBdr>
                                                                                                                                                <w:top w:val="none" w:sz="0" w:space="0" w:color="auto"/>
                                                                                                                                                <w:left w:val="none" w:sz="0" w:space="0" w:color="auto"/>
                                                                                                                                                <w:bottom w:val="none" w:sz="0" w:space="0" w:color="auto"/>
                                                                                                                                                <w:right w:val="none" w:sz="0" w:space="0" w:color="auto"/>
                                                                                                                                              </w:divBdr>
                                                                                                                                              <w:divsChild>
                                                                                                                                                <w:div w:id="2004121467">
                                                                                                                                                  <w:marLeft w:val="0"/>
                                                                                                                                                  <w:marRight w:val="0"/>
                                                                                                                                                  <w:marTop w:val="0"/>
                                                                                                                                                  <w:marBottom w:val="0"/>
                                                                                                                                                  <w:divBdr>
                                                                                                                                                    <w:top w:val="none" w:sz="0" w:space="0" w:color="auto"/>
                                                                                                                                                    <w:left w:val="none" w:sz="0" w:space="0" w:color="auto"/>
                                                                                                                                                    <w:bottom w:val="none" w:sz="0" w:space="0" w:color="auto"/>
                                                                                                                                                    <w:right w:val="none" w:sz="0" w:space="0" w:color="auto"/>
                                                                                                                                                  </w:divBdr>
                                                                                                                                                  <w:divsChild>
                                                                                                                                                    <w:div w:id="2135901849">
                                                                                                                                                      <w:marLeft w:val="0"/>
                                                                                                                                                      <w:marRight w:val="0"/>
                                                                                                                                                      <w:marTop w:val="0"/>
                                                                                                                                                      <w:marBottom w:val="0"/>
                                                                                                                                                      <w:divBdr>
                                                                                                                                                        <w:top w:val="none" w:sz="0" w:space="0" w:color="auto"/>
                                                                                                                                                        <w:left w:val="none" w:sz="0" w:space="0" w:color="auto"/>
                                                                                                                                                        <w:bottom w:val="none" w:sz="0" w:space="0" w:color="auto"/>
                                                                                                                                                        <w:right w:val="none" w:sz="0" w:space="0" w:color="auto"/>
                                                                                                                                                      </w:divBdr>
                                                                                                                                                      <w:divsChild>
                                                                                                                                                        <w:div w:id="1446731819">
                                                                                                                                                          <w:marLeft w:val="0"/>
                                                                                                                                                          <w:marRight w:val="0"/>
                                                                                                                                                          <w:marTop w:val="0"/>
                                                                                                                                                          <w:marBottom w:val="0"/>
                                                                                                                                                          <w:divBdr>
                                                                                                                                                            <w:top w:val="none" w:sz="0" w:space="0" w:color="auto"/>
                                                                                                                                                            <w:left w:val="none" w:sz="0" w:space="0" w:color="auto"/>
                                                                                                                                                            <w:bottom w:val="none" w:sz="0" w:space="0" w:color="auto"/>
                                                                                                                                                            <w:right w:val="none" w:sz="0" w:space="0" w:color="auto"/>
                                                                                                                                                          </w:divBdr>
                                                                                                                                                          <w:divsChild>
                                                                                                                                                            <w:div w:id="858397740">
                                                                                                                                                              <w:marLeft w:val="0"/>
                                                                                                                                                              <w:marRight w:val="0"/>
                                                                                                                                                              <w:marTop w:val="0"/>
                                                                                                                                                              <w:marBottom w:val="0"/>
                                                                                                                                                              <w:divBdr>
                                                                                                                                                                <w:top w:val="none" w:sz="0" w:space="0" w:color="auto"/>
                                                                                                                                                                <w:left w:val="none" w:sz="0" w:space="0" w:color="auto"/>
                                                                                                                                                                <w:bottom w:val="none" w:sz="0" w:space="0" w:color="auto"/>
                                                                                                                                                                <w:right w:val="none" w:sz="0" w:space="0" w:color="auto"/>
                                                                                                                                                              </w:divBdr>
                                                                                                                                                              <w:divsChild>
                                                                                                                                                                <w:div w:id="921530257">
                                                                                                                                                                  <w:marLeft w:val="0"/>
                                                                                                                                                                  <w:marRight w:val="0"/>
                                                                                                                                                                  <w:marTop w:val="0"/>
                                                                                                                                                                  <w:marBottom w:val="0"/>
                                                                                                                                                                  <w:divBdr>
                                                                                                                                                                    <w:top w:val="none" w:sz="0" w:space="0" w:color="auto"/>
                                                                                                                                                                    <w:left w:val="none" w:sz="0" w:space="0" w:color="auto"/>
                                                                                                                                                                    <w:bottom w:val="none" w:sz="0" w:space="0" w:color="auto"/>
                                                                                                                                                                    <w:right w:val="none" w:sz="0" w:space="0" w:color="auto"/>
                                                                                                                                                                  </w:divBdr>
                                                                                                                                                                </w:div>
                                                                                                                                                                <w:div w:id="137765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5224871">
                                                                                                                                      <w:marLeft w:val="0"/>
                                                                                                                                      <w:marRight w:val="0"/>
                                                                                                                                      <w:marTop w:val="0"/>
                                                                                                                                      <w:marBottom w:val="0"/>
                                                                                                                                      <w:divBdr>
                                                                                                                                        <w:top w:val="none" w:sz="0" w:space="0" w:color="auto"/>
                                                                                                                                        <w:left w:val="none" w:sz="0" w:space="0" w:color="auto"/>
                                                                                                                                        <w:bottom w:val="none" w:sz="0" w:space="0" w:color="auto"/>
                                                                                                                                        <w:right w:val="none" w:sz="0" w:space="0" w:color="auto"/>
                                                                                                                                      </w:divBdr>
                                                                                                                                    </w:div>
                                                                                                                                    <w:div w:id="91168017">
                                                                                                                                      <w:marLeft w:val="0"/>
                                                                                                                                      <w:marRight w:val="0"/>
                                                                                                                                      <w:marTop w:val="0"/>
                                                                                                                                      <w:marBottom w:val="0"/>
                                                                                                                                      <w:divBdr>
                                                                                                                                        <w:top w:val="none" w:sz="0" w:space="0" w:color="auto"/>
                                                                                                                                        <w:left w:val="none" w:sz="0" w:space="0" w:color="auto"/>
                                                                                                                                        <w:bottom w:val="none" w:sz="0" w:space="0" w:color="auto"/>
                                                                                                                                        <w:right w:val="none" w:sz="0" w:space="0" w:color="auto"/>
                                                                                                                                      </w:divBdr>
                                                                                                                                    </w:div>
                                                                                                                                    <w:div w:id="3542337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59692446">
                                                                                                                                          <w:marLeft w:val="0"/>
                                                                                                                                          <w:marRight w:val="0"/>
                                                                                                                                          <w:marTop w:val="0"/>
                                                                                                                                          <w:marBottom w:val="0"/>
                                                                                                                                          <w:divBdr>
                                                                                                                                            <w:top w:val="none" w:sz="0" w:space="0" w:color="auto"/>
                                                                                                                                            <w:left w:val="none" w:sz="0" w:space="0" w:color="auto"/>
                                                                                                                                            <w:bottom w:val="none" w:sz="0" w:space="0" w:color="auto"/>
                                                                                                                                            <w:right w:val="none" w:sz="0" w:space="0" w:color="auto"/>
                                                                                                                                          </w:divBdr>
                                                                                                                                          <w:divsChild>
                                                                                                                                            <w:div w:id="1737974141">
                                                                                                                                              <w:marLeft w:val="0"/>
                                                                                                                                              <w:marRight w:val="0"/>
                                                                                                                                              <w:marTop w:val="0"/>
                                                                                                                                              <w:marBottom w:val="0"/>
                                                                                                                                              <w:divBdr>
                                                                                                                                                <w:top w:val="none" w:sz="0" w:space="0" w:color="auto"/>
                                                                                                                                                <w:left w:val="none" w:sz="0" w:space="0" w:color="auto"/>
                                                                                                                                                <w:bottom w:val="none" w:sz="0" w:space="0" w:color="auto"/>
                                                                                                                                                <w:right w:val="none" w:sz="0" w:space="0" w:color="auto"/>
                                                                                                                                              </w:divBdr>
                                                                                                                                              <w:divsChild>
                                                                                                                                                <w:div w:id="165173010">
                                                                                                                                                  <w:marLeft w:val="0"/>
                                                                                                                                                  <w:marRight w:val="0"/>
                                                                                                                                                  <w:marTop w:val="0"/>
                                                                                                                                                  <w:marBottom w:val="0"/>
                                                                                                                                                  <w:divBdr>
                                                                                                                                                    <w:top w:val="none" w:sz="0" w:space="0" w:color="auto"/>
                                                                                                                                                    <w:left w:val="none" w:sz="0" w:space="0" w:color="auto"/>
                                                                                                                                                    <w:bottom w:val="none" w:sz="0" w:space="0" w:color="auto"/>
                                                                                                                                                    <w:right w:val="none" w:sz="0" w:space="0" w:color="auto"/>
                                                                                                                                                  </w:divBdr>
                                                                                                                                                  <w:divsChild>
                                                                                                                                                    <w:div w:id="806778398">
                                                                                                                                                      <w:marLeft w:val="0"/>
                                                                                                                                                      <w:marRight w:val="0"/>
                                                                                                                                                      <w:marTop w:val="0"/>
                                                                                                                                                      <w:marBottom w:val="0"/>
                                                                                                                                                      <w:divBdr>
                                                                                                                                                        <w:top w:val="none" w:sz="0" w:space="0" w:color="auto"/>
                                                                                                                                                        <w:left w:val="none" w:sz="0" w:space="0" w:color="auto"/>
                                                                                                                                                        <w:bottom w:val="none" w:sz="0" w:space="0" w:color="auto"/>
                                                                                                                                                        <w:right w:val="none" w:sz="0" w:space="0" w:color="auto"/>
                                                                                                                                                      </w:divBdr>
                                                                                                                                                      <w:divsChild>
                                                                                                                                                        <w:div w:id="1892225700">
                                                                                                                                                          <w:marLeft w:val="0"/>
                                                                                                                                                          <w:marRight w:val="0"/>
                                                                                                                                                          <w:marTop w:val="0"/>
                                                                                                                                                          <w:marBottom w:val="0"/>
                                                                                                                                                          <w:divBdr>
                                                                                                                                                            <w:top w:val="none" w:sz="0" w:space="0" w:color="auto"/>
                                                                                                                                                            <w:left w:val="none" w:sz="0" w:space="0" w:color="auto"/>
                                                                                                                                                            <w:bottom w:val="none" w:sz="0" w:space="0" w:color="auto"/>
                                                                                                                                                            <w:right w:val="none" w:sz="0" w:space="0" w:color="auto"/>
                                                                                                                                                          </w:divBdr>
                                                                                                                                                          <w:divsChild>
                                                                                                                                                            <w:div w:id="1910729878">
                                                                                                                                                              <w:marLeft w:val="0"/>
                                                                                                                                                              <w:marRight w:val="0"/>
                                                                                                                                                              <w:marTop w:val="0"/>
                                                                                                                                                              <w:marBottom w:val="0"/>
                                                                                                                                                              <w:divBdr>
                                                                                                                                                                <w:top w:val="none" w:sz="0" w:space="0" w:color="auto"/>
                                                                                                                                                                <w:left w:val="none" w:sz="0" w:space="0" w:color="auto"/>
                                                                                                                                                                <w:bottom w:val="none" w:sz="0" w:space="0" w:color="auto"/>
                                                                                                                                                                <w:right w:val="none" w:sz="0" w:space="0" w:color="auto"/>
                                                                                                                                                              </w:divBdr>
                                                                                                                                                              <w:divsChild>
                                                                                                                                                                <w:div w:id="767504177">
                                                                                                                                                                  <w:marLeft w:val="0"/>
                                                                                                                                                                  <w:marRight w:val="0"/>
                                                                                                                                                                  <w:marTop w:val="0"/>
                                                                                                                                                                  <w:marBottom w:val="0"/>
                                                                                                                                                                  <w:divBdr>
                                                                                                                                                                    <w:top w:val="none" w:sz="0" w:space="0" w:color="auto"/>
                                                                                                                                                                    <w:left w:val="none" w:sz="0" w:space="0" w:color="auto"/>
                                                                                                                                                                    <w:bottom w:val="none" w:sz="0" w:space="0" w:color="auto"/>
                                                                                                                                                                    <w:right w:val="none" w:sz="0" w:space="0" w:color="auto"/>
                                                                                                                                                                  </w:divBdr>
                                                                                                                                                                </w:div>
                                                                                                                                                                <w:div w:id="788550206">
                                                                                                                                                                  <w:marLeft w:val="0"/>
                                                                                                                                                                  <w:marRight w:val="0"/>
                                                                                                                                                                  <w:marTop w:val="0"/>
                                                                                                                                                                  <w:marBottom w:val="0"/>
                                                                                                                                                                  <w:divBdr>
                                                                                                                                                                    <w:top w:val="none" w:sz="0" w:space="0" w:color="auto"/>
                                                                                                                                                                    <w:left w:val="none" w:sz="0" w:space="0" w:color="auto"/>
                                                                                                                                                                    <w:bottom w:val="none" w:sz="0" w:space="0" w:color="auto"/>
                                                                                                                                                                    <w:right w:val="none" w:sz="0" w:space="0" w:color="auto"/>
                                                                                                                                                                  </w:divBdr>
                                                                                                                                                                </w:div>
                                                                                                                                                                <w:div w:id="200751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707831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694380809">
                                                                                                                                          <w:marLeft w:val="0"/>
                                                                                                                                          <w:marRight w:val="0"/>
                                                                                                                                          <w:marTop w:val="0"/>
                                                                                                                                          <w:marBottom w:val="0"/>
                                                                                                                                          <w:divBdr>
                                                                                                                                            <w:top w:val="none" w:sz="0" w:space="0" w:color="auto"/>
                                                                                                                                            <w:left w:val="none" w:sz="0" w:space="0" w:color="auto"/>
                                                                                                                                            <w:bottom w:val="none" w:sz="0" w:space="0" w:color="auto"/>
                                                                                                                                            <w:right w:val="none" w:sz="0" w:space="0" w:color="auto"/>
                                                                                                                                          </w:divBdr>
                                                                                                                                          <w:divsChild>
                                                                                                                                            <w:div w:id="517550391">
                                                                                                                                              <w:marLeft w:val="0"/>
                                                                                                                                              <w:marRight w:val="0"/>
                                                                                                                                              <w:marTop w:val="0"/>
                                                                                                                                              <w:marBottom w:val="0"/>
                                                                                                                                              <w:divBdr>
                                                                                                                                                <w:top w:val="none" w:sz="0" w:space="0" w:color="auto"/>
                                                                                                                                                <w:left w:val="none" w:sz="0" w:space="0" w:color="auto"/>
                                                                                                                                                <w:bottom w:val="none" w:sz="0" w:space="0" w:color="auto"/>
                                                                                                                                                <w:right w:val="none" w:sz="0" w:space="0" w:color="auto"/>
                                                                                                                                              </w:divBdr>
                                                                                                                                              <w:divsChild>
                                                                                                                                                <w:div w:id="628588103">
                                                                                                                                                  <w:marLeft w:val="0"/>
                                                                                                                                                  <w:marRight w:val="0"/>
                                                                                                                                                  <w:marTop w:val="0"/>
                                                                                                                                                  <w:marBottom w:val="0"/>
                                                                                                                                                  <w:divBdr>
                                                                                                                                                    <w:top w:val="none" w:sz="0" w:space="0" w:color="auto"/>
                                                                                                                                                    <w:left w:val="none" w:sz="0" w:space="0" w:color="auto"/>
                                                                                                                                                    <w:bottom w:val="none" w:sz="0" w:space="0" w:color="auto"/>
                                                                                                                                                    <w:right w:val="none" w:sz="0" w:space="0" w:color="auto"/>
                                                                                                                                                  </w:divBdr>
                                                                                                                                                  <w:divsChild>
                                                                                                                                                    <w:div w:id="1210603914">
                                                                                                                                                      <w:marLeft w:val="0"/>
                                                                                                                                                      <w:marRight w:val="0"/>
                                                                                                                                                      <w:marTop w:val="0"/>
                                                                                                                                                      <w:marBottom w:val="0"/>
                                                                                                                                                      <w:divBdr>
                                                                                                                                                        <w:top w:val="none" w:sz="0" w:space="0" w:color="auto"/>
                                                                                                                                                        <w:left w:val="none" w:sz="0" w:space="0" w:color="auto"/>
                                                                                                                                                        <w:bottom w:val="none" w:sz="0" w:space="0" w:color="auto"/>
                                                                                                                                                        <w:right w:val="none" w:sz="0" w:space="0" w:color="auto"/>
                                                                                                                                                      </w:divBdr>
                                                                                                                                                      <w:divsChild>
                                                                                                                                                        <w:div w:id="1241021581">
                                                                                                                                                          <w:marLeft w:val="0"/>
                                                                                                                                                          <w:marRight w:val="0"/>
                                                                                                                                                          <w:marTop w:val="0"/>
                                                                                                                                                          <w:marBottom w:val="0"/>
                                                                                                                                                          <w:divBdr>
                                                                                                                                                            <w:top w:val="none" w:sz="0" w:space="0" w:color="auto"/>
                                                                                                                                                            <w:left w:val="none" w:sz="0" w:space="0" w:color="auto"/>
                                                                                                                                                            <w:bottom w:val="none" w:sz="0" w:space="0" w:color="auto"/>
                                                                                                                                                            <w:right w:val="none" w:sz="0" w:space="0" w:color="auto"/>
                                                                                                                                                          </w:divBdr>
                                                                                                                                                          <w:divsChild>
                                                                                                                                                            <w:div w:id="1315140181">
                                                                                                                                                              <w:marLeft w:val="0"/>
                                                                                                                                                              <w:marRight w:val="0"/>
                                                                                                                                                              <w:marTop w:val="0"/>
                                                                                                                                                              <w:marBottom w:val="0"/>
                                                                                                                                                              <w:divBdr>
                                                                                                                                                                <w:top w:val="none" w:sz="0" w:space="0" w:color="auto"/>
                                                                                                                                                                <w:left w:val="none" w:sz="0" w:space="0" w:color="auto"/>
                                                                                                                                                                <w:bottom w:val="none" w:sz="0" w:space="0" w:color="auto"/>
                                                                                                                                                                <w:right w:val="none" w:sz="0" w:space="0" w:color="auto"/>
                                                                                                                                                              </w:divBdr>
                                                                                                                                                              <w:divsChild>
                                                                                                                                                                <w:div w:id="205168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0307652">
                                                                                                                                      <w:marLeft w:val="0"/>
                                                                                                                                      <w:marRight w:val="0"/>
                                                                                                                                      <w:marTop w:val="0"/>
                                                                                                                                      <w:marBottom w:val="0"/>
                                                                                                                                      <w:divBdr>
                                                                                                                                        <w:top w:val="none" w:sz="0" w:space="0" w:color="auto"/>
                                                                                                                                        <w:left w:val="none" w:sz="0" w:space="0" w:color="auto"/>
                                                                                                                                        <w:bottom w:val="none" w:sz="0" w:space="0" w:color="auto"/>
                                                                                                                                        <w:right w:val="none" w:sz="0" w:space="0" w:color="auto"/>
                                                                                                                                      </w:divBdr>
                                                                                                                                    </w:div>
                                                                                                                                    <w:div w:id="1853494788">
                                                                                                                                      <w:marLeft w:val="0"/>
                                                                                                                                      <w:marRight w:val="0"/>
                                                                                                                                      <w:marTop w:val="0"/>
                                                                                                                                      <w:marBottom w:val="0"/>
                                                                                                                                      <w:divBdr>
                                                                                                                                        <w:top w:val="none" w:sz="0" w:space="0" w:color="auto"/>
                                                                                                                                        <w:left w:val="none" w:sz="0" w:space="0" w:color="auto"/>
                                                                                                                                        <w:bottom w:val="none" w:sz="0" w:space="0" w:color="auto"/>
                                                                                                                                        <w:right w:val="none" w:sz="0" w:space="0" w:color="auto"/>
                                                                                                                                      </w:divBdr>
                                                                                                                                    </w:div>
                                                                                                                                    <w:div w:id="2062169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01099676">
      <w:bodyDiv w:val="1"/>
      <w:marLeft w:val="0"/>
      <w:marRight w:val="0"/>
      <w:marTop w:val="0"/>
      <w:marBottom w:val="0"/>
      <w:divBdr>
        <w:top w:val="none" w:sz="0" w:space="0" w:color="auto"/>
        <w:left w:val="none" w:sz="0" w:space="0" w:color="auto"/>
        <w:bottom w:val="none" w:sz="0" w:space="0" w:color="auto"/>
        <w:right w:val="none" w:sz="0" w:space="0" w:color="auto"/>
      </w:divBdr>
    </w:div>
    <w:div w:id="2102951790">
      <w:bodyDiv w:val="1"/>
      <w:marLeft w:val="0"/>
      <w:marRight w:val="0"/>
      <w:marTop w:val="0"/>
      <w:marBottom w:val="0"/>
      <w:divBdr>
        <w:top w:val="none" w:sz="0" w:space="0" w:color="auto"/>
        <w:left w:val="none" w:sz="0" w:space="0" w:color="auto"/>
        <w:bottom w:val="none" w:sz="0" w:space="0" w:color="auto"/>
        <w:right w:val="none" w:sz="0" w:space="0" w:color="auto"/>
      </w:divBdr>
    </w:div>
    <w:div w:id="2110541956">
      <w:bodyDiv w:val="1"/>
      <w:marLeft w:val="0"/>
      <w:marRight w:val="0"/>
      <w:marTop w:val="0"/>
      <w:marBottom w:val="0"/>
      <w:divBdr>
        <w:top w:val="none" w:sz="0" w:space="0" w:color="auto"/>
        <w:left w:val="none" w:sz="0" w:space="0" w:color="auto"/>
        <w:bottom w:val="none" w:sz="0" w:space="0" w:color="auto"/>
        <w:right w:val="none" w:sz="0" w:space="0" w:color="auto"/>
      </w:divBdr>
    </w:div>
    <w:div w:id="2119400657">
      <w:bodyDiv w:val="1"/>
      <w:marLeft w:val="0"/>
      <w:marRight w:val="0"/>
      <w:marTop w:val="0"/>
      <w:marBottom w:val="0"/>
      <w:divBdr>
        <w:top w:val="none" w:sz="0" w:space="0" w:color="auto"/>
        <w:left w:val="none" w:sz="0" w:space="0" w:color="auto"/>
        <w:bottom w:val="none" w:sz="0" w:space="0" w:color="auto"/>
        <w:right w:val="none" w:sz="0" w:space="0" w:color="auto"/>
      </w:divBdr>
    </w:div>
    <w:div w:id="2129665610">
      <w:bodyDiv w:val="1"/>
      <w:marLeft w:val="0"/>
      <w:marRight w:val="0"/>
      <w:marTop w:val="0"/>
      <w:marBottom w:val="0"/>
      <w:divBdr>
        <w:top w:val="none" w:sz="0" w:space="0" w:color="auto"/>
        <w:left w:val="none" w:sz="0" w:space="0" w:color="auto"/>
        <w:bottom w:val="none" w:sz="0" w:space="0" w:color="auto"/>
        <w:right w:val="none" w:sz="0" w:space="0" w:color="auto"/>
      </w:divBdr>
    </w:div>
    <w:div w:id="2134858119">
      <w:bodyDiv w:val="1"/>
      <w:marLeft w:val="0"/>
      <w:marRight w:val="0"/>
      <w:marTop w:val="0"/>
      <w:marBottom w:val="0"/>
      <w:divBdr>
        <w:top w:val="none" w:sz="0" w:space="0" w:color="auto"/>
        <w:left w:val="none" w:sz="0" w:space="0" w:color="auto"/>
        <w:bottom w:val="none" w:sz="0" w:space="0" w:color="auto"/>
        <w:right w:val="none" w:sz="0" w:space="0" w:color="auto"/>
      </w:divBdr>
    </w:div>
    <w:div w:id="2143382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dphhs.mt.gov/publichealth/Epidemiology/OESS-CHD" TargetMode="External"/><Relationship Id="rId13" Type="http://schemas.openxmlformats.org/officeDocument/2006/relationships/hyperlink" Target="https://www.people.com/health/climate-change-anxiety-affecting-americans-mental-health" TargetMode="External"/><Relationship Id="rId18" Type="http://schemas.openxmlformats.org/officeDocument/2006/relationships/hyperlink" Target="http://dx.doi.org/10.1016/j.jinf.2017.11.010" TargetMode="External"/><Relationship Id="rId26" Type="http://schemas.openxmlformats.org/officeDocument/2006/relationships/hyperlink" Target="http://deq.mt.gov/Portals/112/Water/WQPB/CWAIC/Reports/IRs/2018/2018_IR_Final.pdf" TargetMode="External"/><Relationship Id="rId3" Type="http://schemas.openxmlformats.org/officeDocument/2006/relationships/hyperlink" Target="http://www.xyz.abc.com/" TargetMode="External"/><Relationship Id="rId21" Type="http://schemas.openxmlformats.org/officeDocument/2006/relationships/hyperlink" Target="https://agr.wa.gov/FP/Pubs/docs/495-2015DroughtReport.pdf" TargetMode="External"/><Relationship Id="rId7" Type="http://schemas.openxmlformats.org/officeDocument/2006/relationships/hyperlink" Target="https://www.cdc.gov/nchs/data/series/sr_02/sr02_166.pdf" TargetMode="External"/><Relationship Id="rId12" Type="http://schemas.openxmlformats.org/officeDocument/2006/relationships/hyperlink" Target="https://www.theguardian.com/commentisfree/2019/aug/13/climate-crisis-mental-health-emergency-could-lead-to-a-mental-health-crisis" TargetMode="External"/><Relationship Id="rId17" Type="http://schemas.openxmlformats.org/officeDocument/2006/relationships/hyperlink" Target="http://dx.doi.org/10.1175/2009jcli2465.1" TargetMode="External"/><Relationship Id="rId25" Type="http://schemas.openxmlformats.org/officeDocument/2006/relationships/hyperlink" Target="https://www.usgs.gov/centers/wy-mt-water/science/water-use-montana?qt-science_center_objects=0" TargetMode="External"/><Relationship Id="rId2" Type="http://schemas.openxmlformats.org/officeDocument/2006/relationships/hyperlink" Target="https://unsplash.com/" TargetMode="External"/><Relationship Id="rId16" Type="http://schemas.openxmlformats.org/officeDocument/2006/relationships/hyperlink" Target="http://dx.doi.org/10.1136/oem.2008.041376" TargetMode="External"/><Relationship Id="rId20" Type="http://schemas.openxmlformats.org/officeDocument/2006/relationships/hyperlink" Target="http://dx.doi.org/10.1176/appi.ajp.2008.08030366" TargetMode="External"/><Relationship Id="rId29" Type="http://schemas.openxmlformats.org/officeDocument/2006/relationships/hyperlink" Target="https://www.rolingstone.com/culture-features/how-climate-change-affects-mental-health-835807/" TargetMode="External"/><Relationship Id="rId1" Type="http://schemas.openxmlformats.org/officeDocument/2006/relationships/hyperlink" Target="https://www.pexels.com/" TargetMode="External"/><Relationship Id="rId6" Type="http://schemas.openxmlformats.org/officeDocument/2006/relationships/hyperlink" Target="https://www.census.gov/data/tables/time-series/demo/popest/2010s-state-detail.html" TargetMode="External"/><Relationship Id="rId11" Type="http://schemas.openxmlformats.org/officeDocument/2006/relationships/hyperlink" Target="https://opi.mt.gov/Leadership/Data-Reporting/Youth-Risk-Behavior-Survey" TargetMode="External"/><Relationship Id="rId24" Type="http://schemas.openxmlformats.org/officeDocument/2006/relationships/hyperlink" Target="https://deq.mt.gov/Water/DrinkingWater/Monitoring" TargetMode="External"/><Relationship Id="rId5" Type="http://schemas.openxmlformats.org/officeDocument/2006/relationships/hyperlink" Target="file:///C:\Users\s14s437\AppData\Local\Microsoft\Windows\INetCache\Content.Outlook\QMKK71G1\State" TargetMode="External"/><Relationship Id="rId15" Type="http://schemas.openxmlformats.org/officeDocument/2006/relationships/hyperlink" Target="http://dx.doi.org/10.1038/nrcardio.2015.152" TargetMode="External"/><Relationship Id="rId23" Type="http://schemas.openxmlformats.org/officeDocument/2006/relationships/hyperlink" Target="https://climatecirculatororg.wordpress.com/2016/05/24/documenting-the-drought/" TargetMode="External"/><Relationship Id="rId28" Type="http://schemas.openxmlformats.org/officeDocument/2006/relationships/hyperlink" Target="https://www.ncbi.nlm.nih.gov/books/NBK52950/" TargetMode="External"/><Relationship Id="rId10" Type="http://schemas.openxmlformats.org/officeDocument/2006/relationships/hyperlink" Target="http://dphhs.mt.gov/publichealth/Epidemiology/OESS-CHD" TargetMode="External"/><Relationship Id="rId19" Type="http://schemas.openxmlformats.org/officeDocument/2006/relationships/hyperlink" Target="http://dx.doi.org/101.1021/es4050133" TargetMode="External"/><Relationship Id="rId4" Type="http://schemas.openxmlformats.org/officeDocument/2006/relationships/image" Target="media/image21.png"/><Relationship Id="rId9" Type="http://schemas.openxmlformats.org/officeDocument/2006/relationships/hyperlink" Target="https://www.cdc.gov/nchs/pressroom/sosmap/suicide-mortality/suicide.htm" TargetMode="External"/><Relationship Id="rId14" Type="http://schemas.openxmlformats.org/officeDocument/2006/relationships/hyperlink" Target="http://montanaclimate.org/" TargetMode="External"/><Relationship Id="rId22" Type="http://schemas.openxmlformats.org/officeDocument/2006/relationships/hyperlink" Target="https://www.oregon.gov/owrd/wrdpublications1/2017_JWRS_Final.pdf" TargetMode="External"/><Relationship Id="rId27" Type="http://schemas.openxmlformats.org/officeDocument/2006/relationships/image" Target="media/image45.png"/></Relationships>
</file>

<file path=word/_rels/document.xml.rels><?xml version="1.0" encoding="UTF-8" standalone="yes"?>
<Relationships xmlns="http://schemas.openxmlformats.org/package/2006/relationships"><Relationship Id="rId117" Type="http://schemas.openxmlformats.org/officeDocument/2006/relationships/hyperlink" Target="https://www.ncbi.nlm.nih.gov/pubmed/?term=Lowry%20JA" TargetMode="External"/><Relationship Id="R7740bff5a3294151" Type="http://schemas.microsoft.com/office/2018/08/relationships/commentsExtensible" Target="commentsExtensible.xml"/><Relationship Id="rId21" Type="http://schemas.openxmlformats.org/officeDocument/2006/relationships/image" Target="media/image6.jpeg"/><Relationship Id="rId42" Type="http://schemas.openxmlformats.org/officeDocument/2006/relationships/image" Target="media/image20.emf"/><Relationship Id="rId63" Type="http://schemas.openxmlformats.org/officeDocument/2006/relationships/hyperlink" Target="https://climate.umt.edu/mtdrought/mtdrought-2019-april.pdf" TargetMode="External"/><Relationship Id="rId84" Type="http://schemas.openxmlformats.org/officeDocument/2006/relationships/image" Target="media/image25.png"/><Relationship Id="rId138" Type="http://schemas.openxmlformats.org/officeDocument/2006/relationships/hyperlink" Target="https://www.ncbi.nlm.nih.gov/pubmed/?term=Freeman%20S%5BAuthor%5D&amp;cauthor=true&amp;cauthor_uid=18027145" TargetMode="External"/><Relationship Id="rId159" Type="http://schemas.openxmlformats.org/officeDocument/2006/relationships/image" Target="media/image48.png"/><Relationship Id="rId170" Type="http://schemas.openxmlformats.org/officeDocument/2006/relationships/hyperlink" Target="https://www.astho.org/Programs/Environmental-Health/Natural-Environment/Climate-Change/Extreme-Weather-and-Climate-Readiness-Toolkit-for-State-and-Territorial-Health-Departments/" TargetMode="External"/><Relationship Id="rId191" Type="http://schemas.openxmlformats.org/officeDocument/2006/relationships/hyperlink" Target="https://www.nationalgeographic.com/environment/2019/04/climate-change-economic-inequality-growing/" TargetMode="External"/><Relationship Id="rId205" Type="http://schemas.openxmlformats.org/officeDocument/2006/relationships/hyperlink" Target="http://montanaclimate.org" TargetMode="External"/><Relationship Id="rId107" Type="http://schemas.openxmlformats.org/officeDocument/2006/relationships/hyperlink" Target="https://www.iii.org/fact-statistic/facts-statistics-wildfires" TargetMode="External"/><Relationship Id="rId11" Type="http://schemas.openxmlformats.org/officeDocument/2006/relationships/comments" Target="comments.xml"/><Relationship Id="rId32" Type="http://schemas.openxmlformats.org/officeDocument/2006/relationships/hyperlink" Target="http://dx.doi.org/10.7930/J0R49NQX" TargetMode="External"/><Relationship Id="rId53" Type="http://schemas.openxmlformats.org/officeDocument/2006/relationships/hyperlink" Target="https://www.cdc.gov/nceh/drought/default.htm" TargetMode="External"/><Relationship Id="rId74" Type="http://schemas.openxmlformats.org/officeDocument/2006/relationships/hyperlink" Target="https://www.ncdc.noaa.gov/billions/" TargetMode="External"/><Relationship Id="rId128" Type="http://schemas.openxmlformats.org/officeDocument/2006/relationships/image" Target="media/image40.jpeg"/><Relationship Id="rId149" Type="http://schemas.openxmlformats.org/officeDocument/2006/relationships/hyperlink" Target="https://headwaterseconomics.org/tools/populations-at-risk/" TargetMode="External"/><Relationship Id="rId5" Type="http://schemas.openxmlformats.org/officeDocument/2006/relationships/webSettings" Target="webSettings.xml"/><Relationship Id="rId90" Type="http://schemas.openxmlformats.org/officeDocument/2006/relationships/image" Target="media/image31.png"/><Relationship Id="rId95" Type="http://schemas.openxmlformats.org/officeDocument/2006/relationships/image" Target="media/image36.png"/><Relationship Id="rId160" Type="http://schemas.openxmlformats.org/officeDocument/2006/relationships/hyperlink" Target="https://www.missoulaclimate.org/local-food-and-agriculture.html" TargetMode="External"/><Relationship Id="rId165" Type="http://schemas.openxmlformats.org/officeDocument/2006/relationships/image" Target="media/image52.jpg"/><Relationship Id="rId181" Type="http://schemas.openxmlformats.org/officeDocument/2006/relationships/hyperlink" Target="https://www.lung.org/" TargetMode="External"/><Relationship Id="rId186" Type="http://schemas.openxmlformats.org/officeDocument/2006/relationships/hyperlink" Target="https://www.un.org/esa/desa/papers/2017/wp152_2017.pdf" TargetMode="External"/><Relationship Id="rId216" Type="http://schemas.openxmlformats.org/officeDocument/2006/relationships/theme" Target="theme/theme1.xml"/><Relationship Id="rId211" Type="http://schemas.openxmlformats.org/officeDocument/2006/relationships/header" Target="header6.xml"/><Relationship Id="rId22" Type="http://schemas.openxmlformats.org/officeDocument/2006/relationships/image" Target="media/image7.jpeg"/><Relationship Id="rId27" Type="http://schemas.openxmlformats.org/officeDocument/2006/relationships/footer" Target="footer5.xml"/><Relationship Id="rId43" Type="http://schemas.openxmlformats.org/officeDocument/2006/relationships/image" Target="media/image22.jpg"/><Relationship Id="rId48" Type="http://schemas.openxmlformats.org/officeDocument/2006/relationships/hyperlink" Target="https://www.cdc.gov/nchs/pressroom/states/montana/montana.htm" TargetMode="External"/><Relationship Id="rId64" Type="http://schemas.openxmlformats.org/officeDocument/2006/relationships/hyperlink" Target="https://dphhs.mt.gov/ahealthiermontana/mvcs" TargetMode="External"/><Relationship Id="rId69" Type="http://schemas.openxmlformats.org/officeDocument/2006/relationships/hyperlink" Target="http://ibis.mt.gov/indicator/view/InjuryMVCDeath.Year.MT_US.html" TargetMode="External"/><Relationship Id="rId113" Type="http://schemas.openxmlformats.org/officeDocument/2006/relationships/hyperlink" Target="https://www.ncbi.nlm.nih.gov/pubmed/?term=Bole%20A" TargetMode="External"/><Relationship Id="rId118" Type="http://schemas.openxmlformats.org/officeDocument/2006/relationships/hyperlink" Target="https://www.ncbi.nlm.nih.gov/pubmed/?term=Pacheco%20SE" TargetMode="External"/><Relationship Id="rId134" Type="http://schemas.openxmlformats.org/officeDocument/2006/relationships/hyperlink" Target="https://www.ncbi.nlm.nih.gov/pubmed/?term=Albrecht%20G%5BAuthor%5D&amp;cauthor=true&amp;cauthor_uid=18027145" TargetMode="External"/><Relationship Id="rId139" Type="http://schemas.openxmlformats.org/officeDocument/2006/relationships/hyperlink" Target="https://www.ncbi.nlm.nih.gov/pubmed/?term=Kelly%20B%5BAuthor%5D&amp;cauthor=true&amp;cauthor_uid=18027145" TargetMode="External"/><Relationship Id="rId80" Type="http://schemas.openxmlformats.org/officeDocument/2006/relationships/hyperlink" Target="https://www.wcrp-climate.org/wgcm-cmip.%20Accessed%2015%20September%202017" TargetMode="External"/><Relationship Id="rId85" Type="http://schemas.openxmlformats.org/officeDocument/2006/relationships/image" Target="media/image26.jpg"/><Relationship Id="rId150" Type="http://schemas.openxmlformats.org/officeDocument/2006/relationships/hyperlink" Target="http://www.nbcnews.com/health/mental-health/climate-grief-growing-emotional-toll-climate-change-n946751" TargetMode="External"/><Relationship Id="rId155" Type="http://schemas.openxmlformats.org/officeDocument/2006/relationships/hyperlink" Target="http://dx.doi.org/10.7930/J0R49NQX" TargetMode="External"/><Relationship Id="rId171" Type="http://schemas.openxmlformats.org/officeDocument/2006/relationships/hyperlink" Target="http://www.lse.ac.uk/GranthamInstitute/wp-content/uploads/2019/09/The-missing-economic-risks-in-assessments-of-climate-change-impacts-2.pdf" TargetMode="External"/><Relationship Id="rId176" Type="http://schemas.openxmlformats.org/officeDocument/2006/relationships/hyperlink" Target="http://ecoamerica.org/wp-content/uploads/2017/03/ea-apa-psych-report-web.pdf" TargetMode="External"/><Relationship Id="rId192" Type="http://schemas.openxmlformats.org/officeDocument/2006/relationships/hyperlink" Target="https://www.nytimes.com/2019/07/24/climate/moodys-ratings-climate-change-data.html" TargetMode="External"/><Relationship Id="rId197" Type="http://schemas.openxmlformats.org/officeDocument/2006/relationships/hyperlink" Target="https://www.ozy.com/rising-stars/the-alcoholics-anonymous-approach-meets-climate-change/95736" TargetMode="External"/><Relationship Id="rId206" Type="http://schemas.openxmlformats.org/officeDocument/2006/relationships/header" Target="header4.xml"/><Relationship Id="rId201" Type="http://schemas.openxmlformats.org/officeDocument/2006/relationships/hyperlink" Target="https://www.epa.gov/green-infrastructure/reduce-urban-heat-island-effect" TargetMode="External"/><Relationship Id="rId12" Type="http://schemas.microsoft.com/office/2011/relationships/commentsExtended" Target="commentsExtended.xml"/><Relationship Id="rId17" Type="http://schemas.openxmlformats.org/officeDocument/2006/relationships/header" Target="header1.xml"/><Relationship Id="rId33" Type="http://schemas.openxmlformats.org/officeDocument/2006/relationships/hyperlink" Target="http://montanaclimate.org" TargetMode="External"/><Relationship Id="rId38" Type="http://schemas.openxmlformats.org/officeDocument/2006/relationships/image" Target="media/image16.png"/><Relationship Id="rId59" Type="http://schemas.openxmlformats.org/officeDocument/2006/relationships/hyperlink" Target="https://headwaterseconomics.org/tools/populations-at-risk/" TargetMode="External"/><Relationship Id="rId103" Type="http://schemas.openxmlformats.org/officeDocument/2006/relationships/hyperlink" Target="http://www.occri.net/media/1055/ocar3_final_all_01-30-2017_compressed.pdf" TargetMode="External"/><Relationship Id="rId108" Type="http://schemas.openxmlformats.org/officeDocument/2006/relationships/hyperlink" Target="https://doi.org/10.1371/journal.pone.0127277" TargetMode="External"/><Relationship Id="rId124" Type="http://schemas.openxmlformats.org/officeDocument/2006/relationships/hyperlink" Target="http://dx.doi.org/10.7930/J0R49NQX" TargetMode="External"/><Relationship Id="rId129" Type="http://schemas.openxmlformats.org/officeDocument/2006/relationships/image" Target="media/image41.png"/><Relationship Id="rId54" Type="http://schemas.openxmlformats.org/officeDocument/2006/relationships/hyperlink" Target="https://www.cdc.gov/reproductivehealth/maternalinfanthealth/infantmortality.htm" TargetMode="External"/><Relationship Id="rId70" Type="http://schemas.openxmlformats.org/officeDocument/2006/relationships/hyperlink" Target="https://www.drought.gov/drought/states/montana" TargetMode="External"/><Relationship Id="rId75" Type="http://schemas.openxmlformats.org/officeDocument/2006/relationships/hyperlink" Target="https://www.ruralhealthinfo.org/rural-maps/mapfiles/frontier.jpg" TargetMode="External"/><Relationship Id="rId91" Type="http://schemas.openxmlformats.org/officeDocument/2006/relationships/image" Target="media/image32.png"/><Relationship Id="rId96" Type="http://schemas.openxmlformats.org/officeDocument/2006/relationships/image" Target="media/image37.png"/><Relationship Id="rId140" Type="http://schemas.openxmlformats.org/officeDocument/2006/relationships/hyperlink" Target="https://www.ncbi.nlm.nih.gov/pubmed/?term=Stain%20H%5BAuthor%5D&amp;cauthor=true&amp;cauthor_uid=18027145" TargetMode="External"/><Relationship Id="rId145" Type="http://schemas.openxmlformats.org/officeDocument/2006/relationships/hyperlink" Target="http://www.roundupmontana.net/flood-2011.html" TargetMode="External"/><Relationship Id="rId161" Type="http://schemas.openxmlformats.org/officeDocument/2006/relationships/image" Target="media/image49.jpg"/><Relationship Id="rId166" Type="http://schemas.openxmlformats.org/officeDocument/2006/relationships/image" Target="media/image53.jpg"/><Relationship Id="rId182" Type="http://schemas.openxmlformats.org/officeDocument/2006/relationships/hyperlink" Target="https://www.montanahphc.org" TargetMode="External"/><Relationship Id="rId187" Type="http://schemas.openxmlformats.org/officeDocument/2006/relationships/hyperlink" Target="https://store.msuextension.org/publications/AgandNaturalResources/MT201704AG.pdf"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footer" Target="footer7.xml"/><Relationship Id="rId23" Type="http://schemas.openxmlformats.org/officeDocument/2006/relationships/header" Target="header3.xml"/><Relationship Id="rId28" Type="http://schemas.openxmlformats.org/officeDocument/2006/relationships/image" Target="media/image10.jpeg"/><Relationship Id="rId49" Type="http://schemas.openxmlformats.org/officeDocument/2006/relationships/hyperlink" Target="https://dphhs.mt.gov/ahealthiermontana/ACEs" TargetMode="External"/><Relationship Id="rId114" Type="http://schemas.openxmlformats.org/officeDocument/2006/relationships/hyperlink" Target="https://www.ncbi.nlm.nih.gov/pubmed/?term=Brumberg%20HL" TargetMode="External"/><Relationship Id="rId119" Type="http://schemas.openxmlformats.org/officeDocument/2006/relationships/hyperlink" Target="https://www.ncbi.nlm.nih.gov/pubmed/?term=Spanier%20AJ" TargetMode="External"/><Relationship Id="rId44" Type="http://schemas.openxmlformats.org/officeDocument/2006/relationships/hyperlink" Target="https://www.cdc.gov/nchs/pressroom/states/montana/montana.htm" TargetMode="External"/><Relationship Id="rId60" Type="http://schemas.openxmlformats.org/officeDocument/2006/relationships/hyperlink" Target="http://www.nature.com/nclimate/journal/vaop/ncurrent/full/nclimate2583.html" TargetMode="External"/><Relationship Id="rId65" Type="http://schemas.openxmlformats.org/officeDocument/2006/relationships/hyperlink" Target="https://dphhs.mt.gov/Portals/85/publichealth/documents/BRFSS/Annual%20Reports/BRFSS_Annual_Report_2016.pdf" TargetMode="External"/><Relationship Id="rId81" Type="http://schemas.openxmlformats.org/officeDocument/2006/relationships/hyperlink" Target="http://worldpopulationreview.com/states/suicide-rates-by-state/" TargetMode="External"/><Relationship Id="rId86" Type="http://schemas.openxmlformats.org/officeDocument/2006/relationships/image" Target="media/image27.png"/><Relationship Id="rId130" Type="http://schemas.openxmlformats.org/officeDocument/2006/relationships/image" Target="media/image42.jpg"/><Relationship Id="rId135" Type="http://schemas.openxmlformats.org/officeDocument/2006/relationships/hyperlink" Target="https://www.ncbi.nlm.nih.gov/pubmed/?term=Sartore%20GM%5BAuthor%5D&amp;cauthor=true&amp;cauthor_uid=18027145" TargetMode="External"/><Relationship Id="rId151" Type="http://schemas.openxmlformats.org/officeDocument/2006/relationships/hyperlink" Target="https://www.spokesman.com/stories/2018/feb/27/relentless-winter-brings-state-of-emergency-to-mon/" TargetMode="External"/><Relationship Id="rId156" Type="http://schemas.openxmlformats.org/officeDocument/2006/relationships/hyperlink" Target="http://montanaclimate.org" TargetMode="External"/><Relationship Id="rId177" Type="http://schemas.openxmlformats.org/officeDocument/2006/relationships/hyperlink" Target="https://www.apha.org/~/media/files/pdf/topics/climate/climate_changes_mental_health.ashx" TargetMode="External"/><Relationship Id="rId198" Type="http://schemas.openxmlformats.org/officeDocument/2006/relationships/hyperlink" Target="https://www3.epa.gov/airnow/smoke_fires/indoor-air-filtration-factsheet-508.pdf" TargetMode="External"/><Relationship Id="rId172" Type="http://schemas.openxmlformats.org/officeDocument/2006/relationships/hyperlink" Target="https://www.climate.gov/teaching" TargetMode="External"/><Relationship Id="rId193" Type="http://schemas.openxmlformats.org/officeDocument/2006/relationships/hyperlink" Target="https://www.epa.gov/ground-water-and-drinking-water/emergency-disinfection-drinking-water" TargetMode="External"/><Relationship Id="rId202" Type="http://schemas.openxmlformats.org/officeDocument/2006/relationships/hyperlink" Target="https://www.epa.gov/heat-islands/using-trees-and-vegetation-reduce-heat-islands" TargetMode="External"/><Relationship Id="rId207" Type="http://schemas.openxmlformats.org/officeDocument/2006/relationships/footer" Target="footer6.xml"/><Relationship Id="rId13" Type="http://schemas.microsoft.com/office/2016/09/relationships/commentsIds" Target="commentsIds.xml"/><Relationship Id="rId18" Type="http://schemas.openxmlformats.org/officeDocument/2006/relationships/footer" Target="footer2.xml"/><Relationship Id="rId39" Type="http://schemas.openxmlformats.org/officeDocument/2006/relationships/image" Target="media/image17.png"/><Relationship Id="rId109" Type="http://schemas.openxmlformats.org/officeDocument/2006/relationships/hyperlink" Target="https://www.weather.gov/hazstat/" TargetMode="External"/><Relationship Id="rId34" Type="http://schemas.openxmlformats.org/officeDocument/2006/relationships/image" Target="media/image12.jpeg"/><Relationship Id="rId50" Type="http://schemas.openxmlformats.org/officeDocument/2006/relationships/hyperlink" Target="https://www.cdc.gov/violenceprevention/childabuseandneglect/acestudy/ace-brfss.html" TargetMode="External"/><Relationship Id="rId55" Type="http://schemas.openxmlformats.org/officeDocument/2006/relationships/hyperlink" Target="https://www.cdc.gov/violenceprevention/childabuseandneglect/acestudy/index.html" TargetMode="External"/><Relationship Id="rId76" Type="http://schemas.openxmlformats.org/officeDocument/2006/relationships/hyperlink" Target="https://www.ucsusa.org/sites/default/files/attach/2019/07/killer-heat-analysis-full-report.pdf" TargetMode="External"/><Relationship Id="rId97" Type="http://schemas.openxmlformats.org/officeDocument/2006/relationships/image" Target="media/image38.png"/><Relationship Id="rId104" Type="http://schemas.openxmlformats.org/officeDocument/2006/relationships/hyperlink" Target="https://nca2018.globalchange.gov/downloads/NCA4_Ch15_Tribes-and-Indigenous-Peoples_Full.pdf" TargetMode="External"/><Relationship Id="rId120" Type="http://schemas.openxmlformats.org/officeDocument/2006/relationships/hyperlink" Target="https://www.ncbi.nlm.nih.gov/pubmed/?term=Trasande%20L" TargetMode="External"/><Relationship Id="rId125" Type="http://schemas.openxmlformats.org/officeDocument/2006/relationships/hyperlink" Target="https://nca2018.globalchange.gov/downloads/NCA4_Ch13_Air-Quality_Full.pdf" TargetMode="External"/><Relationship Id="rId141" Type="http://schemas.openxmlformats.org/officeDocument/2006/relationships/hyperlink" Target="https://www.ncbi.nlm.nih.gov/pubmed/?term=Tonna%20A%5BAuthor%5D&amp;cauthor=true&amp;cauthor_uid=18027145" TargetMode="External"/><Relationship Id="rId146" Type="http://schemas.openxmlformats.org/officeDocument/2006/relationships/hyperlink" Target="https://www.apa.org/news/press/releases/2017/03/mental-health-climate.pdf" TargetMode="External"/><Relationship Id="rId167" Type="http://schemas.openxmlformats.org/officeDocument/2006/relationships/image" Target="media/image54.png"/><Relationship Id="rId188" Type="http://schemas.openxmlformats.org/officeDocument/2006/relationships/hyperlink" Target="https://dphhs.mt.gov/publichealth/Epidemiology/hab" TargetMode="External"/><Relationship Id="rId7" Type="http://schemas.openxmlformats.org/officeDocument/2006/relationships/endnotes" Target="endnotes.xml"/><Relationship Id="rId71" Type="http://schemas.openxmlformats.org/officeDocument/2006/relationships/hyperlink" Target="https://www.ncdc.noaa.gov/monitoring-references/maps/us-climate-divisions.php" TargetMode="External"/><Relationship Id="rId92" Type="http://schemas.openxmlformats.org/officeDocument/2006/relationships/image" Target="media/image33.png"/><Relationship Id="rId162" Type="http://schemas.openxmlformats.org/officeDocument/2006/relationships/hyperlink" Target="https://www.goodgriefnetwork.org/" TargetMode="External"/><Relationship Id="rId183" Type="http://schemas.openxmlformats.org/officeDocument/2006/relationships/hyperlink" Target="https://www.apa.org/news/press/releases/2017/03/mental-health-climate.pdf" TargetMode="External"/><Relationship Id="rId213"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footer" Target="footer4.xml"/><Relationship Id="rId40" Type="http://schemas.openxmlformats.org/officeDocument/2006/relationships/image" Target="media/image18.png"/><Relationship Id="rId45" Type="http://schemas.openxmlformats.org/officeDocument/2006/relationships/hyperlink" Target="https://www.cdc.gov/nchs/pressroom/states/montana/montana.htm" TargetMode="External"/><Relationship Id="rId66" Type="http://schemas.openxmlformats.org/officeDocument/2006/relationships/hyperlink" Target="https://dphhs.mt.gov/Portals/85/publichealth/documents/Epidemiology/VSU/VSU_InfantMortality_2006_2017.pdf" TargetMode="External"/><Relationship Id="rId87" Type="http://schemas.openxmlformats.org/officeDocument/2006/relationships/image" Target="media/image28.png"/><Relationship Id="rId110" Type="http://schemas.openxmlformats.org/officeDocument/2006/relationships/hyperlink" Target="https://www.ncbi.nlm.nih.gov/pubmed/?term=Paulson%20JA" TargetMode="External"/><Relationship Id="rId115" Type="http://schemas.openxmlformats.org/officeDocument/2006/relationships/hyperlink" Target="https://www.ncbi.nlm.nih.gov/pubmed/?term=Campbell%20CC" TargetMode="External"/><Relationship Id="rId131" Type="http://schemas.openxmlformats.org/officeDocument/2006/relationships/image" Target="media/image43.png"/><Relationship Id="rId136" Type="http://schemas.openxmlformats.org/officeDocument/2006/relationships/hyperlink" Target="https://www.ncbi.nlm.nih.gov/pubmed/?term=Connor%20L%5BAuthor%5D&amp;cauthor=true&amp;cauthor_uid=18027145" TargetMode="External"/><Relationship Id="rId157" Type="http://schemas.openxmlformats.org/officeDocument/2006/relationships/image" Target="media/image46.jpg"/><Relationship Id="rId178" Type="http://schemas.openxmlformats.org/officeDocument/2006/relationships/hyperlink" Target="https://medsocietiesforclimatehealth.org/" TargetMode="External"/><Relationship Id="rId61" Type="http://schemas.openxmlformats.org/officeDocument/2006/relationships/hyperlink" Target="https://www.cdc.gov/nchs/data/series/sr_02/sr02_166.pdf" TargetMode="External"/><Relationship Id="rId82" Type="http://schemas.openxmlformats.org/officeDocument/2006/relationships/image" Target="media/image23.jpeg"/><Relationship Id="rId152" Type="http://schemas.openxmlformats.org/officeDocument/2006/relationships/hyperlink" Target="https://time.com/5735388/climate-change-eco-anxiety/" TargetMode="External"/><Relationship Id="rId173" Type="http://schemas.openxmlformats.org/officeDocument/2006/relationships/hyperlink" Target="https://www.acponline.org/advocacy/advocacy-in-action/climate-change-toolkit" TargetMode="External"/><Relationship Id="rId194" Type="http://schemas.openxmlformats.org/officeDocument/2006/relationships/hyperlink" Target="https://pathtopositive.org/wp-content/uploads/2019/09/P2P-checklist-Sep13-Final.pdf" TargetMode="External"/><Relationship Id="rId199" Type="http://schemas.openxmlformats.org/officeDocument/2006/relationships/hyperlink" Target="https://www.epa.gov/sites/production/files/documents/Tech_Tip_Wellheads.pdf" TargetMode="External"/><Relationship Id="rId203" Type="http://schemas.openxmlformats.org/officeDocument/2006/relationships/hyperlink" Target="https://www.epa.gov/sites/production/files/2016-10/documents/moldguide12.pdf" TargetMode="External"/><Relationship Id="rId208" Type="http://schemas.openxmlformats.org/officeDocument/2006/relationships/image" Target="media/image55.jpeg"/><Relationship Id="rId19" Type="http://schemas.openxmlformats.org/officeDocument/2006/relationships/header" Target="header2.xml"/><Relationship Id="rId14" Type="http://schemas.openxmlformats.org/officeDocument/2006/relationships/image" Target="media/image4.jpeg"/><Relationship Id="rId30" Type="http://schemas.openxmlformats.org/officeDocument/2006/relationships/hyperlink" Target="https://www.cdc.gov/nchs/pressroom/sosmap/suicide-mortality/suicide.htm" TargetMode="External"/><Relationship Id="rId35" Type="http://schemas.openxmlformats.org/officeDocument/2006/relationships/image" Target="media/image13.jpeg"/><Relationship Id="rId56" Type="http://schemas.openxmlformats.org/officeDocument/2006/relationships/hyperlink" Target="http://www.climatescience.gov/Library/sap/sap2-1/finalreport/default.htm" TargetMode="External"/><Relationship Id="rId77" Type="http://schemas.openxmlformats.org/officeDocument/2006/relationships/hyperlink" Target="file:///C:\Users\s14s437\AppData\Local\Microsoft\Windows\INetCache\Content.Outlook\QMKK71G1\State" TargetMode="External"/><Relationship Id="rId100" Type="http://schemas.openxmlformats.org/officeDocument/2006/relationships/hyperlink" Target="https://dx.doi.org/10.1289%2Fehp.1307868" TargetMode="External"/><Relationship Id="rId105" Type="http://schemas.openxmlformats.org/officeDocument/2006/relationships/hyperlink" Target="https://www.ewg.org/interactive-maps/2019_algal_blooms/map/" TargetMode="External"/><Relationship Id="rId126" Type="http://schemas.openxmlformats.org/officeDocument/2006/relationships/hyperlink" Target="http://montanaclimate.org" TargetMode="External"/><Relationship Id="rId147" Type="http://schemas.openxmlformats.org/officeDocument/2006/relationships/hyperlink" Target="https://climatecommunication.yale.edu/publications/climate-change-in-the-american-mind-december-2018/4/" TargetMode="External"/><Relationship Id="rId168" Type="http://schemas.openxmlformats.org/officeDocument/2006/relationships/hyperlink" Target="https://www.missoulaclimate.org/hepa-air-filtration.html" TargetMode="External"/><Relationship Id="rId8" Type="http://schemas.openxmlformats.org/officeDocument/2006/relationships/image" Target="media/image1.png"/><Relationship Id="rId51" Type="http://schemas.openxmlformats.org/officeDocument/2006/relationships/hyperlink" Target="https://www.tobaccofreekids.org/problem/toll-us/montana" TargetMode="External"/><Relationship Id="rId72" Type="http://schemas.openxmlformats.org/officeDocument/2006/relationships/hyperlink" Target="https://www.ncdc.noaa.gov/cag/statewide/time-series" TargetMode="External"/><Relationship Id="rId93" Type="http://schemas.openxmlformats.org/officeDocument/2006/relationships/image" Target="media/image34.png"/><Relationship Id="rId98" Type="http://schemas.openxmlformats.org/officeDocument/2006/relationships/image" Target="media/image39.png"/><Relationship Id="rId121" Type="http://schemas.openxmlformats.org/officeDocument/2006/relationships/hyperlink" Target="http://dx.doi.org/10.1289/EHP299" TargetMode="External"/><Relationship Id="rId142" Type="http://schemas.openxmlformats.org/officeDocument/2006/relationships/hyperlink" Target="https://www.ncbi.nlm.nih.gov/pubmed/?term=Pollard%20G%5BAuthor%5D&amp;cauthor=true&amp;cauthor_uid=18027145" TargetMode="External"/><Relationship Id="rId163" Type="http://schemas.openxmlformats.org/officeDocument/2006/relationships/image" Target="media/image50.png"/><Relationship Id="rId184" Type="http://schemas.openxmlformats.org/officeDocument/2006/relationships/hyperlink" Target="https://www.missoulaclimate.org/local-food-and-agriculture.html" TargetMode="External"/><Relationship Id="rId189" Type="http://schemas.openxmlformats.org/officeDocument/2006/relationships/hyperlink" Target="https://dphhs.mt.gov/publichealth/Epidemiology/hab" TargetMode="External"/><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8.jpeg"/><Relationship Id="rId46" Type="http://schemas.openxmlformats.org/officeDocument/2006/relationships/hyperlink" Target="https://dphhs.mt.gov/ahealthiermontana/ACEs" TargetMode="External"/><Relationship Id="rId67" Type="http://schemas.openxmlformats.org/officeDocument/2006/relationships/hyperlink" Target="https://dphhs.mt.gov/Portals/85/ahealthiermontana/2019SHIPFinal.pdf" TargetMode="External"/><Relationship Id="rId116" Type="http://schemas.openxmlformats.org/officeDocument/2006/relationships/hyperlink" Target="https://www.ncbi.nlm.nih.gov/pubmed/?term=Lanphear%20BP" TargetMode="External"/><Relationship Id="rId137" Type="http://schemas.openxmlformats.org/officeDocument/2006/relationships/hyperlink" Target="https://www.ncbi.nlm.nih.gov/pubmed/?term=Higginbotham%20N%5BAuthor%5D&amp;cauthor=true&amp;cauthor_uid=18027145" TargetMode="External"/><Relationship Id="rId158" Type="http://schemas.openxmlformats.org/officeDocument/2006/relationships/image" Target="media/image47.png"/><Relationship Id="rId20" Type="http://schemas.openxmlformats.org/officeDocument/2006/relationships/footer" Target="footer3.xml"/><Relationship Id="rId41" Type="http://schemas.openxmlformats.org/officeDocument/2006/relationships/image" Target="media/image19.png"/><Relationship Id="rId62" Type="http://schemas.openxmlformats.org/officeDocument/2006/relationships/hyperlink" Target="https://www.drought.gov/drought/sites/drought.gov.drought/files/NIDIS_LL_FlashDrought_2017_low-res_Final.pdf" TargetMode="External"/><Relationship Id="rId83" Type="http://schemas.openxmlformats.org/officeDocument/2006/relationships/image" Target="media/image24.jpg"/><Relationship Id="rId88" Type="http://schemas.openxmlformats.org/officeDocument/2006/relationships/image" Target="media/image29.png"/><Relationship Id="rId111" Type="http://schemas.openxmlformats.org/officeDocument/2006/relationships/hyperlink" Target="https://www.ncbi.nlm.nih.gov/pubmed/?term=Ahdoot%20S" TargetMode="External"/><Relationship Id="rId132" Type="http://schemas.openxmlformats.org/officeDocument/2006/relationships/image" Target="media/image44.jpg"/><Relationship Id="rId153" Type="http://schemas.openxmlformats.org/officeDocument/2006/relationships/hyperlink" Target="https://www.eia.gov/consumption/residential/" TargetMode="External"/><Relationship Id="rId174" Type="http://schemas.openxmlformats.org/officeDocument/2006/relationships/hyperlink" Target="https://pediatrics.aappublications.org/content/136/5/992" TargetMode="External"/><Relationship Id="rId179" Type="http://schemas.openxmlformats.org/officeDocument/2006/relationships/hyperlink" Target="https://www.montanahphc.org" TargetMode="External"/><Relationship Id="rId195" Type="http://schemas.openxmlformats.org/officeDocument/2006/relationships/hyperlink" Target="https://www.weather.gov/safety/heat-illness" TargetMode="External"/><Relationship Id="rId209" Type="http://schemas.openxmlformats.org/officeDocument/2006/relationships/image" Target="media/image56.jpeg"/><Relationship Id="rId190" Type="http://schemas.openxmlformats.org/officeDocument/2006/relationships/hyperlink" Target="http://geoinfo.msl.mt.gov/geography/water_information_system/groundwater.aspx" TargetMode="External"/><Relationship Id="rId204" Type="http://schemas.openxmlformats.org/officeDocument/2006/relationships/hyperlink" Target="http://dx.doi.org/10.7930/J0R49NQX" TargetMode="External"/><Relationship Id="rId15" Type="http://schemas.openxmlformats.org/officeDocument/2006/relationships/image" Target="media/image5.jpeg"/><Relationship Id="rId36" Type="http://schemas.openxmlformats.org/officeDocument/2006/relationships/image" Target="media/image14.png"/><Relationship Id="rId57" Type="http://schemas.openxmlformats.org/officeDocument/2006/relationships/hyperlink" Target="http://www.nap.edu/" TargetMode="External"/><Relationship Id="rId106" Type="http://schemas.openxmlformats.org/officeDocument/2006/relationships/hyperlink" Target="http://dx.doi.org/10.1016/j.scitoenv.2017.08.024" TargetMode="External"/><Relationship Id="rId127" Type="http://schemas.openxmlformats.org/officeDocument/2006/relationships/hyperlink" Target="https://doi.org/10.1016/j.wace.2018.01.004" TargetMode="External"/><Relationship Id="rId10" Type="http://schemas.openxmlformats.org/officeDocument/2006/relationships/image" Target="media/image3.png"/><Relationship Id="rId31" Type="http://schemas.openxmlformats.org/officeDocument/2006/relationships/hyperlink" Target="https://www.ucsusa.org/sites/default/files/attach/2019/07/killer-heat-analysis-full-report.pdf" TargetMode="External"/><Relationship Id="rId52" Type="http://schemas.openxmlformats.org/officeDocument/2006/relationships/hyperlink" Target="https://www.cbsnews.com/news/montana-tornado-rips-roof-off-sports-arena/" TargetMode="External"/><Relationship Id="rId73" Type="http://schemas.openxmlformats.org/officeDocument/2006/relationships/hyperlink" Target="https://www.weather.gov/safety/flood-states-mt" TargetMode="External"/><Relationship Id="rId78" Type="http://schemas.openxmlformats.org/officeDocument/2006/relationships/hyperlink" Target="https://www.census.gov/data/tables/time-series/demo/popest/2010s-state-detail.html" TargetMode="External"/><Relationship Id="rId94" Type="http://schemas.openxmlformats.org/officeDocument/2006/relationships/image" Target="media/image35.png"/><Relationship Id="rId99" Type="http://schemas.openxmlformats.org/officeDocument/2006/relationships/hyperlink" Target="https://www.cdc.gov/lyme/stats/humancases.html" TargetMode="External"/><Relationship Id="rId101" Type="http://schemas.openxmlformats.org/officeDocument/2006/relationships/hyperlink" Target="https://www.apa.org/news/press/releases/2017/03/mental-health-climate.pdf" TargetMode="External"/><Relationship Id="rId122" Type="http://schemas.openxmlformats.org/officeDocument/2006/relationships/hyperlink" Target="http://dx.doi.org/10.1289/ehp.1409277" TargetMode="External"/><Relationship Id="rId143" Type="http://schemas.openxmlformats.org/officeDocument/2006/relationships/hyperlink" Target="https://www.ncbi.nlm.nih.gov/pubmed/18027145" TargetMode="External"/><Relationship Id="rId148" Type="http://schemas.openxmlformats.org/officeDocument/2006/relationships/hyperlink" Target="https://www.greatfallstribune.com/story/news/2018/02/21/critical-human-needs-rise-blackfeet-endure-unrelenting-winter-storms/359300002/" TargetMode="External"/><Relationship Id="rId164" Type="http://schemas.openxmlformats.org/officeDocument/2006/relationships/image" Target="media/image51.jpg"/><Relationship Id="rId169" Type="http://schemas.openxmlformats.org/officeDocument/2006/relationships/hyperlink" Target="https://www.climatereadymissoula.org/" TargetMode="External"/><Relationship Id="rId185" Type="http://schemas.openxmlformats.org/officeDocument/2006/relationships/hyperlink" Target="https://www.fema.gov/national-flood-insurance-program"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mtha.org/" TargetMode="External"/><Relationship Id="rId210" Type="http://schemas.openxmlformats.org/officeDocument/2006/relationships/header" Target="header5.xml"/><Relationship Id="rId215" Type="http://schemas.microsoft.com/office/2011/relationships/people" Target="people.xml"/><Relationship Id="rId26" Type="http://schemas.openxmlformats.org/officeDocument/2006/relationships/image" Target="media/image9.png"/><Relationship Id="rId47" Type="http://schemas.openxmlformats.org/officeDocument/2006/relationships/hyperlink" Target="https://www.cdc.gov/violenceprevention/childabuseandneglect/acestudy/ace-brfss.html" TargetMode="External"/><Relationship Id="rId68" Type="http://schemas.openxmlformats.org/officeDocument/2006/relationships/hyperlink" Target="https://mthcf.org/focus-areas/american-indian-health-2/health-disparities/" TargetMode="External"/><Relationship Id="rId89" Type="http://schemas.openxmlformats.org/officeDocument/2006/relationships/image" Target="media/image30.png"/><Relationship Id="rId112" Type="http://schemas.openxmlformats.org/officeDocument/2006/relationships/hyperlink" Target="https://www.ncbi.nlm.nih.gov/pubmed/?term=Baum%20CR" TargetMode="External"/><Relationship Id="rId133" Type="http://schemas.openxmlformats.org/officeDocument/2006/relationships/hyperlink" Target="https://www.aclumontana.org/sites/default/files/field_documents/2015-aclu-jail-report.pdf" TargetMode="External"/><Relationship Id="rId154" Type="http://schemas.openxmlformats.org/officeDocument/2006/relationships/hyperlink" Target="https://health2016.globalchange.gov" TargetMode="External"/><Relationship Id="rId175" Type="http://schemas.openxmlformats.org/officeDocument/2006/relationships/hyperlink" Target="https://www.climatepsychiatry.org/what-to-do" TargetMode="External"/><Relationship Id="rId196" Type="http://schemas.openxmlformats.org/officeDocument/2006/relationships/hyperlink" Target="http://www.nbcnews.com/health/mental-health/climate-grief-growing-emotional-toll-climate-change-n946751" TargetMode="External"/><Relationship Id="rId200" Type="http://schemas.openxmlformats.org/officeDocument/2006/relationships/hyperlink" Target="https://www.epa.gov/ground-water-and-drinking-water/emergency-disinfection-drinking-water" TargetMode="External"/><Relationship Id="rId16" Type="http://schemas.openxmlformats.org/officeDocument/2006/relationships/footer" Target="footer1.xml"/><Relationship Id="rId37" Type="http://schemas.openxmlformats.org/officeDocument/2006/relationships/image" Target="media/image15.png"/><Relationship Id="rId58" Type="http://schemas.openxmlformats.org/officeDocument/2006/relationships/hyperlink" Target="https://www.theguardian.com/world/2019/sep/09/summer-heatwaves-in-france-killed-1500-says-health-minister" TargetMode="External"/><Relationship Id="rId79" Type="http://schemas.openxmlformats.org/officeDocument/2006/relationships/hyperlink" Target="http://montanaclimate.org" TargetMode="External"/><Relationship Id="rId102" Type="http://schemas.openxmlformats.org/officeDocument/2006/relationships/hyperlink" Target="http://dx.doi.org/10.1016/j.envres.2016.01.018" TargetMode="External"/><Relationship Id="rId123" Type="http://schemas.openxmlformats.org/officeDocument/2006/relationships/hyperlink" Target="https://www.ucsusa.org/sites/default/files/attach/2019/07/killer-heat-analysis-full-report.pdf" TargetMode="External"/><Relationship Id="rId144" Type="http://schemas.openxmlformats.org/officeDocument/2006/relationships/hyperlink" Target="https://doi.org/10.1080/10398560701701288"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unfccc.int/news/climate-change-impacts-human-health" TargetMode="External"/><Relationship Id="rId13" Type="http://schemas.openxmlformats.org/officeDocument/2006/relationships/hyperlink" Target="https://www.niehs.nih.gov/health/topics/agents/climate-change/index.cfm" TargetMode="External"/><Relationship Id="rId3" Type="http://schemas.openxmlformats.org/officeDocument/2006/relationships/hyperlink" Target="https://deq.mt.gov/Portals/112/Water/PWSUB/Documents/docs/EmergencyResponseFactSheet.pdf" TargetMode="External"/><Relationship Id="rId7" Type="http://schemas.openxmlformats.org/officeDocument/2006/relationships/hyperlink" Target="https://www.health.state.mn.us/communities/environment/climate/resources.html" TargetMode="External"/><Relationship Id="rId12" Type="http://schemas.openxmlformats.org/officeDocument/2006/relationships/hyperlink" Target="https://www.apha.org/topics-and-issues/climate-change/tribal-and-indigenous" TargetMode="External"/><Relationship Id="rId2" Type="http://schemas.openxmlformats.org/officeDocument/2006/relationships/hyperlink" Target="https://www.cdc.gov/climateandhealth/climate_ready.htm" TargetMode="External"/><Relationship Id="rId1" Type="http://schemas.openxmlformats.org/officeDocument/2006/relationships/hyperlink" Target="https://www.cdc.gov/climateandhealth/BRACE.htm" TargetMode="External"/><Relationship Id="rId6" Type="http://schemas.openxmlformats.org/officeDocument/2006/relationships/hyperlink" Target="https://publichealth.yale.edu/cchcert/" TargetMode="External"/><Relationship Id="rId11" Type="http://schemas.openxmlformats.org/officeDocument/2006/relationships/hyperlink" Target="https://www.hhs.gov/climate/index.html" TargetMode="External"/><Relationship Id="rId5" Type="http://schemas.openxmlformats.org/officeDocument/2006/relationships/hyperlink" Target="https://www.aphis.usda.gov/aphis/home/" TargetMode="External"/><Relationship Id="rId10" Type="http://schemas.openxmlformats.org/officeDocument/2006/relationships/hyperlink" Target="https://www.niehs.nih.gov/research/programs/geh/climatechange/index.cfm" TargetMode="External"/><Relationship Id="rId4" Type="http://schemas.openxmlformats.org/officeDocument/2006/relationships/hyperlink" Target="https://www.cdc.gov/nceh/information/state_factsheets/montana.htm" TargetMode="External"/><Relationship Id="rId9" Type="http://schemas.openxmlformats.org/officeDocument/2006/relationships/hyperlink" Target="https://19january2017snapshot.epa.gov/climate-impacts/climate-impacts-human-health_.html" TargetMode="External"/><Relationship Id="rId14" Type="http://schemas.openxmlformats.org/officeDocument/2006/relationships/hyperlink" Target="https://climatehealthaction.org/cta/climate-health-equity-policy/"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rojects\Reports%20Procedures\templates\NRR_Template_v2.3.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8BD530-4A05-4807-B69E-89D9A7A6F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NRR_Template_v2.3</Template>
  <TotalTime>9</TotalTime>
  <Pages>145</Pages>
  <Words>47231</Words>
  <Characters>307291</Characters>
  <Application>Microsoft Office Word</Application>
  <DocSecurity>0</DocSecurity>
  <Lines>2560</Lines>
  <Paragraphs>707</Paragraphs>
  <ScaleCrop>false</ScaleCrop>
  <Company>National Park Service</Company>
  <LinksUpToDate>false</LinksUpToDate>
  <CharactersWithSpaces>353815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Park Service</dc:title>
  <dc:subject/>
  <dc:creator>cfjohnson</dc:creator>
  <cp:keywords/>
  <dc:description/>
  <cp:lastModifiedBy>Maxwell, Bruce</cp:lastModifiedBy>
  <cp:revision>1</cp:revision>
  <cp:lastPrinted>2020-02-03T18:01:00Z</cp:lastPrinted>
  <dcterms:created xsi:type="dcterms:W3CDTF">2020-03-07T21:16:00Z</dcterms:created>
  <dcterms:modified xsi:type="dcterms:W3CDTF">2020-03-13T18:37:00Z</dcterms:modified>
</cp:coreProperties>
</file>